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EB33A" w14:textId="77777777" w:rsidR="00987230" w:rsidRDefault="00987230" w:rsidP="00465E34">
      <w:pPr>
        <w:pStyle w:val="Heading2"/>
      </w:pPr>
    </w:p>
    <w:p w14:paraId="6C7E8F0F" w14:textId="77777777" w:rsidR="00987230" w:rsidRDefault="00987230" w:rsidP="00987230">
      <w:pPr>
        <w:pStyle w:val="NormalPACKT"/>
      </w:pPr>
    </w:p>
    <w:p w14:paraId="4E432E3B" w14:textId="32DD38D9" w:rsidR="00987230" w:rsidRDefault="00927161" w:rsidP="00987230">
      <w:pPr>
        <w:pStyle w:val="ChapterNumberPACKT"/>
      </w:pPr>
      <w:commentRangeStart w:id="1"/>
      <w:commentRangeStart w:id="2"/>
      <w:del w:id="3" w:author="Liam Draper" w:date="2022-08-01T09:59:00Z">
        <w:r w:rsidDel="00AC2C45">
          <w:delText>5</w:delText>
        </w:r>
        <w:commentRangeEnd w:id="1"/>
        <w:r w:rsidR="00DE71DE" w:rsidDel="00AC2C45">
          <w:rPr>
            <w:rStyle w:val="CommentReference"/>
            <w:color w:val="auto"/>
            <w:kern w:val="0"/>
            <w:lang w:val="en-US"/>
          </w:rPr>
          <w:commentReference w:id="1"/>
        </w:r>
      </w:del>
      <w:ins w:id="4" w:author="Liam Draper" w:date="2022-08-01T09:59:00Z">
        <w:r w:rsidR="00AC2C45">
          <w:t>6</w:t>
        </w:r>
      </w:ins>
    </w:p>
    <w:p w14:paraId="025169F9" w14:textId="404C496E" w:rsidR="00987230" w:rsidRDefault="00BF2514" w:rsidP="00987230">
      <w:pPr>
        <w:pStyle w:val="ChapterTitlePACKT"/>
      </w:pPr>
      <w:r>
        <w:t>Implementing Enterprise Security</w:t>
      </w:r>
      <w:commentRangeEnd w:id="2"/>
      <w:r w:rsidR="00BF4A5D">
        <w:rPr>
          <w:rStyle w:val="CommentReference"/>
          <w:color w:val="auto"/>
          <w:kern w:val="0"/>
          <w:lang w:val="en-US"/>
        </w:rPr>
        <w:commentReference w:id="2"/>
      </w:r>
    </w:p>
    <w:p w14:paraId="085B3573" w14:textId="77777777" w:rsidR="00987230" w:rsidRDefault="00987230" w:rsidP="00987230">
      <w:pPr>
        <w:pStyle w:val="NormalPACKT"/>
      </w:pPr>
      <w:r>
        <w:t>This chapter covers the following recipes:</w:t>
      </w:r>
    </w:p>
    <w:p w14:paraId="1C54C231" w14:textId="745E62E6" w:rsidR="00680501" w:rsidRDefault="00BF2514" w:rsidP="00680501">
      <w:pPr>
        <w:pStyle w:val="BulletPACKT"/>
      </w:pPr>
      <w:r>
        <w:t>Implementing Just Enough Administration (JEA)</w:t>
      </w:r>
    </w:p>
    <w:p w14:paraId="7AAAA51E" w14:textId="7AEF62F9" w:rsidR="00680501" w:rsidRDefault="00BF2514" w:rsidP="00680501">
      <w:pPr>
        <w:pStyle w:val="BulletPACKT"/>
      </w:pPr>
      <w:r>
        <w:t>Examining Applica</w:t>
      </w:r>
      <w:r w:rsidR="00323D2C">
        <w:t>t</w:t>
      </w:r>
      <w:r>
        <w:t>ions and Services Logs</w:t>
      </w:r>
    </w:p>
    <w:p w14:paraId="610BF67F" w14:textId="2B97283D" w:rsidR="00BF2514" w:rsidRDefault="00BF2514" w:rsidP="00680501">
      <w:pPr>
        <w:pStyle w:val="BulletPACKT"/>
      </w:pPr>
      <w:r>
        <w:t>Discovering logon events in the Event Log</w:t>
      </w:r>
    </w:p>
    <w:p w14:paraId="7F8D6F7F" w14:textId="6666B7D5" w:rsidR="00680501" w:rsidRDefault="00BF2514" w:rsidP="00680501">
      <w:pPr>
        <w:pStyle w:val="BulletPACKT"/>
      </w:pPr>
      <w:r>
        <w:t>Deploying PowerShell Group Policies</w:t>
      </w:r>
    </w:p>
    <w:p w14:paraId="6FFB6839" w14:textId="5A54DC22" w:rsidR="00680501" w:rsidRDefault="00BF2514" w:rsidP="00680501">
      <w:pPr>
        <w:pStyle w:val="BulletPACKT"/>
      </w:pPr>
      <w:r>
        <w:t>Using PowerShell script block logging</w:t>
      </w:r>
    </w:p>
    <w:p w14:paraId="048DF725" w14:textId="35163695" w:rsidR="00BF2514" w:rsidRDefault="00BF2514" w:rsidP="00680501">
      <w:pPr>
        <w:pStyle w:val="BulletPACKT"/>
      </w:pPr>
      <w:r>
        <w:t>Configuring AD Password Policies</w:t>
      </w:r>
    </w:p>
    <w:p w14:paraId="3375FE07" w14:textId="0BDD3CCA" w:rsidR="00936D34" w:rsidRDefault="00BF2514" w:rsidP="00BB161F">
      <w:pPr>
        <w:pStyle w:val="BulletPACKT"/>
      </w:pPr>
      <w:r>
        <w:t>Managing Windows Defender Antivirus</w:t>
      </w:r>
    </w:p>
    <w:p w14:paraId="5D29EF32" w14:textId="77777777" w:rsidR="00987230" w:rsidRDefault="00987230" w:rsidP="00987230">
      <w:pPr>
        <w:pStyle w:val="Heading1"/>
        <w:tabs>
          <w:tab w:val="left" w:pos="0"/>
        </w:tabs>
      </w:pPr>
      <w:r>
        <w:t>Introduction</w:t>
      </w:r>
    </w:p>
    <w:p w14:paraId="2CB89478" w14:textId="4E347849" w:rsidR="00280902" w:rsidRDefault="00280902" w:rsidP="00280902">
      <w:pPr>
        <w:pStyle w:val="NormalPACKT"/>
      </w:pPr>
      <w:r>
        <w:t>Security within every organization is vital. The threat</w:t>
      </w:r>
      <w:r w:rsidR="00323D2C">
        <w:t>s</w:t>
      </w:r>
      <w:r>
        <w:t xml:space="preserve"> faced by most organi</w:t>
      </w:r>
      <w:r w:rsidR="00323D2C">
        <w:t>zat</w:t>
      </w:r>
      <w:r>
        <w:t xml:space="preserve">ions are nearly constant. With today's threat model, with attacks from any number of attackers, you need to ensure every aspect of your organization is secure, from physical security to the security of your network and computer infrastructure. </w:t>
      </w:r>
    </w:p>
    <w:p w14:paraId="4024862D" w14:textId="2603DAEA" w:rsidR="00280902" w:rsidRDefault="00280902" w:rsidP="00280902">
      <w:pPr>
        <w:pStyle w:val="NormalPACKT"/>
      </w:pPr>
      <w:r>
        <w:t>Since the earliest times, security-savvy folks have preached the gospel of security in</w:t>
      </w:r>
      <w:r w:rsidR="00323D2C">
        <w:t>-</w:t>
      </w:r>
      <w:r>
        <w:t xml:space="preserve">depth. Having as many layers as possible and realistic is just a good thing. As the theory goes – the bad guys have to defeat all your layers to defeat you, while you only need to hold one to stay safe. </w:t>
      </w:r>
    </w:p>
    <w:p w14:paraId="543C4A3B" w14:textId="6E43EE45" w:rsidR="00280902" w:rsidRDefault="00280902" w:rsidP="00280902">
      <w:pPr>
        <w:pStyle w:val="NormalPACKT"/>
      </w:pPr>
      <w:r>
        <w:t xml:space="preserve">PowerShell is a powerful tool for IT professionals wanting to be secure and stay secure. There is so much you can do with PowerShell to help your organization deploy excellent security over your network and computer infrastructure. </w:t>
      </w:r>
      <w:r w:rsidR="00323D2C">
        <w:t>This chapter looks</w:t>
      </w:r>
      <w:r>
        <w:t xml:space="preserve"> at several ways to use PowerShell to improve your Windows infrastructure's security. </w:t>
      </w:r>
    </w:p>
    <w:p w14:paraId="27F8AA21" w14:textId="4066F782" w:rsidR="00280902" w:rsidRDefault="00280902" w:rsidP="00280902">
      <w:pPr>
        <w:pStyle w:val="NormalPACKT"/>
      </w:pPr>
      <w:r>
        <w:t>Just Enough Administration (JEA) is a Windows feature that enable</w:t>
      </w:r>
      <w:r w:rsidR="00024A7F">
        <w:t>s</w:t>
      </w:r>
      <w:r>
        <w:t xml:space="preserve"> you to implement fine-grained administration, giving users just enough power to do their job and not more. A core objective of JEA is to reduce the number of users who are members of very high privilege groups, including the local Administrators, Domain Admins, and Enterprise Admins groups.</w:t>
      </w:r>
      <w:r w:rsidR="00024A7F">
        <w:t xml:space="preserve"> The idea is you specify precisely what a user can do</w:t>
      </w:r>
      <w:r w:rsidR="00323D2C">
        <w:t>,</w:t>
      </w:r>
      <w:r w:rsidR="00024A7F">
        <w:t xml:space="preserve"> and JEA makes i</w:t>
      </w:r>
      <w:r w:rsidR="00323D2C">
        <w:t>t</w:t>
      </w:r>
      <w:r w:rsidR="00024A7F">
        <w:t xml:space="preserve"> so.</w:t>
      </w:r>
    </w:p>
    <w:p w14:paraId="09A36EA9" w14:textId="6CFF38C9" w:rsidR="00280902" w:rsidRDefault="00280902" w:rsidP="00280902">
      <w:pPr>
        <w:pStyle w:val="NormalPACKT"/>
      </w:pPr>
      <w:r>
        <w:t xml:space="preserve">In Windows, </w:t>
      </w:r>
      <w:r w:rsidR="00323D2C">
        <w:t>almos</w:t>
      </w:r>
      <w:r>
        <w:t xml:space="preserve">t </w:t>
      </w:r>
      <w:r w:rsidR="00323D2C">
        <w:t>every</w:t>
      </w:r>
      <w:r>
        <w:t xml:space="preserve"> component logs information to Windows's Event Logs. These include the classic logs (first implemented with Windows NT 3.1)</w:t>
      </w:r>
      <w:r w:rsidR="00323D2C">
        <w:t xml:space="preserve"> and the Application and Services logs that</w:t>
      </w:r>
      <w:r>
        <w:t xml:space="preserve"> Microsoft added to Windows Vista. The</w:t>
      </w:r>
      <w:r w:rsidR="00024A7F">
        <w:t xml:space="preserve"> logs </w:t>
      </w:r>
      <w:r>
        <w:t xml:space="preserve">provide a massive amount of information to help you manage your systems. One particular </w:t>
      </w:r>
      <w:r w:rsidR="009039E8">
        <w:t>E</w:t>
      </w:r>
      <w:r>
        <w:t xml:space="preserve">vent that can be of interest is Logon events – who logged on and when. You can use this information to track unusual or suspicious logons. </w:t>
      </w:r>
    </w:p>
    <w:p w14:paraId="5DD9057C" w14:textId="564C9482" w:rsidR="00280902" w:rsidRDefault="00323D2C" w:rsidP="00280902">
      <w:pPr>
        <w:pStyle w:val="NormalPACKT"/>
      </w:pPr>
      <w:r>
        <w:t>Using group policy, you can manage certain aspects of PowerShell 7 (and Windows PowerShell)</w:t>
      </w:r>
      <w:r w:rsidR="00024A7F">
        <w:t xml:space="preserve">. </w:t>
      </w:r>
      <w:r w:rsidR="00280902">
        <w:t xml:space="preserve">With attackers increasingly using file-less PowerShell </w:t>
      </w:r>
      <w:r>
        <w:t>a</w:t>
      </w:r>
      <w:r w:rsidR="00280902">
        <w:t xml:space="preserve">ttacks, script block logging is one way of </w:t>
      </w:r>
      <w:r w:rsidR="00280902">
        <w:lastRenderedPageBreak/>
        <w:t xml:space="preserve">detecting suspicious behavior. You can use these event log entries for active detection by deploying a security information and event management (SIEM) tool, such as Solar Windows Security Event Manager, or RSA </w:t>
      </w:r>
      <w:proofErr w:type="spellStart"/>
      <w:r w:rsidR="00280902">
        <w:t>NetWitness</w:t>
      </w:r>
      <w:proofErr w:type="spellEnd"/>
      <w:r w:rsidR="00280902">
        <w:t xml:space="preserve">. Or you can store the events for manual review. </w:t>
      </w:r>
      <w:r w:rsidR="00024A7F">
        <w:t>As an alterna</w:t>
      </w:r>
      <w:r w:rsidR="00F57B04">
        <w:t>t</w:t>
      </w:r>
      <w:r w:rsidR="00024A7F">
        <w:t>ive to a Group Policy setting, you can configure script block logging using registry settings, which helps for workgroup hosts (e</w:t>
      </w:r>
      <w:r w:rsidR="00F57B04">
        <w:t>.g.,</w:t>
      </w:r>
      <w:r w:rsidR="00024A7F">
        <w:t xml:space="preserve"> in the DMZ).</w:t>
      </w:r>
    </w:p>
    <w:p w14:paraId="69B459CF" w14:textId="06C73797" w:rsidR="00280902" w:rsidRDefault="00280902" w:rsidP="00280902">
      <w:pPr>
        <w:pStyle w:val="NormalPACKT"/>
      </w:pPr>
      <w:r>
        <w:t xml:space="preserve">A critical security consideration for any sized organization is your password policy. You have </w:t>
      </w:r>
      <w:r w:rsidR="00F57B04">
        <w:t>considerable</w:t>
      </w:r>
      <w:r>
        <w:t xml:space="preserve"> flexibility over your Windows password policies</w:t>
      </w:r>
      <w:ins w:id="5" w:author="Liam Draper" w:date="2022-08-01T09:37:00Z">
        <w:r w:rsidR="008D2D10">
          <w:t xml:space="preserve">. </w:t>
        </w:r>
      </w:ins>
      <w:r>
        <w:t>Windows 1</w:t>
      </w:r>
      <w:r w:rsidR="00024A7F">
        <w:t>1</w:t>
      </w:r>
      <w:r>
        <w:t xml:space="preserve"> and Windows Server 2022 have a default password policy which you can change. You can </w:t>
      </w:r>
      <w:r w:rsidR="00024A7F">
        <w:t xml:space="preserve">update your </w:t>
      </w:r>
      <w:r>
        <w:t xml:space="preserve">default domain </w:t>
      </w:r>
      <w:r w:rsidR="00024A7F">
        <w:t>p</w:t>
      </w:r>
      <w:r>
        <w:t>assword policy if you want longer or shorter passwords, complex or non-complex passwords. For those cases where you wish to have a different password policy for specific users, you can use AD's fine-grained password feature that enable</w:t>
      </w:r>
      <w:r w:rsidR="00F57B04">
        <w:t>s</w:t>
      </w:r>
      <w:r>
        <w:t xml:space="preserve"> you to set a password policy for a </w:t>
      </w:r>
      <w:r w:rsidR="00F57B04">
        <w:t>user or group</w:t>
      </w:r>
      <w:r>
        <w:t>.</w:t>
      </w:r>
    </w:p>
    <w:p w14:paraId="4B8DEFF4" w14:textId="7417F53E" w:rsidR="00E01A2A" w:rsidRDefault="00280902" w:rsidP="00280902">
      <w:pPr>
        <w:pStyle w:val="NormalPACKT"/>
      </w:pPr>
      <w:r>
        <w:t>Windows Server 2022 and Windows 1</w:t>
      </w:r>
      <w:r w:rsidR="00024A7F">
        <w:t>1</w:t>
      </w:r>
      <w:r>
        <w:t xml:space="preserve"> </w:t>
      </w:r>
      <w:r w:rsidR="00F57B04">
        <w:t>have</w:t>
      </w:r>
      <w:r>
        <w:t xml:space="preserve"> a built-in antivirus and antimalware product, Microsoft Defender Antivirus or MDA. This </w:t>
      </w:r>
      <w:r w:rsidR="00F57B04">
        <w:t xml:space="preserve">feature </w:t>
      </w:r>
      <w:r>
        <w:t xml:space="preserve">was formerly just Microsoft Defender. MDA is part of a more extensive suite of products under the umbrella name of Microsoft Defender for Endpoint. </w:t>
      </w:r>
      <w:r w:rsidR="00F57B04">
        <w:t xml:space="preserve">Windows 10 and Windows Server come with a Defender module to help you manage Defender on a server. See </w:t>
      </w:r>
      <w:r w:rsidR="00F57B04" w:rsidRPr="008D2D10">
        <w:rPr>
          <w:rStyle w:val="URLPACKTChar"/>
          <w:rPrChange w:id="6" w:author="Liam Draper" w:date="2022-08-01T09:38:00Z">
            <w:rPr/>
          </w:rPrChange>
        </w:rPr>
        <w:t>https://www.microsoft.com/microsoft-365/security/endpoint-defender</w:t>
      </w:r>
      <w:r w:rsidR="00F57B04">
        <w:t xml:space="preserve"> for more information</w:t>
      </w:r>
      <w:r>
        <w:t>.</w:t>
      </w:r>
    </w:p>
    <w:p w14:paraId="46BFAA72" w14:textId="5EAE30FB" w:rsidR="00987230" w:rsidRDefault="00036E59" w:rsidP="00987230">
      <w:pPr>
        <w:pStyle w:val="Heading2"/>
      </w:pPr>
      <w:r>
        <w:t>The system</w:t>
      </w:r>
      <w:r w:rsidR="00680501">
        <w:t>s</w:t>
      </w:r>
      <w:r w:rsidR="00987230">
        <w:t xml:space="preserve"> used in the chapter</w:t>
      </w:r>
    </w:p>
    <w:p w14:paraId="41FAB407" w14:textId="5FFCD233" w:rsidR="00987230" w:rsidRDefault="00987230" w:rsidP="00987230">
      <w:pPr>
        <w:pStyle w:val="NormalPACKT"/>
        <w:rPr>
          <w:lang w:val="en-GB"/>
        </w:rPr>
      </w:pPr>
      <w:r>
        <w:rPr>
          <w:lang w:val="en-GB"/>
        </w:rPr>
        <w:t xml:space="preserve">This chapter </w:t>
      </w:r>
      <w:r w:rsidR="006845CF">
        <w:rPr>
          <w:lang w:val="en-GB"/>
        </w:rPr>
        <w:t xml:space="preserve">uses two systems: </w:t>
      </w:r>
      <w:r w:rsidR="006845CF" w:rsidRPr="006845CF">
        <w:rPr>
          <w:rStyle w:val="CodeInTextPACKT"/>
        </w:rPr>
        <w:t>DC1</w:t>
      </w:r>
      <w:r w:rsidR="006845CF">
        <w:rPr>
          <w:lang w:val="en-GB"/>
        </w:rPr>
        <w:t xml:space="preserve"> and</w:t>
      </w:r>
      <w:r>
        <w:rPr>
          <w:lang w:val="en-GB"/>
        </w:rPr>
        <w:t xml:space="preserve"> </w:t>
      </w:r>
      <w:r w:rsidRPr="00B94B85">
        <w:rPr>
          <w:rStyle w:val="CodeInTextPACKT"/>
        </w:rPr>
        <w:t>SRV1</w:t>
      </w:r>
      <w:r w:rsidRPr="006845CF">
        <w:t>,</w:t>
      </w:r>
      <w:r w:rsidR="006845CF">
        <w:t xml:space="preserve"> and should have the second domain controller, </w:t>
      </w:r>
      <w:r w:rsidR="006845CF" w:rsidRPr="006845CF">
        <w:rPr>
          <w:rStyle w:val="CodeInTextPACKT"/>
        </w:rPr>
        <w:t>DC2</w:t>
      </w:r>
      <w:r w:rsidR="006845CF">
        <w:t>, online like this:</w:t>
      </w:r>
    </w:p>
    <w:p w14:paraId="49D93780" w14:textId="3411403C" w:rsidR="00987230" w:rsidRPr="0018485E" w:rsidRDefault="001200E1" w:rsidP="00987230">
      <w:pPr>
        <w:pStyle w:val="FigurePACKT"/>
      </w:pPr>
      <w:r>
        <w:rPr>
          <w:noProof/>
        </w:rPr>
        <w:drawing>
          <wp:inline distT="0" distB="0" distL="0" distR="0" wp14:anchorId="14DA00DC" wp14:editId="5E230317">
            <wp:extent cx="4303527" cy="282594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2208" cy="2831648"/>
                    </a:xfrm>
                    <a:prstGeom prst="rect">
                      <a:avLst/>
                    </a:prstGeom>
                  </pic:spPr>
                </pic:pic>
              </a:graphicData>
            </a:graphic>
          </wp:inline>
        </w:drawing>
      </w:r>
    </w:p>
    <w:p w14:paraId="2D3303DD" w14:textId="5654D4D1" w:rsidR="00987230" w:rsidRPr="00DC6325" w:rsidRDefault="00987230" w:rsidP="008D2D10">
      <w:pPr>
        <w:pStyle w:val="FigureCaptionPACKT"/>
        <w:pPrChange w:id="7" w:author="Liam Draper" w:date="2022-08-01T09:38:00Z">
          <w:pPr>
            <w:pStyle w:val="FigurePACKT"/>
          </w:pPr>
        </w:pPrChange>
      </w:pPr>
      <w:r w:rsidRPr="00DC6325">
        <w:t xml:space="preserve">Figure </w:t>
      </w:r>
      <w:r w:rsidR="006845CF">
        <w:t>6</w:t>
      </w:r>
      <w:r w:rsidRPr="00DC6325">
        <w:t>.</w:t>
      </w:r>
      <w:r w:rsidR="006845CF">
        <w:t>1</w:t>
      </w:r>
      <w:r w:rsidRPr="00DC6325">
        <w:t xml:space="preserve">: </w:t>
      </w:r>
      <w:r>
        <w:t>Host</w:t>
      </w:r>
      <w:r w:rsidR="006845CF">
        <w:t>s</w:t>
      </w:r>
      <w:r>
        <w:t xml:space="preserve"> in </w:t>
      </w:r>
      <w:r w:rsidRPr="008D2D10">
        <w:t>use</w:t>
      </w:r>
      <w:r>
        <w:t xml:space="preserve"> for this chapter</w:t>
      </w:r>
    </w:p>
    <w:p w14:paraId="19281160" w14:textId="1C1CCE4C" w:rsidR="00987230" w:rsidRDefault="00987230" w:rsidP="00987230">
      <w:pPr>
        <w:pStyle w:val="LayoutInformationPACKT"/>
        <w:rPr>
          <w:noProof/>
        </w:rPr>
      </w:pPr>
      <w:r>
        <w:t xml:space="preserve">Insert </w:t>
      </w:r>
      <w:r w:rsidRPr="00C41783">
        <w:t>image</w:t>
      </w:r>
      <w:r>
        <w:t xml:space="preserve"> </w:t>
      </w:r>
      <w:r w:rsidR="00936D34">
        <w:rPr>
          <w:noProof/>
        </w:rPr>
        <w:t>B18878_0</w:t>
      </w:r>
      <w:r w:rsidR="006845CF">
        <w:rPr>
          <w:noProof/>
        </w:rPr>
        <w:t>6</w:t>
      </w:r>
      <w:r w:rsidRPr="00023EAD">
        <w:rPr>
          <w:noProof/>
        </w:rPr>
        <w:t>_</w:t>
      </w:r>
      <w:r>
        <w:rPr>
          <w:noProof/>
        </w:rPr>
        <w:t>0</w:t>
      </w:r>
      <w:r w:rsidR="006845CF">
        <w:rPr>
          <w:noProof/>
        </w:rPr>
        <w:t>1</w:t>
      </w:r>
      <w:r>
        <w:rPr>
          <w:noProof/>
        </w:rPr>
        <w:t>.png</w:t>
      </w:r>
    </w:p>
    <w:p w14:paraId="7E9375B7" w14:textId="003A66F2" w:rsidR="00987230" w:rsidRDefault="00BF2514" w:rsidP="00987230">
      <w:pPr>
        <w:pStyle w:val="Heading1"/>
        <w:tabs>
          <w:tab w:val="left" w:pos="0"/>
        </w:tabs>
      </w:pPr>
      <w:r>
        <w:t>Implementing Just Enough Administration (JEA)</w:t>
      </w:r>
    </w:p>
    <w:p w14:paraId="64E3058A" w14:textId="309A5B00" w:rsidR="001200E1" w:rsidRPr="001200E1" w:rsidRDefault="001200E1" w:rsidP="001200E1">
      <w:pPr>
        <w:pStyle w:val="NormalPACKT"/>
        <w:rPr>
          <w:lang w:val="en-GB"/>
        </w:rPr>
      </w:pPr>
      <w:r w:rsidRPr="001200E1">
        <w:rPr>
          <w:lang w:val="en-GB"/>
        </w:rPr>
        <w:t xml:space="preserve">Just Enough Administration, also known as JEA, is a security framework </w:t>
      </w:r>
      <w:r w:rsidR="00F57B04">
        <w:rPr>
          <w:lang w:val="en-GB"/>
        </w:rPr>
        <w:t>that allows you</w:t>
      </w:r>
      <w:r w:rsidRPr="001200E1">
        <w:rPr>
          <w:lang w:val="en-GB"/>
        </w:rPr>
        <w:t xml:space="preserve"> to implement fine-grained administrative delegation. With JEA, you enable a user to have just enough administrative power to do their job, and no more. JEA is a more secure alternative to just adding users to the Domain Administrator or Enterprise Administrator groups.</w:t>
      </w:r>
    </w:p>
    <w:p w14:paraId="745878BD" w14:textId="77777777" w:rsidR="001200E1" w:rsidRPr="001200E1" w:rsidRDefault="001200E1" w:rsidP="001200E1">
      <w:pPr>
        <w:pStyle w:val="NormalPACKT"/>
        <w:rPr>
          <w:lang w:val="en-GB"/>
        </w:rPr>
      </w:pPr>
      <w:r w:rsidRPr="001200E1">
        <w:rPr>
          <w:lang w:val="en-GB"/>
        </w:rPr>
        <w:t xml:space="preserve">With JEA, you could, for example, enable a junior administrator the rights to access your domain controllers to administer the DNS service on the DC. JEA allows you to constrain what the user can </w:t>
      </w:r>
      <w:r w:rsidRPr="001200E1">
        <w:rPr>
          <w:lang w:val="en-GB"/>
        </w:rPr>
        <w:lastRenderedPageBreak/>
        <w:t>do on the protected server. For example, you could allow the user to stop and start the DNS service (using Stop-Service and Start-Service) but no other services.</w:t>
      </w:r>
    </w:p>
    <w:p w14:paraId="011CE34D" w14:textId="77777777" w:rsidR="001200E1" w:rsidRPr="001200E1" w:rsidRDefault="001200E1" w:rsidP="001200E1">
      <w:pPr>
        <w:pStyle w:val="NormalPACKT"/>
        <w:rPr>
          <w:lang w:val="en-GB"/>
        </w:rPr>
      </w:pPr>
      <w:r w:rsidRPr="001200E1">
        <w:rPr>
          <w:lang w:val="en-GB"/>
        </w:rPr>
        <w:t>JEA makes use of three objects:</w:t>
      </w:r>
    </w:p>
    <w:p w14:paraId="4C489F2B" w14:textId="77777777" w:rsidR="001200E1" w:rsidRPr="001200E1" w:rsidRDefault="001200E1" w:rsidP="001200E1">
      <w:pPr>
        <w:pStyle w:val="NormalPACKT"/>
        <w:rPr>
          <w:lang w:val="en-GB"/>
        </w:rPr>
      </w:pPr>
    </w:p>
    <w:p w14:paraId="190F162E" w14:textId="1AC6CF30" w:rsidR="001200E1" w:rsidRPr="001200E1" w:rsidRDefault="001200E1" w:rsidP="001200E1">
      <w:pPr>
        <w:pStyle w:val="BulletPACKT"/>
      </w:pPr>
      <w:r w:rsidRPr="000F3579">
        <w:rPr>
          <w:b/>
          <w:bCs/>
        </w:rPr>
        <w:t>JEA role capabilities file (.</w:t>
      </w:r>
      <w:proofErr w:type="spellStart"/>
      <w:r w:rsidRPr="000F3579">
        <w:rPr>
          <w:b/>
          <w:bCs/>
        </w:rPr>
        <w:t>psrc</w:t>
      </w:r>
      <w:proofErr w:type="spellEnd"/>
      <w:r w:rsidRPr="000F3579">
        <w:rPr>
          <w:b/>
          <w:bCs/>
        </w:rPr>
        <w:t>)</w:t>
      </w:r>
      <w:r w:rsidRPr="001200E1">
        <w:t xml:space="preserve">: This file defines a role in terms of its capabilities. You would configure the JEA role </w:t>
      </w:r>
      <w:proofErr w:type="spellStart"/>
      <w:r w:rsidRPr="000F3579">
        <w:rPr>
          <w:rStyle w:val="CodeInTextPACKT"/>
        </w:rPr>
        <w:t>RKDnsAdmins</w:t>
      </w:r>
      <w:proofErr w:type="spellEnd"/>
      <w:r w:rsidRPr="001200E1">
        <w:t xml:space="preserve"> to define a limited set of cmdlets that the role has access to on the Domain Controller, namely those related to administering DNS on a DC.</w:t>
      </w:r>
    </w:p>
    <w:p w14:paraId="72D2B4AE" w14:textId="6052EF1F" w:rsidR="001200E1" w:rsidRPr="001200E1" w:rsidRDefault="001200E1" w:rsidP="001200E1">
      <w:pPr>
        <w:pStyle w:val="BulletPACKT"/>
      </w:pPr>
      <w:r w:rsidRPr="000F3579">
        <w:rPr>
          <w:b/>
          <w:bCs/>
        </w:rPr>
        <w:t>JEA session configuration file (.</w:t>
      </w:r>
      <w:proofErr w:type="spellStart"/>
      <w:r w:rsidRPr="000F3579">
        <w:rPr>
          <w:b/>
          <w:bCs/>
        </w:rPr>
        <w:t>pssc</w:t>
      </w:r>
      <w:proofErr w:type="spellEnd"/>
      <w:r w:rsidRPr="000F3579">
        <w:rPr>
          <w:b/>
          <w:bCs/>
        </w:rPr>
        <w:t>)</w:t>
      </w:r>
      <w:r w:rsidRPr="001200E1">
        <w:t xml:space="preserve">: This file defines who can access a PowerShell remoting session and what they can do within the session. </w:t>
      </w:r>
      <w:r w:rsidR="00F57B04">
        <w:t xml:space="preserve">The session configuration file defines the JEA session's actions in the role capabilities file. Individuals can use JEA-protected remoting to do only what the role capabilities file dictates. You could allow anyone in the </w:t>
      </w:r>
      <w:proofErr w:type="spellStart"/>
      <w:r w:rsidR="00F57B04">
        <w:t>RKDnsAdmins</w:t>
      </w:r>
      <w:proofErr w:type="spellEnd"/>
      <w:r w:rsidR="00F57B04">
        <w:t xml:space="preserve"> domain security group to access the server using a JEA endpoint</w:t>
      </w:r>
      <w:r w:rsidRPr="001200E1">
        <w:t xml:space="preserve">. </w:t>
      </w:r>
    </w:p>
    <w:p w14:paraId="186A6C7A" w14:textId="240D7398" w:rsidR="001200E1" w:rsidRPr="001200E1" w:rsidRDefault="001200E1" w:rsidP="001200E1">
      <w:pPr>
        <w:pStyle w:val="BulletPACKT"/>
      </w:pPr>
      <w:r w:rsidRPr="000F3579">
        <w:rPr>
          <w:b/>
          <w:bCs/>
        </w:rPr>
        <w:t>A PowerShell remoting endpoint</w:t>
      </w:r>
      <w:r w:rsidRPr="001200E1">
        <w:t>: Once you have the role capabilities and session configuration files created, you register the JEA endpoint to the server you are protecting with JEA.</w:t>
      </w:r>
    </w:p>
    <w:p w14:paraId="45D04223" w14:textId="68AC61FC" w:rsidR="001200E1" w:rsidRPr="001200E1" w:rsidRDefault="001200E1" w:rsidP="001200E1">
      <w:pPr>
        <w:pStyle w:val="NormalPACKT"/>
        <w:rPr>
          <w:lang w:val="en-GB"/>
        </w:rPr>
      </w:pPr>
      <w:r w:rsidRPr="001200E1">
        <w:rPr>
          <w:lang w:val="en-GB"/>
        </w:rPr>
        <w:t xml:space="preserve">Once the JEA endpoint is registered, a user who is a member of the domain security group, </w:t>
      </w:r>
      <w:proofErr w:type="spellStart"/>
      <w:r w:rsidRPr="000F3579">
        <w:rPr>
          <w:rStyle w:val="CodeInTextPACKT"/>
          <w:lang w:val="en-GB"/>
        </w:rPr>
        <w:t>RKDnsAdmins</w:t>
      </w:r>
      <w:proofErr w:type="spellEnd"/>
      <w:r w:rsidRPr="001200E1">
        <w:rPr>
          <w:lang w:val="en-GB"/>
        </w:rPr>
        <w:t xml:space="preserve">, can use </w:t>
      </w:r>
      <w:r w:rsidRPr="000F3579">
        <w:rPr>
          <w:rStyle w:val="CodeInTextPACKT"/>
          <w:lang w:val="en-GB"/>
        </w:rPr>
        <w:t>Invoke-Command</w:t>
      </w:r>
      <w:r w:rsidRPr="001200E1">
        <w:rPr>
          <w:lang w:val="en-GB"/>
        </w:rPr>
        <w:t xml:space="preserve"> or </w:t>
      </w:r>
      <w:r w:rsidRPr="000F3579">
        <w:rPr>
          <w:rStyle w:val="CodeInTextPACKT"/>
          <w:lang w:val="en-GB"/>
        </w:rPr>
        <w:t>Enter-</w:t>
      </w:r>
      <w:proofErr w:type="spellStart"/>
      <w:r w:rsidRPr="000F3579">
        <w:rPr>
          <w:rStyle w:val="CodeInTextPACKT"/>
          <w:lang w:val="en-GB"/>
        </w:rPr>
        <w:t>PsSession</w:t>
      </w:r>
      <w:proofErr w:type="spellEnd"/>
      <w:r w:rsidRPr="001200E1">
        <w:rPr>
          <w:lang w:val="en-GB"/>
        </w:rPr>
        <w:t xml:space="preserve">, specifying the remote server and the JEA-protected endpoint to access the protected server. Once inside the remoting session, the user can </w:t>
      </w:r>
      <w:r w:rsidR="000F3579">
        <w:rPr>
          <w:lang w:val="en-GB"/>
        </w:rPr>
        <w:t>run the commands defined by the role capabil</w:t>
      </w:r>
      <w:r w:rsidR="00F57B04">
        <w:rPr>
          <w:lang w:val="en-GB"/>
        </w:rPr>
        <w:t>it</w:t>
      </w:r>
      <w:r w:rsidR="000F3579">
        <w:rPr>
          <w:lang w:val="en-GB"/>
        </w:rPr>
        <w:t>ies.</w:t>
      </w:r>
    </w:p>
    <w:p w14:paraId="61860CEF" w14:textId="1A349EE3" w:rsidR="001200E1" w:rsidRDefault="001200E1" w:rsidP="001200E1">
      <w:pPr>
        <w:pStyle w:val="NormalPACKT"/>
        <w:rPr>
          <w:lang w:val="en-GB"/>
        </w:rPr>
      </w:pPr>
      <w:r w:rsidRPr="001200E1">
        <w:rPr>
          <w:lang w:val="en-GB"/>
        </w:rPr>
        <w:t>The following diagram shows the components of JEA:</w:t>
      </w:r>
    </w:p>
    <w:p w14:paraId="6FC02D26" w14:textId="55B923D4" w:rsidR="000F3579" w:rsidRDefault="003621EC" w:rsidP="003621EC">
      <w:pPr>
        <w:pStyle w:val="FigurePACKT"/>
      </w:pPr>
      <w:r>
        <w:rPr>
          <w:noProof/>
        </w:rPr>
        <w:drawing>
          <wp:inline distT="0" distB="0" distL="0" distR="0" wp14:anchorId="3AA052A3" wp14:editId="41F96289">
            <wp:extent cx="3593533" cy="3115776"/>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1157" cy="3139728"/>
                    </a:xfrm>
                    <a:prstGeom prst="rect">
                      <a:avLst/>
                    </a:prstGeom>
                  </pic:spPr>
                </pic:pic>
              </a:graphicData>
            </a:graphic>
          </wp:inline>
        </w:drawing>
      </w:r>
    </w:p>
    <w:p w14:paraId="5F660754" w14:textId="5AB5774F" w:rsidR="000F3579" w:rsidRPr="00DE71DE" w:rsidRDefault="000F3579" w:rsidP="008D2D10">
      <w:pPr>
        <w:pStyle w:val="FigureCaptionPACKT"/>
        <w:pPrChange w:id="8" w:author="Liam Draper" w:date="2022-08-01T09:39:00Z">
          <w:pPr>
            <w:pStyle w:val="FigurePACKT"/>
          </w:pPr>
        </w:pPrChange>
      </w:pPr>
      <w:r w:rsidRPr="00DE71DE">
        <w:t>Figure 6.2: JEA components</w:t>
      </w:r>
    </w:p>
    <w:p w14:paraId="6833FB81" w14:textId="181318DC" w:rsidR="000F3579" w:rsidRPr="00DE71DE" w:rsidRDefault="000F3579" w:rsidP="000F3579">
      <w:pPr>
        <w:pStyle w:val="LayoutInformationPACKT"/>
        <w:rPr>
          <w:noProof/>
          <w:lang w:val="fr-FR"/>
        </w:rPr>
      </w:pPr>
      <w:r w:rsidRPr="00DE71DE">
        <w:rPr>
          <w:lang w:val="fr-FR"/>
        </w:rPr>
        <w:t xml:space="preserve">Insert image </w:t>
      </w:r>
      <w:r w:rsidRPr="00DE71DE">
        <w:rPr>
          <w:noProof/>
          <w:lang w:val="fr-FR"/>
        </w:rPr>
        <w:t>B18878_06_02.png</w:t>
      </w:r>
    </w:p>
    <w:p w14:paraId="1E058C98" w14:textId="77777777" w:rsidR="00987230" w:rsidRDefault="00987230" w:rsidP="00987230">
      <w:pPr>
        <w:pStyle w:val="Heading2"/>
        <w:tabs>
          <w:tab w:val="left" w:pos="0"/>
        </w:tabs>
      </w:pPr>
      <w:r>
        <w:t>Getting ready</w:t>
      </w:r>
    </w:p>
    <w:p w14:paraId="3E716176" w14:textId="2B0C30C2" w:rsidR="000F3579" w:rsidRPr="001200E1" w:rsidRDefault="000F3579" w:rsidP="000F3579">
      <w:pPr>
        <w:pStyle w:val="NormalPACKT"/>
        <w:rPr>
          <w:lang w:val="en-GB"/>
        </w:rPr>
      </w:pPr>
      <w:r w:rsidRPr="001200E1">
        <w:rPr>
          <w:lang w:val="en-GB"/>
        </w:rPr>
        <w:t xml:space="preserve">This recipe uses </w:t>
      </w:r>
      <w:r w:rsidRPr="000F3579">
        <w:rPr>
          <w:rStyle w:val="CodeInTextPACKT"/>
          <w:lang w:val="en-GB"/>
        </w:rPr>
        <w:t>DC1</w:t>
      </w:r>
      <w:r w:rsidRPr="001200E1">
        <w:rPr>
          <w:lang w:val="en-GB"/>
        </w:rPr>
        <w:t xml:space="preserve">, a domain controller in the Reskit.Org domain on which you set up JEA for inbound connections. </w:t>
      </w:r>
      <w:r w:rsidR="006B5AF3">
        <w:rPr>
          <w:lang w:val="en-GB"/>
        </w:rPr>
        <w:t xml:space="preserve">In earlier chapters, you installed </w:t>
      </w:r>
      <w:r w:rsidR="006B5AF3" w:rsidRPr="006B5AF3">
        <w:rPr>
          <w:rStyle w:val="CodeInTextPACKT"/>
        </w:rPr>
        <w:t>DC1</w:t>
      </w:r>
      <w:r w:rsidR="006B5AF3">
        <w:rPr>
          <w:lang w:val="en-GB"/>
        </w:rPr>
        <w:t xml:space="preserve"> as a domain controller and configured users, groups, and OU</w:t>
      </w:r>
      <w:r>
        <w:rPr>
          <w:lang w:val="en-GB"/>
        </w:rPr>
        <w:t>s</w:t>
      </w:r>
      <w:r w:rsidRPr="001200E1">
        <w:rPr>
          <w:lang w:val="en-GB"/>
        </w:rPr>
        <w:t xml:space="preserve">. You run this recipe on </w:t>
      </w:r>
      <w:r w:rsidRPr="000F3579">
        <w:rPr>
          <w:rStyle w:val="CodeInTextPACKT"/>
          <w:lang w:val="en-GB"/>
        </w:rPr>
        <w:t>DC1</w:t>
      </w:r>
      <w:r w:rsidRPr="001200E1">
        <w:rPr>
          <w:lang w:val="en-GB"/>
        </w:rPr>
        <w:t xml:space="preserve">. </w:t>
      </w:r>
    </w:p>
    <w:p w14:paraId="1EB4AFD4" w14:textId="77777777" w:rsidR="000F3579" w:rsidRPr="001200E1" w:rsidRDefault="000F3579" w:rsidP="000F3579">
      <w:pPr>
        <w:pStyle w:val="NormalPACKT"/>
        <w:rPr>
          <w:lang w:val="en-GB"/>
        </w:rPr>
      </w:pPr>
      <w:r w:rsidRPr="001200E1">
        <w:rPr>
          <w:lang w:val="en-GB"/>
        </w:rPr>
        <w:lastRenderedPageBreak/>
        <w:t xml:space="preserve">You would typically use a client computer to access the DC to manage DNS in production. For this recipe, adding an extra client host is replaced by using </w:t>
      </w:r>
      <w:r w:rsidRPr="000F3579">
        <w:rPr>
          <w:rStyle w:val="CodeInTextPACKT"/>
          <w:lang w:val="en-GB"/>
        </w:rPr>
        <w:t>DC1</w:t>
      </w:r>
      <w:r w:rsidRPr="001200E1">
        <w:rPr>
          <w:lang w:val="en-GB"/>
        </w:rPr>
        <w:t xml:space="preserve"> to test JEA without requiring an additional host. Of course, in production, you should test JEA on a client host.</w:t>
      </w:r>
    </w:p>
    <w:p w14:paraId="5DD18ED0" w14:textId="32C1FB3F" w:rsidR="00987230" w:rsidRDefault="00987230" w:rsidP="00987230">
      <w:pPr>
        <w:pStyle w:val="Heading2"/>
        <w:tabs>
          <w:tab w:val="left" w:pos="0"/>
        </w:tabs>
      </w:pPr>
      <w:r>
        <w:t>How to do it...</w:t>
      </w:r>
    </w:p>
    <w:p w14:paraId="721336E4" w14:textId="78E8544F" w:rsidR="00F47198" w:rsidRPr="00F47198" w:rsidRDefault="00F47198" w:rsidP="00F47198">
      <w:pPr>
        <w:pStyle w:val="NumberedBulletPACKT"/>
        <w:rPr>
          <w:color w:val="000000"/>
          <w:lang w:val="en-GB" w:eastAsia="en-GB"/>
        </w:rPr>
      </w:pPr>
      <w:r w:rsidRPr="00F47198">
        <w:rPr>
          <w:lang w:val="en-GB" w:eastAsia="en-GB"/>
        </w:rPr>
        <w:t xml:space="preserve">Creating a transcripts folder </w:t>
      </w:r>
    </w:p>
    <w:p w14:paraId="367D08E9" w14:textId="77777777" w:rsidR="00F47198" w:rsidRPr="00F47198" w:rsidRDefault="00F47198" w:rsidP="00F47198">
      <w:pPr>
        <w:pStyle w:val="CodePACKT"/>
      </w:pPr>
    </w:p>
    <w:p w14:paraId="662DB16D" w14:textId="4E76969E" w:rsidR="00F47198" w:rsidRPr="00F47198" w:rsidRDefault="00F47198" w:rsidP="00F47198">
      <w:pPr>
        <w:pStyle w:val="CodePACKT"/>
      </w:pPr>
      <w:commentRangeStart w:id="9"/>
      <w:r w:rsidRPr="00F47198">
        <w:t xml:space="preserve">New-Item -Path C:\JEATranscripts -ItemType Directory | </w:t>
      </w:r>
    </w:p>
    <w:p w14:paraId="01FC9252" w14:textId="77777777" w:rsidR="00F47198" w:rsidRPr="00F47198" w:rsidRDefault="00F47198" w:rsidP="00F47198">
      <w:pPr>
        <w:pStyle w:val="CodePACKT"/>
      </w:pPr>
      <w:r w:rsidRPr="00F47198">
        <w:t>  Out-Null</w:t>
      </w:r>
      <w:commentRangeEnd w:id="9"/>
      <w:r w:rsidR="00584512">
        <w:rPr>
          <w:rStyle w:val="CommentReference"/>
          <w:rFonts w:ascii="Arial" w:hAnsi="Arial" w:cs="Arial"/>
          <w:bCs/>
          <w:lang w:eastAsia="en-US"/>
        </w:rPr>
        <w:commentReference w:id="9"/>
      </w:r>
    </w:p>
    <w:p w14:paraId="51860098" w14:textId="77777777" w:rsidR="00F47198" w:rsidRPr="00F47198" w:rsidRDefault="00F47198" w:rsidP="00F47198">
      <w:pPr>
        <w:pStyle w:val="CodePACKT"/>
      </w:pPr>
    </w:p>
    <w:p w14:paraId="1CD1B8E4" w14:textId="38E1636E" w:rsidR="00F47198" w:rsidRPr="00F47198" w:rsidRDefault="00F47198" w:rsidP="00F47198">
      <w:pPr>
        <w:pStyle w:val="NumberedBulletPACKT"/>
        <w:rPr>
          <w:color w:val="000000"/>
          <w:lang w:val="en-GB" w:eastAsia="en-GB"/>
        </w:rPr>
      </w:pPr>
      <w:r w:rsidRPr="00F47198">
        <w:rPr>
          <w:lang w:val="en-GB" w:eastAsia="en-GB"/>
        </w:rPr>
        <w:t>Creating a role capabilities folder</w:t>
      </w:r>
    </w:p>
    <w:p w14:paraId="4EE303EB" w14:textId="77777777" w:rsidR="00F47198" w:rsidRPr="00F47198" w:rsidRDefault="00F47198" w:rsidP="00F47198">
      <w:pPr>
        <w:pStyle w:val="CodePACKT"/>
      </w:pPr>
    </w:p>
    <w:p w14:paraId="34AEBC00" w14:textId="443C0D9C" w:rsidR="00F47198" w:rsidRPr="00F47198" w:rsidRDefault="00F47198" w:rsidP="00F47198">
      <w:pPr>
        <w:pStyle w:val="CodePACKT"/>
      </w:pPr>
      <w:commentRangeStart w:id="10"/>
      <w:r w:rsidRPr="00F47198">
        <w:t>$JEACF</w:t>
      </w:r>
      <w:commentRangeEnd w:id="10"/>
      <w:r w:rsidR="00785C7B">
        <w:rPr>
          <w:rStyle w:val="CommentReference"/>
          <w:rFonts w:ascii="Arial" w:hAnsi="Arial" w:cs="Arial"/>
          <w:bCs/>
          <w:lang w:eastAsia="en-US"/>
        </w:rPr>
        <w:commentReference w:id="10"/>
      </w:r>
      <w:r w:rsidRPr="00F47198">
        <w:t xml:space="preserve"> = "C:\JEACapabilities"</w:t>
      </w:r>
    </w:p>
    <w:p w14:paraId="2E6F162E" w14:textId="77777777" w:rsidR="00F47198" w:rsidRPr="00F47198" w:rsidRDefault="00F47198" w:rsidP="00F47198">
      <w:pPr>
        <w:pStyle w:val="CodePACKT"/>
      </w:pPr>
      <w:r w:rsidRPr="00F47198">
        <w:t xml:space="preserve">New-Item -Path $JEACF -ItemType Directory | </w:t>
      </w:r>
    </w:p>
    <w:p w14:paraId="76B2B5CE" w14:textId="77777777" w:rsidR="00F47198" w:rsidRPr="00F47198" w:rsidRDefault="00F47198" w:rsidP="00F47198">
      <w:pPr>
        <w:pStyle w:val="CodePACKT"/>
      </w:pPr>
      <w:r w:rsidRPr="00F47198">
        <w:t>  Out-Null</w:t>
      </w:r>
    </w:p>
    <w:p w14:paraId="40F58A89" w14:textId="77777777" w:rsidR="00F47198" w:rsidRPr="00F47198" w:rsidRDefault="00F47198" w:rsidP="00F47198">
      <w:pPr>
        <w:pStyle w:val="CodePACKT"/>
      </w:pPr>
    </w:p>
    <w:p w14:paraId="26D0766C" w14:textId="5E81E1B4" w:rsidR="00F47198" w:rsidRPr="00F47198" w:rsidRDefault="00F47198" w:rsidP="00F47198">
      <w:pPr>
        <w:pStyle w:val="NumberedBulletPACKT"/>
        <w:rPr>
          <w:color w:val="000000"/>
          <w:lang w:val="en-GB" w:eastAsia="en-GB"/>
        </w:rPr>
      </w:pPr>
      <w:r w:rsidRPr="00F47198">
        <w:rPr>
          <w:lang w:val="en-GB" w:eastAsia="en-GB"/>
        </w:rPr>
        <w:t>Creating a JEA session configuration folder</w:t>
      </w:r>
    </w:p>
    <w:p w14:paraId="775DFB58" w14:textId="77777777" w:rsidR="00F47198" w:rsidRPr="00F47198" w:rsidRDefault="00F47198" w:rsidP="00F47198">
      <w:pPr>
        <w:pStyle w:val="CodePACKT"/>
      </w:pPr>
    </w:p>
    <w:p w14:paraId="265BE01B" w14:textId="122A2F1C" w:rsidR="00F47198" w:rsidRPr="00F47198" w:rsidRDefault="00F47198" w:rsidP="00F47198">
      <w:pPr>
        <w:pStyle w:val="CodePACKT"/>
      </w:pPr>
      <w:r w:rsidRPr="00F47198">
        <w:t>$SCF = 'C:\</w:t>
      </w:r>
      <w:proofErr w:type="spellStart"/>
      <w:r w:rsidRPr="00F47198">
        <w:t>JEASessionConfiguration</w:t>
      </w:r>
      <w:proofErr w:type="spellEnd"/>
      <w:r w:rsidRPr="00F47198">
        <w:t>'</w:t>
      </w:r>
    </w:p>
    <w:p w14:paraId="2DB1419A" w14:textId="77777777" w:rsidR="00F47198" w:rsidRPr="00F47198" w:rsidRDefault="00F47198" w:rsidP="00F47198">
      <w:pPr>
        <w:pStyle w:val="CodePACKT"/>
      </w:pPr>
      <w:r w:rsidRPr="00F47198">
        <w:t xml:space="preserve">New-Item -Path $SCF -ItemType Directory | </w:t>
      </w:r>
    </w:p>
    <w:p w14:paraId="042E89F7" w14:textId="77777777" w:rsidR="00F47198" w:rsidRPr="00F47198" w:rsidRDefault="00F47198" w:rsidP="00F47198">
      <w:pPr>
        <w:pStyle w:val="CodePACKT"/>
      </w:pPr>
      <w:r w:rsidRPr="00F47198">
        <w:t>  Out-Null</w:t>
      </w:r>
    </w:p>
    <w:p w14:paraId="086F741E" w14:textId="77777777" w:rsidR="00F47198" w:rsidRPr="00F47198" w:rsidRDefault="00F47198" w:rsidP="00F47198">
      <w:pPr>
        <w:pStyle w:val="CodePACKT"/>
      </w:pPr>
    </w:p>
    <w:p w14:paraId="36C65CE5" w14:textId="667EC1D6" w:rsidR="00F47198" w:rsidRPr="00F47198" w:rsidRDefault="00F47198" w:rsidP="00F47198">
      <w:pPr>
        <w:pStyle w:val="NumberedBulletPACKT"/>
        <w:rPr>
          <w:color w:val="000000"/>
          <w:lang w:val="en-GB" w:eastAsia="en-GB"/>
        </w:rPr>
      </w:pPr>
      <w:r w:rsidRPr="00F47198">
        <w:rPr>
          <w:lang w:val="en-GB" w:eastAsia="en-GB"/>
        </w:rPr>
        <w:t xml:space="preserve">Creating </w:t>
      </w:r>
      <w:proofErr w:type="spellStart"/>
      <w:r w:rsidRPr="00F47198">
        <w:rPr>
          <w:lang w:val="en-GB" w:eastAsia="en-GB"/>
        </w:rPr>
        <w:t>DNSAdminsJEA</w:t>
      </w:r>
      <w:proofErr w:type="spellEnd"/>
      <w:r w:rsidRPr="00F47198">
        <w:rPr>
          <w:lang w:val="en-GB" w:eastAsia="en-GB"/>
        </w:rPr>
        <w:t xml:space="preserve"> as a global security group</w:t>
      </w:r>
    </w:p>
    <w:p w14:paraId="2E587F5D" w14:textId="77777777" w:rsidR="00F47198" w:rsidRPr="00F47198" w:rsidRDefault="00F47198" w:rsidP="00F47198">
      <w:pPr>
        <w:pStyle w:val="CodePACKT"/>
      </w:pPr>
    </w:p>
    <w:p w14:paraId="72E6874B" w14:textId="3638711F" w:rsidR="00F47198" w:rsidRPr="00F47198" w:rsidRDefault="00F47198" w:rsidP="00F47198">
      <w:pPr>
        <w:pStyle w:val="CodePACKT"/>
      </w:pPr>
      <w:r w:rsidRPr="00F47198">
        <w:t>$DNSGHT = @{</w:t>
      </w:r>
    </w:p>
    <w:p w14:paraId="10E13ABD" w14:textId="77777777" w:rsidR="00F47198" w:rsidRPr="00F47198" w:rsidRDefault="00F47198" w:rsidP="00F47198">
      <w:pPr>
        <w:pStyle w:val="CodePACKT"/>
      </w:pPr>
      <w:r w:rsidRPr="00F47198">
        <w:t>  Name          = '</w:t>
      </w:r>
      <w:proofErr w:type="spellStart"/>
      <w:r w:rsidRPr="00F47198">
        <w:t>DNSAdminsJEA</w:t>
      </w:r>
      <w:proofErr w:type="spellEnd"/>
      <w:r w:rsidRPr="00F47198">
        <w:t>'</w:t>
      </w:r>
    </w:p>
    <w:p w14:paraId="2B972D1E" w14:textId="77777777" w:rsidR="00F47198" w:rsidRPr="00F47198" w:rsidRDefault="00F47198" w:rsidP="00F47198">
      <w:pPr>
        <w:pStyle w:val="CodePACKT"/>
      </w:pPr>
      <w:r w:rsidRPr="00F47198">
        <w:t>  Description   = 'DNS Admins for JEA'</w:t>
      </w:r>
    </w:p>
    <w:p w14:paraId="61AAA42C" w14:textId="77777777" w:rsidR="00F47198" w:rsidRPr="00F47198" w:rsidRDefault="00F47198" w:rsidP="00F47198">
      <w:pPr>
        <w:pStyle w:val="CodePACKT"/>
      </w:pPr>
      <w:r w:rsidRPr="00F47198">
        <w:t xml:space="preserve">  </w:t>
      </w:r>
      <w:proofErr w:type="spellStart"/>
      <w:r w:rsidRPr="00F47198">
        <w:t>GroupCategory</w:t>
      </w:r>
      <w:proofErr w:type="spellEnd"/>
      <w:r w:rsidRPr="00F47198">
        <w:t xml:space="preserve"> = 'Security'</w:t>
      </w:r>
    </w:p>
    <w:p w14:paraId="6A6928BD" w14:textId="77777777" w:rsidR="00F47198" w:rsidRPr="00F47198" w:rsidRDefault="00F47198" w:rsidP="00F47198">
      <w:pPr>
        <w:pStyle w:val="CodePACKT"/>
      </w:pPr>
      <w:r w:rsidRPr="00F47198">
        <w:t xml:space="preserve">  </w:t>
      </w:r>
      <w:proofErr w:type="spellStart"/>
      <w:r w:rsidRPr="00F47198">
        <w:t>GroupScope</w:t>
      </w:r>
      <w:proofErr w:type="spellEnd"/>
      <w:r w:rsidRPr="00F47198">
        <w:t xml:space="preserve">    = 'Global'</w:t>
      </w:r>
    </w:p>
    <w:p w14:paraId="5F4CC50F" w14:textId="77777777" w:rsidR="00F47198" w:rsidRPr="00F47198" w:rsidRDefault="00F47198" w:rsidP="00F47198">
      <w:pPr>
        <w:pStyle w:val="CodePACKT"/>
      </w:pPr>
      <w:r w:rsidRPr="00F47198">
        <w:t>}</w:t>
      </w:r>
    </w:p>
    <w:p w14:paraId="1F30A798" w14:textId="77777777" w:rsidR="00F47198" w:rsidRPr="00F47198" w:rsidRDefault="00F47198" w:rsidP="00F47198">
      <w:pPr>
        <w:pStyle w:val="CodePACKT"/>
      </w:pPr>
      <w:r w:rsidRPr="00F47198">
        <w:t>New-</w:t>
      </w:r>
      <w:proofErr w:type="spellStart"/>
      <w:r w:rsidRPr="00F47198">
        <w:t>ADGroup</w:t>
      </w:r>
      <w:proofErr w:type="spellEnd"/>
      <w:r w:rsidRPr="00F47198">
        <w:t xml:space="preserve"> @DNSGHT</w:t>
      </w:r>
    </w:p>
    <w:p w14:paraId="289A2F36" w14:textId="77777777" w:rsidR="00F47198" w:rsidRPr="00F47198" w:rsidRDefault="00F47198" w:rsidP="00F47198">
      <w:pPr>
        <w:pStyle w:val="CodePACKT"/>
      </w:pPr>
      <w:r w:rsidRPr="00F47198">
        <w:t>Get-</w:t>
      </w:r>
      <w:proofErr w:type="spellStart"/>
      <w:r w:rsidRPr="00F47198">
        <w:t>ADGroup</w:t>
      </w:r>
      <w:proofErr w:type="spellEnd"/>
      <w:r w:rsidRPr="00F47198">
        <w:t xml:space="preserve"> -Identity '</w:t>
      </w:r>
      <w:proofErr w:type="spellStart"/>
      <w:r w:rsidRPr="00F47198">
        <w:t>DNSAdminsJEA</w:t>
      </w:r>
      <w:proofErr w:type="spellEnd"/>
      <w:r w:rsidRPr="00F47198">
        <w:t>' |</w:t>
      </w:r>
    </w:p>
    <w:p w14:paraId="3E11FEE9" w14:textId="77777777" w:rsidR="00F47198" w:rsidRPr="00F47198" w:rsidRDefault="00F47198" w:rsidP="00F47198">
      <w:pPr>
        <w:pStyle w:val="CodePACKT"/>
      </w:pPr>
      <w:r w:rsidRPr="00F47198">
        <w:t>  Move-</w:t>
      </w:r>
      <w:proofErr w:type="spellStart"/>
      <w:r w:rsidRPr="00F47198">
        <w:t>ADObject</w:t>
      </w:r>
      <w:proofErr w:type="spellEnd"/>
      <w:r w:rsidRPr="00F47198">
        <w:t xml:space="preserve"> -</w:t>
      </w:r>
      <w:proofErr w:type="spellStart"/>
      <w:r w:rsidRPr="00F47198">
        <w:t>TargetPath</w:t>
      </w:r>
      <w:proofErr w:type="spellEnd"/>
      <w:r w:rsidRPr="00F47198">
        <w:t xml:space="preserve"> 'OU=IT, DC=</w:t>
      </w:r>
      <w:proofErr w:type="spellStart"/>
      <w:r w:rsidRPr="00F47198">
        <w:t>Reskit</w:t>
      </w:r>
      <w:proofErr w:type="spellEnd"/>
      <w:r w:rsidRPr="00F47198">
        <w:t>, DC=Org'</w:t>
      </w:r>
    </w:p>
    <w:p w14:paraId="536D17BF" w14:textId="77777777" w:rsidR="00F47198" w:rsidRPr="00F47198" w:rsidRDefault="00F47198" w:rsidP="00F47198">
      <w:pPr>
        <w:pStyle w:val="CodePACKT"/>
      </w:pPr>
    </w:p>
    <w:p w14:paraId="1B34D1D5" w14:textId="484CEC8F" w:rsidR="00F47198" w:rsidRPr="00F47198" w:rsidRDefault="00F47198" w:rsidP="00F47198">
      <w:pPr>
        <w:pStyle w:val="NumberedBulletPACKT"/>
        <w:rPr>
          <w:color w:val="000000"/>
          <w:lang w:val="en-GB" w:eastAsia="en-GB"/>
        </w:rPr>
      </w:pPr>
      <w:r w:rsidRPr="00F47198">
        <w:rPr>
          <w:lang w:val="en-GB" w:eastAsia="en-GB"/>
        </w:rPr>
        <w:t xml:space="preserve">Adding </w:t>
      </w:r>
      <w:proofErr w:type="spellStart"/>
      <w:r w:rsidRPr="00F47198">
        <w:rPr>
          <w:lang w:val="en-GB" w:eastAsia="en-GB"/>
        </w:rPr>
        <w:t>JerryG</w:t>
      </w:r>
      <w:proofErr w:type="spellEnd"/>
      <w:r w:rsidRPr="00F47198">
        <w:rPr>
          <w:lang w:val="en-GB" w:eastAsia="en-GB"/>
        </w:rPr>
        <w:t xml:space="preserve"> to the DNS Admins group</w:t>
      </w:r>
    </w:p>
    <w:p w14:paraId="467E0C5F" w14:textId="77777777" w:rsidR="00F47198" w:rsidRDefault="00F47198" w:rsidP="00F47198">
      <w:pPr>
        <w:pStyle w:val="CodePACKT"/>
      </w:pPr>
    </w:p>
    <w:p w14:paraId="54628AE1" w14:textId="0B0B2B05" w:rsidR="00F47198" w:rsidRPr="00F47198" w:rsidRDefault="00F47198" w:rsidP="00F47198">
      <w:pPr>
        <w:pStyle w:val="CodePACKT"/>
      </w:pPr>
      <w:r w:rsidRPr="00F47198">
        <w:t xml:space="preserve">$ADGHT = </w:t>
      </w:r>
      <w:r w:rsidRPr="00F47198">
        <w:rPr>
          <w:color w:val="0000FF"/>
        </w:rPr>
        <w:t>@</w:t>
      </w:r>
      <w:r w:rsidRPr="00F47198">
        <w:t>{</w:t>
      </w:r>
    </w:p>
    <w:p w14:paraId="6376C3E9" w14:textId="77777777" w:rsidR="00F47198" w:rsidRPr="00F47198" w:rsidRDefault="00F47198" w:rsidP="00F47198">
      <w:pPr>
        <w:pStyle w:val="CodePACKT"/>
      </w:pPr>
      <w:r w:rsidRPr="00F47198">
        <w:t xml:space="preserve">  Identity  = </w:t>
      </w:r>
      <w:r w:rsidRPr="00F47198">
        <w:rPr>
          <w:color w:val="A31515"/>
        </w:rPr>
        <w:t>'</w:t>
      </w:r>
      <w:proofErr w:type="spellStart"/>
      <w:r w:rsidRPr="00F47198">
        <w:rPr>
          <w:color w:val="A31515"/>
        </w:rPr>
        <w:t>DNSAdminsJEA</w:t>
      </w:r>
      <w:proofErr w:type="spellEnd"/>
      <w:r w:rsidRPr="00F47198">
        <w:rPr>
          <w:color w:val="A31515"/>
        </w:rPr>
        <w:t>'</w:t>
      </w:r>
    </w:p>
    <w:p w14:paraId="5E46AA3E" w14:textId="77777777" w:rsidR="00F47198" w:rsidRPr="00F47198" w:rsidRDefault="00F47198" w:rsidP="00F47198">
      <w:pPr>
        <w:pStyle w:val="CodePACKT"/>
      </w:pPr>
      <w:r w:rsidRPr="00F47198">
        <w:t xml:space="preserve">  Members   = </w:t>
      </w:r>
      <w:r w:rsidRPr="00F47198">
        <w:rPr>
          <w:color w:val="A31515"/>
        </w:rPr>
        <w:t>'</w:t>
      </w:r>
      <w:proofErr w:type="spellStart"/>
      <w:r w:rsidRPr="00F47198">
        <w:rPr>
          <w:color w:val="A31515"/>
        </w:rPr>
        <w:t>JerryG</w:t>
      </w:r>
      <w:proofErr w:type="spellEnd"/>
      <w:r w:rsidRPr="00F47198">
        <w:rPr>
          <w:color w:val="A31515"/>
        </w:rPr>
        <w:t>'</w:t>
      </w:r>
    </w:p>
    <w:p w14:paraId="57FDFC3E" w14:textId="77777777" w:rsidR="00F47198" w:rsidRPr="00F47198" w:rsidRDefault="00F47198" w:rsidP="00F47198">
      <w:pPr>
        <w:pStyle w:val="CodePACKT"/>
      </w:pPr>
      <w:r w:rsidRPr="00F47198">
        <w:t>}</w:t>
      </w:r>
    </w:p>
    <w:p w14:paraId="45C2A9B2" w14:textId="77777777" w:rsidR="00F47198" w:rsidRPr="00F47198" w:rsidRDefault="00F47198" w:rsidP="00F47198">
      <w:pPr>
        <w:pStyle w:val="CodePACKT"/>
      </w:pPr>
      <w:r w:rsidRPr="00F47198">
        <w:t>Add-</w:t>
      </w:r>
      <w:proofErr w:type="spellStart"/>
      <w:r w:rsidRPr="00F47198">
        <w:t>ADGroupMember</w:t>
      </w:r>
      <w:proofErr w:type="spellEnd"/>
      <w:r w:rsidRPr="00F47198">
        <w:t xml:space="preserve"> @ADGHT  </w:t>
      </w:r>
    </w:p>
    <w:p w14:paraId="57F4DCF7" w14:textId="77777777" w:rsidR="00F47198" w:rsidRPr="00F47198" w:rsidRDefault="00F47198" w:rsidP="00F47198">
      <w:pPr>
        <w:pStyle w:val="CodePACKT"/>
      </w:pPr>
    </w:p>
    <w:p w14:paraId="67CDDE9F" w14:textId="4CCBBB16" w:rsidR="00F47198" w:rsidRPr="00F47198" w:rsidRDefault="00F47198" w:rsidP="00FC3482">
      <w:pPr>
        <w:pStyle w:val="NumberedBulletPACKT"/>
        <w:rPr>
          <w:color w:val="000000"/>
          <w:lang w:val="en-GB" w:eastAsia="en-GB"/>
        </w:rPr>
      </w:pPr>
      <w:r w:rsidRPr="00F47198">
        <w:rPr>
          <w:lang w:val="en-GB" w:eastAsia="en-GB"/>
        </w:rPr>
        <w:t xml:space="preserve">Creating a </w:t>
      </w:r>
      <w:r w:rsidR="00C44DC0">
        <w:rPr>
          <w:lang w:val="en-GB" w:eastAsia="en-GB"/>
        </w:rPr>
        <w:t xml:space="preserve">JEA </w:t>
      </w:r>
      <w:r w:rsidRPr="00F47198">
        <w:rPr>
          <w:lang w:val="en-GB" w:eastAsia="en-GB"/>
        </w:rPr>
        <w:t>role capabilities file</w:t>
      </w:r>
    </w:p>
    <w:p w14:paraId="0C4AB058" w14:textId="77777777" w:rsidR="00FC3482" w:rsidRPr="00FC3482" w:rsidRDefault="00FC3482" w:rsidP="00FC3482">
      <w:pPr>
        <w:pStyle w:val="CodePACKT"/>
      </w:pPr>
    </w:p>
    <w:p w14:paraId="5FE2735E" w14:textId="61CCE3C4" w:rsidR="00F47198" w:rsidRPr="00FC3482" w:rsidRDefault="00F47198" w:rsidP="00FC3482">
      <w:pPr>
        <w:pStyle w:val="CodePACKT"/>
      </w:pPr>
      <w:r w:rsidRPr="00FC3482">
        <w:t>$RCF = Join-Path -Path $JEACF -</w:t>
      </w:r>
      <w:proofErr w:type="spellStart"/>
      <w:r w:rsidRPr="00FC3482">
        <w:t>ChildPath</w:t>
      </w:r>
      <w:proofErr w:type="spellEnd"/>
      <w:r w:rsidRPr="00FC3482">
        <w:t xml:space="preserve"> "</w:t>
      </w:r>
      <w:proofErr w:type="spellStart"/>
      <w:r w:rsidRPr="00FC3482">
        <w:t>DnsAdmins.psrc</w:t>
      </w:r>
      <w:proofErr w:type="spellEnd"/>
      <w:r w:rsidRPr="00FC3482">
        <w:t>"</w:t>
      </w:r>
    </w:p>
    <w:p w14:paraId="0D70D5C9" w14:textId="77777777" w:rsidR="00F47198" w:rsidRPr="00FC3482" w:rsidRDefault="00F47198" w:rsidP="00FC3482">
      <w:pPr>
        <w:pStyle w:val="CodePACKT"/>
      </w:pPr>
      <w:r w:rsidRPr="00FC3482">
        <w:t>$RCHT = @{</w:t>
      </w:r>
    </w:p>
    <w:p w14:paraId="3CC6446E" w14:textId="77777777" w:rsidR="00F47198" w:rsidRPr="00FC3482" w:rsidRDefault="00F47198" w:rsidP="00FC3482">
      <w:pPr>
        <w:pStyle w:val="CodePACKT"/>
      </w:pPr>
      <w:r w:rsidRPr="00FC3482">
        <w:t>  Path            = $RCF</w:t>
      </w:r>
    </w:p>
    <w:p w14:paraId="1D3C0395" w14:textId="77777777" w:rsidR="00F47198" w:rsidRPr="00FC3482" w:rsidRDefault="00F47198" w:rsidP="00FC3482">
      <w:pPr>
        <w:pStyle w:val="CodePACKT"/>
      </w:pPr>
      <w:r w:rsidRPr="00FC3482">
        <w:t>  Author          = 'Reskit Administration'</w:t>
      </w:r>
    </w:p>
    <w:p w14:paraId="226239E1" w14:textId="77777777" w:rsidR="00F47198" w:rsidRPr="00FC3482" w:rsidRDefault="00F47198" w:rsidP="00FC3482">
      <w:pPr>
        <w:pStyle w:val="CodePACKT"/>
      </w:pPr>
      <w:r w:rsidRPr="00FC3482">
        <w:t xml:space="preserve">  </w:t>
      </w:r>
      <w:proofErr w:type="spellStart"/>
      <w:r w:rsidRPr="00FC3482">
        <w:t>CompanyName</w:t>
      </w:r>
      <w:proofErr w:type="spellEnd"/>
      <w:r w:rsidRPr="00FC3482">
        <w:t xml:space="preserve">     = 'Reskit.Org' </w:t>
      </w:r>
    </w:p>
    <w:p w14:paraId="2D5342E8" w14:textId="77777777" w:rsidR="00F47198" w:rsidRPr="00FC3482" w:rsidRDefault="00F47198" w:rsidP="00FC3482">
      <w:pPr>
        <w:pStyle w:val="CodePACKT"/>
      </w:pPr>
      <w:r w:rsidRPr="00FC3482">
        <w:t>  Description     = '</w:t>
      </w:r>
      <w:proofErr w:type="spellStart"/>
      <w:r w:rsidRPr="00FC3482">
        <w:t>DnsAdminsJEA</w:t>
      </w:r>
      <w:proofErr w:type="spellEnd"/>
      <w:r w:rsidRPr="00FC3482">
        <w:t xml:space="preserve"> role capabilities'</w:t>
      </w:r>
    </w:p>
    <w:p w14:paraId="6E3A93C6" w14:textId="77777777" w:rsidR="00F47198" w:rsidRPr="00FC3482" w:rsidRDefault="00F47198" w:rsidP="00FC3482">
      <w:pPr>
        <w:pStyle w:val="CodePACKT"/>
      </w:pPr>
      <w:r w:rsidRPr="00FC3482">
        <w:t xml:space="preserve">  </w:t>
      </w:r>
      <w:proofErr w:type="spellStart"/>
      <w:r w:rsidRPr="00FC3482">
        <w:t>AliasDefinition</w:t>
      </w:r>
      <w:proofErr w:type="spellEnd"/>
      <w:r w:rsidRPr="00FC3482">
        <w:t xml:space="preserve"> = @{Name='gh';Value='Get-Help'}</w:t>
      </w:r>
    </w:p>
    <w:p w14:paraId="5843F66F" w14:textId="77777777" w:rsidR="00F47198" w:rsidRPr="00FC3482" w:rsidRDefault="00F47198" w:rsidP="00FC3482">
      <w:pPr>
        <w:pStyle w:val="CodePACKT"/>
      </w:pPr>
      <w:r w:rsidRPr="00FC3482">
        <w:t xml:space="preserve">  </w:t>
      </w:r>
      <w:proofErr w:type="spellStart"/>
      <w:r w:rsidRPr="00FC3482">
        <w:t>ModulesToImport</w:t>
      </w:r>
      <w:proofErr w:type="spellEnd"/>
      <w:r w:rsidRPr="00FC3482">
        <w:t xml:space="preserve"> = 'Microsoft.PowerShell.Core','</w:t>
      </w:r>
      <w:proofErr w:type="spellStart"/>
      <w:r w:rsidRPr="00FC3482">
        <w:t>DnsServer</w:t>
      </w:r>
      <w:proofErr w:type="spellEnd"/>
      <w:r w:rsidRPr="00FC3482">
        <w:t>'</w:t>
      </w:r>
    </w:p>
    <w:p w14:paraId="4251E28E" w14:textId="77777777" w:rsidR="00F47198" w:rsidRPr="00FC3482" w:rsidRDefault="00F47198" w:rsidP="00FC3482">
      <w:pPr>
        <w:pStyle w:val="CodePACKT"/>
      </w:pPr>
      <w:r w:rsidRPr="00FC3482">
        <w:t xml:space="preserve">  </w:t>
      </w:r>
      <w:proofErr w:type="spellStart"/>
      <w:r w:rsidRPr="00FC3482">
        <w:t>VisibleCmdlets</w:t>
      </w:r>
      <w:proofErr w:type="spellEnd"/>
      <w:r w:rsidRPr="00FC3482">
        <w:t xml:space="preserve">  = (@{ Name        = 'Restart-Computer'; </w:t>
      </w:r>
    </w:p>
    <w:p w14:paraId="5A6D4072" w14:textId="77777777" w:rsidR="00F47198" w:rsidRPr="00FC3482" w:rsidRDefault="00F47198" w:rsidP="00FC3482">
      <w:pPr>
        <w:pStyle w:val="CodePACKT"/>
      </w:pPr>
      <w:r w:rsidRPr="00FC3482">
        <w:t>                        Parameters  = @{Name = 'ComputerName'}</w:t>
      </w:r>
    </w:p>
    <w:p w14:paraId="2C4E2D9B" w14:textId="77777777" w:rsidR="00F47198" w:rsidRPr="00FC3482" w:rsidRDefault="00F47198" w:rsidP="00FC3482">
      <w:pPr>
        <w:pStyle w:val="CodePACKT"/>
      </w:pPr>
      <w:r w:rsidRPr="00FC3482">
        <w:t xml:space="preserve">                        </w:t>
      </w:r>
      <w:proofErr w:type="spellStart"/>
      <w:r w:rsidRPr="00FC3482">
        <w:t>ValidateSet</w:t>
      </w:r>
      <w:proofErr w:type="spellEnd"/>
      <w:r w:rsidRPr="00FC3482">
        <w:t xml:space="preserve"> = 'DC1, DC2'},</w:t>
      </w:r>
    </w:p>
    <w:p w14:paraId="4E386521" w14:textId="77777777" w:rsidR="00F47198" w:rsidRPr="00FC3482" w:rsidRDefault="00F47198" w:rsidP="00FC3482">
      <w:pPr>
        <w:pStyle w:val="CodePACKT"/>
      </w:pPr>
      <w:r w:rsidRPr="00FC3482">
        <w:lastRenderedPageBreak/>
        <w:t>                       'DNSSERVER\*',</w:t>
      </w:r>
    </w:p>
    <w:p w14:paraId="648C8A50" w14:textId="77777777" w:rsidR="00F47198" w:rsidRPr="00FC3482" w:rsidRDefault="00F47198" w:rsidP="00FC3482">
      <w:pPr>
        <w:pStyle w:val="CodePACKT"/>
      </w:pPr>
      <w:r w:rsidRPr="00FC3482">
        <w:t xml:space="preserve">                     @{ Name        = 'Stop-Service'; </w:t>
      </w:r>
    </w:p>
    <w:p w14:paraId="7EA30B68" w14:textId="2DBF27EA" w:rsidR="00F47198" w:rsidRPr="00FC3482" w:rsidRDefault="00F47198" w:rsidP="00FC3482">
      <w:pPr>
        <w:pStyle w:val="CodePACKT"/>
      </w:pPr>
      <w:r w:rsidRPr="00FC3482">
        <w:t>                        Parameters  = @{Name = 'DNS'}},</w:t>
      </w:r>
    </w:p>
    <w:p w14:paraId="4FF987A5" w14:textId="3FD256DA" w:rsidR="00F47198" w:rsidRPr="00FC3482" w:rsidRDefault="00F47198" w:rsidP="00FC3482">
      <w:pPr>
        <w:pStyle w:val="CodePACKT"/>
      </w:pPr>
      <w:r w:rsidRPr="00FC3482">
        <w:t>                     @{ Name        = 'Start-Service';</w:t>
      </w:r>
    </w:p>
    <w:p w14:paraId="32D5B051" w14:textId="77777777" w:rsidR="00F47198" w:rsidRPr="00FC3482" w:rsidRDefault="00F47198" w:rsidP="00FC3482">
      <w:pPr>
        <w:pStyle w:val="CodePACKT"/>
      </w:pPr>
      <w:r w:rsidRPr="00FC3482">
        <w:t>                        Parameters  = @{Name = 'DNS'}}</w:t>
      </w:r>
    </w:p>
    <w:p w14:paraId="4AD9D211" w14:textId="77777777" w:rsidR="00F47198" w:rsidRPr="00FC3482" w:rsidRDefault="00F47198" w:rsidP="00FC3482">
      <w:pPr>
        <w:pStyle w:val="CodePACKT"/>
      </w:pPr>
      <w:r w:rsidRPr="00FC3482">
        <w:t>                     )</w:t>
      </w:r>
    </w:p>
    <w:p w14:paraId="215CAA53" w14:textId="77777777" w:rsidR="00F47198" w:rsidRPr="00FC3482" w:rsidRDefault="00F47198" w:rsidP="00FC3482">
      <w:pPr>
        <w:pStyle w:val="CodePACKT"/>
      </w:pPr>
      <w:r w:rsidRPr="00FC3482">
        <w:t xml:space="preserve">  </w:t>
      </w:r>
      <w:proofErr w:type="spellStart"/>
      <w:r w:rsidRPr="00FC3482">
        <w:t>VisibleExternalCommands</w:t>
      </w:r>
      <w:proofErr w:type="spellEnd"/>
      <w:r w:rsidRPr="00FC3482">
        <w:t xml:space="preserve"> = ('C:\Windows\System32\whoami.exe',</w:t>
      </w:r>
    </w:p>
    <w:p w14:paraId="7AFEE4F3" w14:textId="77777777" w:rsidR="00F47198" w:rsidRPr="00FC3482" w:rsidRDefault="00F47198" w:rsidP="00FC3482">
      <w:pPr>
        <w:pStyle w:val="CodePACKT"/>
      </w:pPr>
      <w:r w:rsidRPr="00FC3482">
        <w:t>                             'C:\Windows\System32\ipconfig.exe')</w:t>
      </w:r>
    </w:p>
    <w:p w14:paraId="1FA24454" w14:textId="77777777" w:rsidR="00F47198" w:rsidRPr="00FC3482" w:rsidRDefault="00F47198" w:rsidP="00FC3482">
      <w:pPr>
        <w:pStyle w:val="CodePACKT"/>
      </w:pPr>
      <w:r w:rsidRPr="00FC3482">
        <w:t xml:space="preserve">  </w:t>
      </w:r>
      <w:proofErr w:type="spellStart"/>
      <w:r w:rsidRPr="00FC3482">
        <w:t>VisibleFunctions</w:t>
      </w:r>
      <w:proofErr w:type="spellEnd"/>
      <w:r w:rsidRPr="00FC3482">
        <w:t xml:space="preserve"> = 'Get-HW'</w:t>
      </w:r>
    </w:p>
    <w:p w14:paraId="2F23FC58" w14:textId="77777777" w:rsidR="00F47198" w:rsidRPr="00FC3482" w:rsidRDefault="00F47198" w:rsidP="00FC3482">
      <w:pPr>
        <w:pStyle w:val="CodePACKT"/>
      </w:pPr>
      <w:r w:rsidRPr="00FC3482">
        <w:t xml:space="preserve">  </w:t>
      </w:r>
      <w:proofErr w:type="spellStart"/>
      <w:r w:rsidRPr="00FC3482">
        <w:t>FunctionDefinitions</w:t>
      </w:r>
      <w:proofErr w:type="spellEnd"/>
      <w:r w:rsidRPr="00FC3482">
        <w:t xml:space="preserve"> = @{</w:t>
      </w:r>
    </w:p>
    <w:p w14:paraId="12948DCB" w14:textId="77777777" w:rsidR="00F47198" w:rsidRPr="00FC3482" w:rsidRDefault="00F47198" w:rsidP="00FC3482">
      <w:pPr>
        <w:pStyle w:val="CodePACKT"/>
      </w:pPr>
      <w:r w:rsidRPr="00FC3482">
        <w:t>    Name = 'Get-HW'</w:t>
      </w:r>
    </w:p>
    <w:p w14:paraId="681065B5" w14:textId="77777777" w:rsidR="00F47198" w:rsidRPr="00FC3482" w:rsidRDefault="00F47198" w:rsidP="00FC3482">
      <w:pPr>
        <w:pStyle w:val="CodePACKT"/>
      </w:pPr>
      <w:r w:rsidRPr="00FC3482">
        <w:t xml:space="preserve">    </w:t>
      </w:r>
      <w:proofErr w:type="spellStart"/>
      <w:r w:rsidRPr="00FC3482">
        <w:t>Scriptblock</w:t>
      </w:r>
      <w:proofErr w:type="spellEnd"/>
      <w:r w:rsidRPr="00FC3482">
        <w:t xml:space="preserve"> = {'Hello JEA World'}}</w:t>
      </w:r>
    </w:p>
    <w:p w14:paraId="581ABD19" w14:textId="77777777" w:rsidR="00F47198" w:rsidRPr="00FC3482" w:rsidRDefault="00F47198" w:rsidP="00FC3482">
      <w:pPr>
        <w:pStyle w:val="CodePACKT"/>
      </w:pPr>
      <w:r w:rsidRPr="00FC3482">
        <w:t>}</w:t>
      </w:r>
    </w:p>
    <w:p w14:paraId="14D55AF3" w14:textId="77777777" w:rsidR="00F47198" w:rsidRPr="00FC3482" w:rsidRDefault="00F47198" w:rsidP="00FC3482">
      <w:pPr>
        <w:pStyle w:val="CodePACKT"/>
      </w:pPr>
      <w:r w:rsidRPr="00FC3482">
        <w:t>New-</w:t>
      </w:r>
      <w:proofErr w:type="spellStart"/>
      <w:r w:rsidRPr="00FC3482">
        <w:t>PSRoleCapabilityFile</w:t>
      </w:r>
      <w:proofErr w:type="spellEnd"/>
      <w:r w:rsidRPr="00FC3482">
        <w:t xml:space="preserve"> @RCHT </w:t>
      </w:r>
    </w:p>
    <w:p w14:paraId="580EE136" w14:textId="77777777" w:rsidR="00F47198" w:rsidRPr="00FC3482" w:rsidRDefault="00F47198" w:rsidP="00FC3482">
      <w:pPr>
        <w:pStyle w:val="CodePACKT"/>
      </w:pPr>
    </w:p>
    <w:p w14:paraId="4DE2B2A7" w14:textId="62FCFEEB" w:rsidR="00F47198" w:rsidRPr="00F47198" w:rsidRDefault="00F47198" w:rsidP="00FC3482">
      <w:pPr>
        <w:pStyle w:val="NumberedBulletPACKT"/>
        <w:rPr>
          <w:color w:val="000000"/>
          <w:lang w:val="en-GB" w:eastAsia="en-GB"/>
        </w:rPr>
      </w:pPr>
      <w:r w:rsidRPr="00F47198">
        <w:rPr>
          <w:lang w:val="en-GB" w:eastAsia="en-GB"/>
        </w:rPr>
        <w:t>Creating a JEA session configuration file</w:t>
      </w:r>
    </w:p>
    <w:p w14:paraId="2AAB1622" w14:textId="77777777" w:rsidR="00FC3482" w:rsidRPr="00FC3482" w:rsidRDefault="00FC3482" w:rsidP="00FC3482">
      <w:pPr>
        <w:pStyle w:val="CodePACKT"/>
      </w:pPr>
    </w:p>
    <w:p w14:paraId="0CEC88F0" w14:textId="6998EC38" w:rsidR="00F47198" w:rsidRPr="00FC3482" w:rsidRDefault="00F47198" w:rsidP="00FC3482">
      <w:pPr>
        <w:pStyle w:val="CodePACKT"/>
      </w:pPr>
      <w:r w:rsidRPr="00FC3482">
        <w:t>$P   = Join-Path -Path $SCF -</w:t>
      </w:r>
      <w:proofErr w:type="spellStart"/>
      <w:r w:rsidRPr="00FC3482">
        <w:t>ChildPath</w:t>
      </w:r>
      <w:proofErr w:type="spellEnd"/>
      <w:r w:rsidRPr="00FC3482">
        <w:t xml:space="preserve"> '</w:t>
      </w:r>
      <w:proofErr w:type="spellStart"/>
      <w:r w:rsidRPr="00FC3482">
        <w:t>DnsAdmins.pssc</w:t>
      </w:r>
      <w:proofErr w:type="spellEnd"/>
      <w:r w:rsidRPr="00FC3482">
        <w:t>'</w:t>
      </w:r>
    </w:p>
    <w:p w14:paraId="694E119D" w14:textId="77777777" w:rsidR="00F47198" w:rsidRPr="00FC3482" w:rsidRDefault="00F47198" w:rsidP="00FC3482">
      <w:pPr>
        <w:pStyle w:val="CodePACKT"/>
      </w:pPr>
      <w:r w:rsidRPr="00FC3482">
        <w:t>$RDHT = @{</w:t>
      </w:r>
    </w:p>
    <w:p w14:paraId="7306973D" w14:textId="77777777" w:rsidR="00F47198" w:rsidRPr="00FC3482" w:rsidRDefault="00F47198" w:rsidP="00FC3482">
      <w:pPr>
        <w:pStyle w:val="CodePACKT"/>
      </w:pPr>
      <w:r w:rsidRPr="00FC3482">
        <w:t>  '</w:t>
      </w:r>
      <w:proofErr w:type="spellStart"/>
      <w:r w:rsidRPr="00FC3482">
        <w:t>DnsAdminsJEA</w:t>
      </w:r>
      <w:proofErr w:type="spellEnd"/>
      <w:r w:rsidRPr="00FC3482">
        <w:t xml:space="preserve">' = </w:t>
      </w:r>
    </w:p>
    <w:p w14:paraId="5EE4EBE1" w14:textId="77777777" w:rsidR="00F47198" w:rsidRPr="00FC3482" w:rsidRDefault="00F47198" w:rsidP="00FC3482">
      <w:pPr>
        <w:pStyle w:val="CodePACKT"/>
      </w:pPr>
      <w:r w:rsidRPr="00FC3482">
        <w:t xml:space="preserve">      @{'RoleCapabilityFiles' = </w:t>
      </w:r>
    </w:p>
    <w:p w14:paraId="0F3A0629" w14:textId="77777777" w:rsidR="00F47198" w:rsidRPr="00FC3482" w:rsidRDefault="00F47198" w:rsidP="00FC3482">
      <w:pPr>
        <w:pStyle w:val="CodePACKT"/>
      </w:pPr>
      <w:r w:rsidRPr="00FC3482">
        <w:t>        'C:\</w:t>
      </w:r>
      <w:proofErr w:type="spellStart"/>
      <w:r w:rsidRPr="00FC3482">
        <w:t>JEACapabilities</w:t>
      </w:r>
      <w:proofErr w:type="spellEnd"/>
      <w:r w:rsidRPr="00FC3482">
        <w:t>\</w:t>
      </w:r>
      <w:proofErr w:type="spellStart"/>
      <w:r w:rsidRPr="00FC3482">
        <w:t>DnsAdmins.psrc</w:t>
      </w:r>
      <w:proofErr w:type="spellEnd"/>
      <w:r w:rsidRPr="00FC3482">
        <w:t>'}</w:t>
      </w:r>
    </w:p>
    <w:p w14:paraId="400B0A31" w14:textId="77777777" w:rsidR="00F47198" w:rsidRPr="00FC3482" w:rsidRDefault="00F47198" w:rsidP="00FC3482">
      <w:pPr>
        <w:pStyle w:val="CodePACKT"/>
      </w:pPr>
      <w:r w:rsidRPr="00FC3482">
        <w:t>}</w:t>
      </w:r>
    </w:p>
    <w:p w14:paraId="0292D598" w14:textId="77777777" w:rsidR="00F47198" w:rsidRPr="00FC3482" w:rsidRDefault="00F47198" w:rsidP="00FC3482">
      <w:pPr>
        <w:pStyle w:val="CodePACKT"/>
      </w:pPr>
      <w:r w:rsidRPr="00FC3482">
        <w:t>$PSCHT= @{</w:t>
      </w:r>
    </w:p>
    <w:p w14:paraId="5618C8E3" w14:textId="77777777" w:rsidR="00F47198" w:rsidRPr="00FC3482" w:rsidRDefault="00F47198" w:rsidP="00FC3482">
      <w:pPr>
        <w:pStyle w:val="CodePACKT"/>
      </w:pPr>
      <w:r w:rsidRPr="00FC3482">
        <w:t>  Author              = 'DoctorDNS@Gmail.Com'</w:t>
      </w:r>
    </w:p>
    <w:p w14:paraId="0FDF8DCD" w14:textId="77777777" w:rsidR="00F47198" w:rsidRPr="00FC3482" w:rsidRDefault="00F47198" w:rsidP="00FC3482">
      <w:pPr>
        <w:pStyle w:val="CodePACKT"/>
      </w:pPr>
      <w:r w:rsidRPr="00FC3482">
        <w:t xml:space="preserve">  Description         = 'Session Definition for </w:t>
      </w:r>
      <w:proofErr w:type="spellStart"/>
      <w:r w:rsidRPr="00FC3482">
        <w:t>DnsAdminsJEA</w:t>
      </w:r>
      <w:proofErr w:type="spellEnd"/>
      <w:r w:rsidRPr="00FC3482">
        <w:t>'</w:t>
      </w:r>
    </w:p>
    <w:p w14:paraId="0E4FBA15" w14:textId="77777777" w:rsidR="00F47198" w:rsidRPr="00FC3482" w:rsidRDefault="00F47198" w:rsidP="00FC3482">
      <w:pPr>
        <w:pStyle w:val="CodePACKT"/>
      </w:pPr>
      <w:r w:rsidRPr="00FC3482">
        <w:t xml:space="preserve">  </w:t>
      </w:r>
      <w:proofErr w:type="spellStart"/>
      <w:r w:rsidRPr="00FC3482">
        <w:t>SessionType</w:t>
      </w:r>
      <w:proofErr w:type="spellEnd"/>
      <w:r w:rsidRPr="00FC3482">
        <w:t xml:space="preserve">         = '</w:t>
      </w:r>
      <w:proofErr w:type="spellStart"/>
      <w:r w:rsidRPr="00FC3482">
        <w:t>RestrictedRemoteServer</w:t>
      </w:r>
      <w:proofErr w:type="spellEnd"/>
      <w:r w:rsidRPr="00FC3482">
        <w:t xml:space="preserve">'   # </w:t>
      </w:r>
      <w:proofErr w:type="spellStart"/>
      <w:r w:rsidRPr="00FC3482">
        <w:t>ie</w:t>
      </w:r>
      <w:proofErr w:type="spellEnd"/>
      <w:r w:rsidRPr="00FC3482">
        <w:t xml:space="preserve"> JEA!</w:t>
      </w:r>
    </w:p>
    <w:p w14:paraId="23A26B7B" w14:textId="77777777" w:rsidR="00F47198" w:rsidRPr="00FC3482" w:rsidRDefault="00F47198" w:rsidP="00FC3482">
      <w:pPr>
        <w:pStyle w:val="CodePACKT"/>
      </w:pPr>
      <w:r w:rsidRPr="00FC3482">
        <w:t xml:space="preserve">  Path                = $P       # Role </w:t>
      </w:r>
      <w:proofErr w:type="spellStart"/>
      <w:r w:rsidRPr="00FC3482">
        <w:t>Capabilties</w:t>
      </w:r>
      <w:proofErr w:type="spellEnd"/>
      <w:r w:rsidRPr="00FC3482">
        <w:t xml:space="preserve"> file</w:t>
      </w:r>
    </w:p>
    <w:p w14:paraId="29021BD6" w14:textId="77777777" w:rsidR="00F47198" w:rsidRPr="00FC3482" w:rsidRDefault="00F47198" w:rsidP="00FC3482">
      <w:pPr>
        <w:pStyle w:val="CodePACKT"/>
      </w:pPr>
      <w:r w:rsidRPr="00FC3482">
        <w:t xml:space="preserve">  </w:t>
      </w:r>
      <w:proofErr w:type="spellStart"/>
      <w:r w:rsidRPr="00FC3482">
        <w:t>RunAsVirtualAccount</w:t>
      </w:r>
      <w:proofErr w:type="spellEnd"/>
      <w:r w:rsidRPr="00FC3482">
        <w:t xml:space="preserve"> = $true</w:t>
      </w:r>
    </w:p>
    <w:p w14:paraId="50F2A587" w14:textId="77777777" w:rsidR="00F47198" w:rsidRPr="00FC3482" w:rsidRDefault="00F47198" w:rsidP="00FC3482">
      <w:pPr>
        <w:pStyle w:val="CodePACKT"/>
      </w:pPr>
      <w:r w:rsidRPr="00FC3482">
        <w:t xml:space="preserve">  </w:t>
      </w:r>
      <w:proofErr w:type="spellStart"/>
      <w:r w:rsidRPr="00FC3482">
        <w:t>TranscriptDirectory</w:t>
      </w:r>
      <w:proofErr w:type="spellEnd"/>
      <w:r w:rsidRPr="00FC3482">
        <w:t xml:space="preserve"> = 'C:\</w:t>
      </w:r>
      <w:proofErr w:type="spellStart"/>
      <w:r w:rsidRPr="00FC3482">
        <w:t>JeaTranscripts</w:t>
      </w:r>
      <w:proofErr w:type="spellEnd"/>
      <w:r w:rsidRPr="00FC3482">
        <w:t>'</w:t>
      </w:r>
    </w:p>
    <w:p w14:paraId="07C4FC25" w14:textId="77777777" w:rsidR="00F47198" w:rsidRPr="00FC3482" w:rsidRDefault="00F47198" w:rsidP="00FC3482">
      <w:pPr>
        <w:pStyle w:val="CodePACKT"/>
      </w:pPr>
      <w:r w:rsidRPr="00FC3482">
        <w:t xml:space="preserve">  </w:t>
      </w:r>
      <w:proofErr w:type="spellStart"/>
      <w:r w:rsidRPr="00FC3482">
        <w:t>RoleDefinitions</w:t>
      </w:r>
      <w:proofErr w:type="spellEnd"/>
      <w:r w:rsidRPr="00FC3482">
        <w:t xml:space="preserve">     = $RDHT     # </w:t>
      </w:r>
      <w:proofErr w:type="spellStart"/>
      <w:r w:rsidRPr="00FC3482">
        <w:t>tk</w:t>
      </w:r>
      <w:proofErr w:type="spellEnd"/>
      <w:r w:rsidRPr="00FC3482">
        <w:t xml:space="preserve"> role mapping</w:t>
      </w:r>
    </w:p>
    <w:p w14:paraId="2B09D196" w14:textId="77777777" w:rsidR="00F47198" w:rsidRPr="00FC3482" w:rsidRDefault="00F47198" w:rsidP="00FC3482">
      <w:pPr>
        <w:pStyle w:val="CodePACKT"/>
      </w:pPr>
      <w:r w:rsidRPr="00FC3482">
        <w:t>}</w:t>
      </w:r>
    </w:p>
    <w:p w14:paraId="32BA3F89" w14:textId="77777777" w:rsidR="00F47198" w:rsidRPr="00FC3482" w:rsidRDefault="00F47198" w:rsidP="00FC3482">
      <w:pPr>
        <w:pStyle w:val="CodePACKT"/>
      </w:pPr>
      <w:r w:rsidRPr="00FC3482">
        <w:t>New-</w:t>
      </w:r>
      <w:proofErr w:type="spellStart"/>
      <w:r w:rsidRPr="00FC3482">
        <w:t>PSSessionConfigurationFile</w:t>
      </w:r>
      <w:proofErr w:type="spellEnd"/>
      <w:r w:rsidRPr="00FC3482">
        <w:t xml:space="preserve"> @PSCHT</w:t>
      </w:r>
    </w:p>
    <w:p w14:paraId="2E242EA8" w14:textId="77777777" w:rsidR="00F47198" w:rsidRPr="00FC3482" w:rsidRDefault="00F47198" w:rsidP="00FC3482">
      <w:pPr>
        <w:pStyle w:val="CodePACKT"/>
      </w:pPr>
    </w:p>
    <w:p w14:paraId="3D1EAC3D" w14:textId="1BAAF377" w:rsidR="00F47198" w:rsidRPr="00F47198" w:rsidRDefault="00F47198" w:rsidP="00FC3482">
      <w:pPr>
        <w:pStyle w:val="NumberedBulletPACKT"/>
        <w:rPr>
          <w:color w:val="000000"/>
          <w:lang w:val="en-GB" w:eastAsia="en-GB"/>
        </w:rPr>
      </w:pPr>
      <w:r w:rsidRPr="00F47198">
        <w:rPr>
          <w:lang w:val="en-GB" w:eastAsia="en-GB"/>
        </w:rPr>
        <w:t>Testing the session configuration file</w:t>
      </w:r>
    </w:p>
    <w:p w14:paraId="4191E409" w14:textId="77777777" w:rsidR="00FC3482" w:rsidRPr="00FC3482" w:rsidRDefault="00FC3482" w:rsidP="00FC3482">
      <w:pPr>
        <w:pStyle w:val="CodePACKT"/>
        <w:rPr>
          <w:rStyle w:val="CodeInTextPACKT"/>
        </w:rPr>
      </w:pPr>
    </w:p>
    <w:p w14:paraId="3FE749D9" w14:textId="77777777" w:rsidR="005C616D" w:rsidRPr="00FC3482" w:rsidRDefault="005C616D" w:rsidP="005C616D">
      <w:pPr>
        <w:pStyle w:val="CodePACKT"/>
        <w:rPr>
          <w:rStyle w:val="CodeInTextPACKT"/>
        </w:rPr>
      </w:pPr>
      <w:r w:rsidRPr="00FC3482">
        <w:rPr>
          <w:rStyle w:val="CodeInTextPACKT"/>
        </w:rPr>
        <w:t>Test-</w:t>
      </w:r>
      <w:proofErr w:type="spellStart"/>
      <w:r w:rsidRPr="00FC3482">
        <w:rPr>
          <w:rStyle w:val="CodeInTextPACKT"/>
        </w:rPr>
        <w:t>PSSessionConfigurationFile</w:t>
      </w:r>
      <w:proofErr w:type="spellEnd"/>
      <w:r w:rsidRPr="00FC3482">
        <w:rPr>
          <w:rStyle w:val="CodeInTextPACKT"/>
        </w:rPr>
        <w:t xml:space="preserve"> -Path $P </w:t>
      </w:r>
    </w:p>
    <w:p w14:paraId="28B8A73D" w14:textId="77777777" w:rsidR="00F47198" w:rsidRPr="00FC3482" w:rsidRDefault="00F47198" w:rsidP="00FC3482">
      <w:pPr>
        <w:pStyle w:val="CodePACKT"/>
        <w:rPr>
          <w:rStyle w:val="CodeInTextPACKT"/>
        </w:rPr>
      </w:pPr>
    </w:p>
    <w:p w14:paraId="4EF496F1" w14:textId="335B6DBB" w:rsidR="00F47198" w:rsidRPr="00F47198" w:rsidRDefault="00F47198" w:rsidP="00FC3482">
      <w:pPr>
        <w:pStyle w:val="NumberedBulletPACKT"/>
        <w:rPr>
          <w:color w:val="000000"/>
          <w:lang w:val="en-GB" w:eastAsia="en-GB"/>
        </w:rPr>
      </w:pPr>
      <w:r w:rsidRPr="00F47198">
        <w:rPr>
          <w:lang w:val="en-GB" w:eastAsia="en-GB"/>
        </w:rPr>
        <w:t xml:space="preserve">Enabling remoting on </w:t>
      </w:r>
      <w:r w:rsidRPr="00FC3482">
        <w:rPr>
          <w:rStyle w:val="CodeInTextPACKT"/>
        </w:rPr>
        <w:t>DC1</w:t>
      </w:r>
    </w:p>
    <w:p w14:paraId="03BE74E2" w14:textId="77777777" w:rsidR="00FC3482" w:rsidRPr="00FC3482" w:rsidRDefault="00FC3482" w:rsidP="00FC3482">
      <w:pPr>
        <w:pStyle w:val="CodePACKT"/>
      </w:pPr>
    </w:p>
    <w:p w14:paraId="0AE0E2D2" w14:textId="77777777" w:rsidR="00495E3E" w:rsidRPr="00FC3482" w:rsidRDefault="00495E3E" w:rsidP="00495E3E">
      <w:pPr>
        <w:pStyle w:val="CodePACKT"/>
      </w:pPr>
      <w:r w:rsidRPr="00FC3482">
        <w:t>Enable-</w:t>
      </w:r>
      <w:proofErr w:type="spellStart"/>
      <w:r w:rsidRPr="00FC3482">
        <w:t>PSRemoting</w:t>
      </w:r>
      <w:proofErr w:type="spellEnd"/>
      <w:r w:rsidRPr="00FC3482">
        <w:t xml:space="preserve"> -Force | </w:t>
      </w:r>
    </w:p>
    <w:p w14:paraId="706A4862" w14:textId="77777777" w:rsidR="00495E3E" w:rsidRPr="00FC3482" w:rsidRDefault="00495E3E" w:rsidP="00495E3E">
      <w:pPr>
        <w:pStyle w:val="CodePACKT"/>
      </w:pPr>
      <w:r w:rsidRPr="00FC3482">
        <w:t>  Out-Null</w:t>
      </w:r>
    </w:p>
    <w:p w14:paraId="352507BC" w14:textId="77777777" w:rsidR="00F47198" w:rsidRPr="00FC3482" w:rsidRDefault="00F47198" w:rsidP="00FC3482">
      <w:pPr>
        <w:pStyle w:val="CodePACKT"/>
      </w:pPr>
    </w:p>
    <w:p w14:paraId="68A687C5" w14:textId="42110C7B" w:rsidR="00F47198" w:rsidRPr="00F47198" w:rsidRDefault="00F47198" w:rsidP="00FC3482">
      <w:pPr>
        <w:pStyle w:val="NumberedBulletPACKT"/>
        <w:rPr>
          <w:color w:val="000000"/>
          <w:lang w:val="en-GB" w:eastAsia="en-GB"/>
        </w:rPr>
      </w:pPr>
      <w:r w:rsidRPr="00F47198">
        <w:rPr>
          <w:lang w:val="en-GB" w:eastAsia="en-GB"/>
        </w:rPr>
        <w:t>Registering the JEA session configuration remoting endpoint</w:t>
      </w:r>
    </w:p>
    <w:p w14:paraId="594E6C75" w14:textId="77777777" w:rsidR="00FC3482" w:rsidRPr="00FC3482" w:rsidRDefault="00FC3482" w:rsidP="00FC3482">
      <w:pPr>
        <w:pStyle w:val="CodePACKT"/>
        <w:rPr>
          <w:rStyle w:val="ItalicsPACKT"/>
          <w:i w:val="0"/>
          <w:color w:val="auto"/>
        </w:rPr>
      </w:pPr>
    </w:p>
    <w:p w14:paraId="57B36D8D" w14:textId="5AB7D40A" w:rsidR="00F47198" w:rsidRPr="00FC3482" w:rsidRDefault="00F47198" w:rsidP="00FC3482">
      <w:pPr>
        <w:pStyle w:val="CodePACKT"/>
        <w:rPr>
          <w:rStyle w:val="ItalicsPACKT"/>
          <w:i w:val="0"/>
          <w:color w:val="auto"/>
        </w:rPr>
      </w:pPr>
      <w:r w:rsidRPr="00FC3482">
        <w:rPr>
          <w:rStyle w:val="ItalicsPACKT"/>
          <w:i w:val="0"/>
          <w:color w:val="auto"/>
        </w:rPr>
        <w:t>$SCHT = @{</w:t>
      </w:r>
    </w:p>
    <w:p w14:paraId="197EA406" w14:textId="77777777" w:rsidR="00F47198" w:rsidRPr="00FC3482" w:rsidRDefault="00F47198" w:rsidP="00FC3482">
      <w:pPr>
        <w:pStyle w:val="CodePACKT"/>
        <w:rPr>
          <w:rStyle w:val="ItalicsPACKT"/>
          <w:i w:val="0"/>
          <w:color w:val="auto"/>
        </w:rPr>
      </w:pPr>
      <w:r w:rsidRPr="00FC3482">
        <w:rPr>
          <w:rStyle w:val="ItalicsPACKT"/>
          <w:i w:val="0"/>
          <w:color w:val="auto"/>
        </w:rPr>
        <w:t>  Path  = $P</w:t>
      </w:r>
    </w:p>
    <w:p w14:paraId="2A673FF1" w14:textId="77777777" w:rsidR="00F47198" w:rsidRPr="00FC3482" w:rsidRDefault="00F47198" w:rsidP="00FC3482">
      <w:pPr>
        <w:pStyle w:val="CodePACKT"/>
        <w:rPr>
          <w:rStyle w:val="ItalicsPACKT"/>
          <w:i w:val="0"/>
          <w:color w:val="auto"/>
        </w:rPr>
      </w:pPr>
      <w:r w:rsidRPr="00FC3482">
        <w:rPr>
          <w:rStyle w:val="ItalicsPACKT"/>
          <w:i w:val="0"/>
          <w:color w:val="auto"/>
        </w:rPr>
        <w:t>  Name  = '</w:t>
      </w:r>
      <w:proofErr w:type="spellStart"/>
      <w:r w:rsidRPr="00FC3482">
        <w:rPr>
          <w:rStyle w:val="ItalicsPACKT"/>
          <w:i w:val="0"/>
          <w:color w:val="auto"/>
        </w:rPr>
        <w:t>DnsAdminsJEA</w:t>
      </w:r>
      <w:proofErr w:type="spellEnd"/>
      <w:r w:rsidRPr="00FC3482">
        <w:rPr>
          <w:rStyle w:val="ItalicsPACKT"/>
          <w:i w:val="0"/>
          <w:color w:val="auto"/>
        </w:rPr>
        <w:t xml:space="preserve">' </w:t>
      </w:r>
    </w:p>
    <w:p w14:paraId="560CB826" w14:textId="77777777" w:rsidR="00F47198" w:rsidRPr="00FC3482" w:rsidRDefault="00F47198" w:rsidP="00FC3482">
      <w:pPr>
        <w:pStyle w:val="CodePACKT"/>
        <w:rPr>
          <w:rStyle w:val="ItalicsPACKT"/>
          <w:i w:val="0"/>
          <w:color w:val="auto"/>
        </w:rPr>
      </w:pPr>
      <w:r w:rsidRPr="00FC3482">
        <w:rPr>
          <w:rStyle w:val="ItalicsPACKT"/>
          <w:i w:val="0"/>
          <w:color w:val="auto"/>
        </w:rPr>
        <w:t xml:space="preserve">  Force =  $true </w:t>
      </w:r>
    </w:p>
    <w:p w14:paraId="41015B1A" w14:textId="77777777" w:rsidR="00F47198" w:rsidRPr="00FC3482" w:rsidRDefault="00F47198" w:rsidP="00FC3482">
      <w:pPr>
        <w:pStyle w:val="CodePACKT"/>
        <w:rPr>
          <w:rStyle w:val="ItalicsPACKT"/>
          <w:i w:val="0"/>
          <w:color w:val="auto"/>
        </w:rPr>
      </w:pPr>
      <w:r w:rsidRPr="00FC3482">
        <w:rPr>
          <w:rStyle w:val="ItalicsPACKT"/>
          <w:i w:val="0"/>
          <w:color w:val="auto"/>
        </w:rPr>
        <w:t>}</w:t>
      </w:r>
    </w:p>
    <w:p w14:paraId="6C10D15B" w14:textId="77777777" w:rsidR="00F47198" w:rsidRPr="00FC3482" w:rsidRDefault="00F47198" w:rsidP="00FC3482">
      <w:pPr>
        <w:pStyle w:val="CodePACKT"/>
        <w:rPr>
          <w:rStyle w:val="ItalicsPACKT"/>
          <w:i w:val="0"/>
          <w:color w:val="auto"/>
        </w:rPr>
      </w:pPr>
      <w:r w:rsidRPr="00FC3482">
        <w:rPr>
          <w:rStyle w:val="ItalicsPACKT"/>
          <w:i w:val="0"/>
          <w:color w:val="auto"/>
        </w:rPr>
        <w:t>Register-</w:t>
      </w:r>
      <w:proofErr w:type="spellStart"/>
      <w:r w:rsidRPr="00FC3482">
        <w:rPr>
          <w:rStyle w:val="ItalicsPACKT"/>
          <w:i w:val="0"/>
          <w:color w:val="auto"/>
        </w:rPr>
        <w:t>PSSessionConfiguration</w:t>
      </w:r>
      <w:proofErr w:type="spellEnd"/>
      <w:r w:rsidRPr="00FC3482">
        <w:rPr>
          <w:rStyle w:val="ItalicsPACKT"/>
          <w:i w:val="0"/>
          <w:color w:val="auto"/>
        </w:rPr>
        <w:t xml:space="preserve"> @SCHT</w:t>
      </w:r>
    </w:p>
    <w:p w14:paraId="5C3C72E3" w14:textId="77777777" w:rsidR="00F47198" w:rsidRPr="00FC3482" w:rsidRDefault="00F47198" w:rsidP="00FC3482">
      <w:pPr>
        <w:pStyle w:val="CodePACKT"/>
        <w:rPr>
          <w:rStyle w:val="ItalicsPACKT"/>
          <w:i w:val="0"/>
          <w:color w:val="auto"/>
        </w:rPr>
      </w:pPr>
    </w:p>
    <w:p w14:paraId="16105EC9" w14:textId="23665C03" w:rsidR="00F47198" w:rsidRPr="00F47198" w:rsidRDefault="00F47198" w:rsidP="00FC3482">
      <w:pPr>
        <w:pStyle w:val="NumberedBulletPACKT"/>
        <w:rPr>
          <w:color w:val="000000"/>
          <w:lang w:val="en-GB" w:eastAsia="en-GB"/>
        </w:rPr>
      </w:pPr>
      <w:r w:rsidRPr="00F47198">
        <w:rPr>
          <w:lang w:val="en-GB" w:eastAsia="en-GB"/>
        </w:rPr>
        <w:t>Viewing remoting endpoints</w:t>
      </w:r>
    </w:p>
    <w:p w14:paraId="08A3A7F7" w14:textId="77777777" w:rsidR="00FC3482" w:rsidRPr="00FC3482" w:rsidRDefault="00FC3482" w:rsidP="00FC3482">
      <w:pPr>
        <w:pStyle w:val="CodePACKT"/>
      </w:pPr>
    </w:p>
    <w:p w14:paraId="0D110337" w14:textId="559D2510" w:rsidR="00F47198" w:rsidRPr="00FC3482" w:rsidRDefault="00F47198" w:rsidP="00FC3482">
      <w:pPr>
        <w:pStyle w:val="CodePACKT"/>
      </w:pPr>
      <w:r w:rsidRPr="00FC3482">
        <w:t>Get-</w:t>
      </w:r>
      <w:proofErr w:type="spellStart"/>
      <w:r w:rsidRPr="00FC3482">
        <w:t>PSSessionConfiguration</w:t>
      </w:r>
      <w:proofErr w:type="spellEnd"/>
      <w:r w:rsidRPr="00FC3482">
        <w:t xml:space="preserve">  |</w:t>
      </w:r>
    </w:p>
    <w:p w14:paraId="60B4FF50" w14:textId="77777777" w:rsidR="00F47198" w:rsidRPr="00FC3482" w:rsidRDefault="00F47198" w:rsidP="00FC3482">
      <w:pPr>
        <w:pStyle w:val="CodePACKT"/>
      </w:pPr>
      <w:r w:rsidRPr="00FC3482">
        <w:t xml:space="preserve">  Format-Table -Property Name, </w:t>
      </w:r>
      <w:proofErr w:type="spellStart"/>
      <w:r w:rsidRPr="00FC3482">
        <w:t>PSVersion</w:t>
      </w:r>
      <w:proofErr w:type="spellEnd"/>
      <w:r w:rsidRPr="00FC3482">
        <w:t>, Run*Account</w:t>
      </w:r>
    </w:p>
    <w:p w14:paraId="1AB391F5" w14:textId="77777777" w:rsidR="00F47198" w:rsidRPr="00FC3482" w:rsidRDefault="00F47198" w:rsidP="00FC3482">
      <w:pPr>
        <w:pStyle w:val="CodePACKT"/>
      </w:pPr>
    </w:p>
    <w:p w14:paraId="75F31B13" w14:textId="466F1298" w:rsidR="00F47198" w:rsidRPr="00F47198" w:rsidRDefault="00F47198" w:rsidP="00FC3482">
      <w:pPr>
        <w:pStyle w:val="NumberedBulletPACKT"/>
        <w:rPr>
          <w:color w:val="000000"/>
          <w:lang w:val="en-GB" w:eastAsia="en-GB"/>
        </w:rPr>
      </w:pPr>
      <w:r w:rsidRPr="00F47198">
        <w:rPr>
          <w:lang w:val="en-GB" w:eastAsia="en-GB"/>
        </w:rPr>
        <w:t>Verifying what the user can do</w:t>
      </w:r>
    </w:p>
    <w:p w14:paraId="28B9039C" w14:textId="77777777" w:rsidR="00FC3482" w:rsidRPr="00FC3482" w:rsidRDefault="00FC3482" w:rsidP="00FC3482">
      <w:pPr>
        <w:pStyle w:val="CodePACKT"/>
      </w:pPr>
    </w:p>
    <w:p w14:paraId="0A629527" w14:textId="062DDE62" w:rsidR="00F47198" w:rsidRPr="00FC3482" w:rsidRDefault="00F47198" w:rsidP="00FC3482">
      <w:pPr>
        <w:pStyle w:val="CodePACKT"/>
      </w:pPr>
      <w:r w:rsidRPr="00FC3482">
        <w:t>$SCHT = @{</w:t>
      </w:r>
    </w:p>
    <w:p w14:paraId="0300A65B" w14:textId="77777777" w:rsidR="00F47198" w:rsidRPr="00FC3482" w:rsidRDefault="00F47198" w:rsidP="00FC3482">
      <w:pPr>
        <w:pStyle w:val="CodePACKT"/>
      </w:pPr>
      <w:r w:rsidRPr="00FC3482">
        <w:t xml:space="preserve">  </w:t>
      </w:r>
      <w:proofErr w:type="spellStart"/>
      <w:r w:rsidRPr="00FC3482">
        <w:t>ConfigurationName</w:t>
      </w:r>
      <w:proofErr w:type="spellEnd"/>
      <w:r w:rsidRPr="00FC3482">
        <w:t xml:space="preserve"> = '</w:t>
      </w:r>
      <w:proofErr w:type="spellStart"/>
      <w:r w:rsidRPr="00FC3482">
        <w:t>DnsAdminsJEA</w:t>
      </w:r>
      <w:proofErr w:type="spellEnd"/>
      <w:r w:rsidRPr="00FC3482">
        <w:t>'</w:t>
      </w:r>
    </w:p>
    <w:p w14:paraId="4AFA927A" w14:textId="77777777" w:rsidR="00F47198" w:rsidRPr="00FC3482" w:rsidRDefault="00F47198" w:rsidP="00FC3482">
      <w:pPr>
        <w:pStyle w:val="CodePACKT"/>
      </w:pPr>
      <w:r w:rsidRPr="00FC3482">
        <w:t>  Username          = '</w:t>
      </w:r>
      <w:proofErr w:type="spellStart"/>
      <w:r w:rsidRPr="00FC3482">
        <w:t>Reskit</w:t>
      </w:r>
      <w:proofErr w:type="spellEnd"/>
      <w:r w:rsidRPr="00FC3482">
        <w:t>\</w:t>
      </w:r>
      <w:proofErr w:type="spellStart"/>
      <w:r w:rsidRPr="00FC3482">
        <w:t>JerryG</w:t>
      </w:r>
      <w:proofErr w:type="spellEnd"/>
      <w:r w:rsidRPr="00FC3482">
        <w:t xml:space="preserve">' </w:t>
      </w:r>
    </w:p>
    <w:p w14:paraId="09D22C9D" w14:textId="77777777" w:rsidR="00F47198" w:rsidRPr="00FC3482" w:rsidRDefault="00F47198" w:rsidP="00FC3482">
      <w:pPr>
        <w:pStyle w:val="CodePACKT"/>
      </w:pPr>
      <w:r w:rsidRPr="00FC3482">
        <w:t>}</w:t>
      </w:r>
    </w:p>
    <w:p w14:paraId="5F0648CB" w14:textId="77777777" w:rsidR="00F47198" w:rsidRPr="00FC3482" w:rsidRDefault="00F47198" w:rsidP="00FC3482">
      <w:pPr>
        <w:pStyle w:val="CodePACKT"/>
      </w:pPr>
      <w:r w:rsidRPr="00FC3482">
        <w:t>Get-</w:t>
      </w:r>
      <w:proofErr w:type="spellStart"/>
      <w:r w:rsidRPr="00FC3482">
        <w:t>PSSessionCapability</w:t>
      </w:r>
      <w:proofErr w:type="spellEnd"/>
      <w:r w:rsidRPr="00FC3482">
        <w:t xml:space="preserve">  @SCHT |</w:t>
      </w:r>
    </w:p>
    <w:p w14:paraId="0F2371B6" w14:textId="77777777" w:rsidR="00F47198" w:rsidRPr="00FC3482" w:rsidRDefault="00F47198" w:rsidP="00FC3482">
      <w:pPr>
        <w:pStyle w:val="CodePACKT"/>
      </w:pPr>
      <w:r w:rsidRPr="00FC3482">
        <w:t>  Sort-Object -Property Module</w:t>
      </w:r>
    </w:p>
    <w:p w14:paraId="5DCDFE0D" w14:textId="77777777" w:rsidR="00F47198" w:rsidRPr="00FC3482" w:rsidRDefault="00F47198" w:rsidP="00FC3482">
      <w:pPr>
        <w:pStyle w:val="CodePACKT"/>
      </w:pPr>
    </w:p>
    <w:p w14:paraId="429815A2" w14:textId="70F4B31E" w:rsidR="00F47198" w:rsidRPr="00F47198" w:rsidRDefault="00F47198" w:rsidP="00FC3482">
      <w:pPr>
        <w:pStyle w:val="NumberedBulletPACKT"/>
        <w:rPr>
          <w:color w:val="000000"/>
          <w:lang w:val="en-GB" w:eastAsia="en-GB"/>
        </w:rPr>
      </w:pPr>
      <w:r w:rsidRPr="00F47198">
        <w:rPr>
          <w:lang w:val="en-GB" w:eastAsia="en-GB"/>
        </w:rPr>
        <w:t xml:space="preserve">Creating credentials for user </w:t>
      </w:r>
      <w:proofErr w:type="spellStart"/>
      <w:r w:rsidRPr="00F47198">
        <w:rPr>
          <w:lang w:val="en-GB" w:eastAsia="en-GB"/>
        </w:rPr>
        <w:t>JerryG</w:t>
      </w:r>
      <w:proofErr w:type="spellEnd"/>
    </w:p>
    <w:p w14:paraId="19AC04FD" w14:textId="77777777" w:rsidR="00FC3482" w:rsidRPr="00FC3482" w:rsidRDefault="00FC3482" w:rsidP="00FC3482">
      <w:pPr>
        <w:pStyle w:val="CodePACKT"/>
        <w:rPr>
          <w:rStyle w:val="CodeInTextPACKT"/>
        </w:rPr>
      </w:pPr>
      <w:commentRangeStart w:id="11"/>
    </w:p>
    <w:p w14:paraId="5F82CAAE" w14:textId="28247512" w:rsidR="00F47198" w:rsidRPr="00FC3482" w:rsidRDefault="00F47198" w:rsidP="00FC3482">
      <w:pPr>
        <w:pStyle w:val="CodePACKT"/>
        <w:rPr>
          <w:rStyle w:val="CodeInTextPACKT"/>
        </w:rPr>
      </w:pPr>
      <w:r w:rsidRPr="00FC3482">
        <w:rPr>
          <w:rStyle w:val="CodeInTextPACKT"/>
        </w:rPr>
        <w:t>$U    = 'JerryG@Reskit.Org'</w:t>
      </w:r>
    </w:p>
    <w:p w14:paraId="37A66574" w14:textId="77777777" w:rsidR="00F47198" w:rsidRPr="00FC3482" w:rsidRDefault="00F47198" w:rsidP="00FC3482">
      <w:pPr>
        <w:pStyle w:val="CodePACKT"/>
        <w:rPr>
          <w:rStyle w:val="CodeInTextPACKT"/>
        </w:rPr>
      </w:pPr>
      <w:r w:rsidRPr="00FC3482">
        <w:rPr>
          <w:rStyle w:val="CodeInTextPACKT"/>
        </w:rPr>
        <w:t xml:space="preserve">$P    = </w:t>
      </w:r>
      <w:proofErr w:type="spellStart"/>
      <w:r w:rsidRPr="00FC3482">
        <w:rPr>
          <w:rStyle w:val="CodeInTextPACKT"/>
        </w:rPr>
        <w:t>ConvertTo-SecureString</w:t>
      </w:r>
      <w:proofErr w:type="spellEnd"/>
      <w:r w:rsidRPr="00FC3482">
        <w:rPr>
          <w:rStyle w:val="CodeInTextPACKT"/>
        </w:rPr>
        <w:t xml:space="preserve"> 'Pa$$w0rd' -</w:t>
      </w:r>
      <w:proofErr w:type="spellStart"/>
      <w:r w:rsidRPr="00FC3482">
        <w:rPr>
          <w:rStyle w:val="CodeInTextPACKT"/>
        </w:rPr>
        <w:t>AsPlainText</w:t>
      </w:r>
      <w:proofErr w:type="spellEnd"/>
      <w:r w:rsidRPr="00FC3482">
        <w:rPr>
          <w:rStyle w:val="CodeInTextPACKT"/>
        </w:rPr>
        <w:t xml:space="preserve"> -Force </w:t>
      </w:r>
    </w:p>
    <w:p w14:paraId="058EF0BB" w14:textId="77777777" w:rsidR="00F47198" w:rsidRPr="00FC3482" w:rsidRDefault="00F47198" w:rsidP="00FC3482">
      <w:pPr>
        <w:pStyle w:val="CodePACKT"/>
        <w:rPr>
          <w:rStyle w:val="CodeInTextPACKT"/>
        </w:rPr>
      </w:pPr>
      <w:r w:rsidRPr="00FC3482">
        <w:rPr>
          <w:rStyle w:val="CodeInTextPACKT"/>
        </w:rPr>
        <w:t>$Cred = [PSCredential]::New($U,$P)</w:t>
      </w:r>
      <w:commentRangeEnd w:id="11"/>
      <w:r w:rsidR="00A4641F">
        <w:rPr>
          <w:rStyle w:val="CommentReference"/>
          <w:rFonts w:ascii="Arial" w:hAnsi="Arial" w:cs="Arial"/>
          <w:bCs/>
          <w:lang w:eastAsia="en-US"/>
        </w:rPr>
        <w:commentReference w:id="11"/>
      </w:r>
    </w:p>
    <w:p w14:paraId="57B5E463" w14:textId="77777777" w:rsidR="00F47198" w:rsidRPr="00FC3482" w:rsidRDefault="00F47198" w:rsidP="00FC3482">
      <w:pPr>
        <w:pStyle w:val="CodePACKT"/>
        <w:rPr>
          <w:rStyle w:val="CodeInTextPACKT"/>
        </w:rPr>
      </w:pPr>
    </w:p>
    <w:p w14:paraId="78079B7A" w14:textId="663791A1" w:rsidR="00F47198" w:rsidRPr="00F47198" w:rsidRDefault="00F47198" w:rsidP="00FC3482">
      <w:pPr>
        <w:pStyle w:val="NumberedBulletPACKT"/>
        <w:rPr>
          <w:color w:val="000000"/>
          <w:lang w:val="en-GB" w:eastAsia="en-GB"/>
        </w:rPr>
      </w:pPr>
      <w:r w:rsidRPr="00F47198">
        <w:rPr>
          <w:lang w:val="en-GB" w:eastAsia="en-GB"/>
        </w:rPr>
        <w:t>Defining three script blocks and an invocation splatting hash table</w:t>
      </w:r>
    </w:p>
    <w:p w14:paraId="7541558B" w14:textId="77777777" w:rsidR="00FC3482" w:rsidRPr="00FC3482" w:rsidRDefault="00FC3482" w:rsidP="00FC3482">
      <w:pPr>
        <w:pStyle w:val="CodePACKT"/>
        <w:rPr>
          <w:rStyle w:val="CodeInTextPACKT"/>
        </w:rPr>
      </w:pPr>
    </w:p>
    <w:p w14:paraId="56E49EA4" w14:textId="1E74788C" w:rsidR="00F47198" w:rsidRPr="00FC3482" w:rsidRDefault="00F47198" w:rsidP="00FC3482">
      <w:pPr>
        <w:pStyle w:val="CodePACKT"/>
        <w:rPr>
          <w:rStyle w:val="CodeInTextPACKT"/>
        </w:rPr>
      </w:pPr>
      <w:r w:rsidRPr="00FC3482">
        <w:rPr>
          <w:rStyle w:val="CodeInTextPACKT"/>
        </w:rPr>
        <w:t>$SB1   = {Get-Command}</w:t>
      </w:r>
    </w:p>
    <w:p w14:paraId="1BA6D538" w14:textId="77777777" w:rsidR="00F47198" w:rsidRPr="00FC3482" w:rsidRDefault="00F47198" w:rsidP="00FC3482">
      <w:pPr>
        <w:pStyle w:val="CodePACKT"/>
        <w:rPr>
          <w:rStyle w:val="CodeInTextPACKT"/>
        </w:rPr>
      </w:pPr>
      <w:r w:rsidRPr="00FC3482">
        <w:rPr>
          <w:rStyle w:val="CodeInTextPACKT"/>
        </w:rPr>
        <w:t>$SB2   = {Get-HW}</w:t>
      </w:r>
    </w:p>
    <w:p w14:paraId="6A4E7E70" w14:textId="77777777" w:rsidR="00F47198" w:rsidRPr="00FC3482" w:rsidRDefault="00F47198" w:rsidP="00FC3482">
      <w:pPr>
        <w:pStyle w:val="CodePACKT"/>
        <w:rPr>
          <w:rStyle w:val="CodeInTextPACKT"/>
        </w:rPr>
      </w:pPr>
      <w:r w:rsidRPr="00FC3482">
        <w:rPr>
          <w:rStyle w:val="CodeInTextPACKT"/>
        </w:rPr>
        <w:t>$SB3   = {Get-Command -Name  '*-DNSSERVER*'}</w:t>
      </w:r>
    </w:p>
    <w:p w14:paraId="60557843" w14:textId="77777777" w:rsidR="00F47198" w:rsidRPr="00FC3482" w:rsidRDefault="00F47198" w:rsidP="00FC3482">
      <w:pPr>
        <w:pStyle w:val="CodePACKT"/>
        <w:rPr>
          <w:rStyle w:val="CodeInTextPACKT"/>
        </w:rPr>
      </w:pPr>
      <w:r w:rsidRPr="00FC3482">
        <w:rPr>
          <w:rStyle w:val="CodeInTextPACKT"/>
        </w:rPr>
        <w:t>$ICMHT = @{</w:t>
      </w:r>
    </w:p>
    <w:p w14:paraId="49F3798E" w14:textId="77777777" w:rsidR="00F47198" w:rsidRPr="00FC3482" w:rsidRDefault="00F47198" w:rsidP="00FC3482">
      <w:pPr>
        <w:pStyle w:val="CodePACKT"/>
        <w:rPr>
          <w:rStyle w:val="CodeInTextPACKT"/>
        </w:rPr>
      </w:pPr>
      <w:r w:rsidRPr="00FC3482">
        <w:rPr>
          <w:rStyle w:val="CodeInTextPACKT"/>
        </w:rPr>
        <w:t>  ComputerName      = 'DC1.Reskit.Org'</w:t>
      </w:r>
    </w:p>
    <w:p w14:paraId="1C8B26E9" w14:textId="77777777" w:rsidR="00F47198" w:rsidRPr="00FC3482" w:rsidRDefault="00F47198" w:rsidP="00FC3482">
      <w:pPr>
        <w:pStyle w:val="CodePACKT"/>
        <w:rPr>
          <w:rStyle w:val="CodeInTextPACKT"/>
        </w:rPr>
      </w:pPr>
      <w:r w:rsidRPr="00FC3482">
        <w:rPr>
          <w:rStyle w:val="CodeInTextPACKT"/>
        </w:rPr>
        <w:t xml:space="preserve">  Credential        = $Cred </w:t>
      </w:r>
    </w:p>
    <w:p w14:paraId="216088D2" w14:textId="77777777" w:rsidR="00F47198" w:rsidRPr="00FC3482" w:rsidRDefault="00F47198" w:rsidP="00FC3482">
      <w:pPr>
        <w:pStyle w:val="CodePACKT"/>
        <w:rPr>
          <w:rStyle w:val="CodeInTextPACKT"/>
        </w:rPr>
      </w:pPr>
      <w:r w:rsidRPr="00FC3482">
        <w:rPr>
          <w:rStyle w:val="CodeInTextPACKT"/>
        </w:rPr>
        <w:t xml:space="preserve">  </w:t>
      </w:r>
      <w:proofErr w:type="spellStart"/>
      <w:r w:rsidRPr="00FC3482">
        <w:rPr>
          <w:rStyle w:val="CodeInTextPACKT"/>
        </w:rPr>
        <w:t>ConfigurationName</w:t>
      </w:r>
      <w:proofErr w:type="spellEnd"/>
      <w:r w:rsidRPr="00FC3482">
        <w:rPr>
          <w:rStyle w:val="CodeInTextPACKT"/>
        </w:rPr>
        <w:t xml:space="preserve"> = '</w:t>
      </w:r>
      <w:proofErr w:type="spellStart"/>
      <w:r w:rsidRPr="00FC3482">
        <w:rPr>
          <w:rStyle w:val="CodeInTextPACKT"/>
        </w:rPr>
        <w:t>DnsAdminsJEA</w:t>
      </w:r>
      <w:proofErr w:type="spellEnd"/>
      <w:r w:rsidRPr="00FC3482">
        <w:rPr>
          <w:rStyle w:val="CodeInTextPACKT"/>
        </w:rPr>
        <w:t xml:space="preserve">' </w:t>
      </w:r>
    </w:p>
    <w:p w14:paraId="0F6DA168" w14:textId="77777777" w:rsidR="00F47198" w:rsidRPr="00FC3482" w:rsidRDefault="00F47198" w:rsidP="00FC3482">
      <w:pPr>
        <w:pStyle w:val="CodePACKT"/>
        <w:rPr>
          <w:rStyle w:val="CodeInTextPACKT"/>
        </w:rPr>
      </w:pPr>
      <w:r w:rsidRPr="00FC3482">
        <w:rPr>
          <w:rStyle w:val="CodeInTextPACKT"/>
        </w:rPr>
        <w:t xml:space="preserve">} </w:t>
      </w:r>
    </w:p>
    <w:p w14:paraId="7BD5C056" w14:textId="77777777" w:rsidR="00F47198" w:rsidRPr="00FC3482" w:rsidRDefault="00F47198" w:rsidP="00FC3482">
      <w:pPr>
        <w:pStyle w:val="CodePACKT"/>
        <w:rPr>
          <w:rStyle w:val="CodeInTextPACKT"/>
        </w:rPr>
      </w:pPr>
    </w:p>
    <w:p w14:paraId="52408DDD" w14:textId="6662C649" w:rsidR="00F47198" w:rsidRPr="00F47198" w:rsidRDefault="00F47198" w:rsidP="00FC3482">
      <w:pPr>
        <w:pStyle w:val="NumberedBulletPACKT"/>
        <w:rPr>
          <w:color w:val="000000"/>
          <w:lang w:val="en-GB" w:eastAsia="en-GB"/>
        </w:rPr>
      </w:pPr>
      <w:r w:rsidRPr="00F47198">
        <w:rPr>
          <w:lang w:val="en-GB" w:eastAsia="en-GB"/>
        </w:rPr>
        <w:t>Getting commands available within the JEA session</w:t>
      </w:r>
    </w:p>
    <w:p w14:paraId="4910C0F4" w14:textId="77777777" w:rsidR="00FC3482" w:rsidRDefault="00FC3482" w:rsidP="00FC3482">
      <w:pPr>
        <w:pStyle w:val="CodePACKT"/>
      </w:pPr>
    </w:p>
    <w:p w14:paraId="118F4369" w14:textId="65B4182F" w:rsidR="00F47198" w:rsidRPr="00F47198" w:rsidRDefault="00F47198" w:rsidP="00FC3482">
      <w:pPr>
        <w:pStyle w:val="CodePACKT"/>
      </w:pPr>
      <w:r w:rsidRPr="00F47198">
        <w:t>Invoke-Command -</w:t>
      </w:r>
      <w:proofErr w:type="spellStart"/>
      <w:r w:rsidRPr="00F47198">
        <w:t>ScriptBlock</w:t>
      </w:r>
      <w:proofErr w:type="spellEnd"/>
      <w:r w:rsidRPr="00F47198">
        <w:t xml:space="preserve"> $SB1 @ICMHT |</w:t>
      </w:r>
    </w:p>
    <w:p w14:paraId="4019CABE" w14:textId="77777777" w:rsidR="00F47198" w:rsidRPr="00F47198" w:rsidRDefault="00F47198" w:rsidP="00FC3482">
      <w:pPr>
        <w:pStyle w:val="CodePACKT"/>
      </w:pPr>
      <w:r w:rsidRPr="00F47198">
        <w:t>  Sort-Object -Property Module |</w:t>
      </w:r>
    </w:p>
    <w:p w14:paraId="3883AC52" w14:textId="77777777" w:rsidR="00F47198" w:rsidRPr="00F47198" w:rsidRDefault="00F47198" w:rsidP="00FC3482">
      <w:pPr>
        <w:pStyle w:val="CodePACKT"/>
      </w:pPr>
      <w:r w:rsidRPr="00F47198">
        <w:t xml:space="preserve">    Select-Object -First </w:t>
      </w:r>
      <w:r w:rsidRPr="00F47198">
        <w:rPr>
          <w:color w:val="098658"/>
        </w:rPr>
        <w:t>15</w:t>
      </w:r>
    </w:p>
    <w:p w14:paraId="2E76A2B4" w14:textId="77777777" w:rsidR="00F47198" w:rsidRPr="00F47198" w:rsidRDefault="00F47198" w:rsidP="00FC3482">
      <w:pPr>
        <w:pStyle w:val="CodePACKT"/>
      </w:pPr>
    </w:p>
    <w:p w14:paraId="184C8FDC" w14:textId="084E27A7" w:rsidR="00F47198" w:rsidRPr="00F47198" w:rsidRDefault="00F47198" w:rsidP="00FC3482">
      <w:pPr>
        <w:pStyle w:val="NumberedBulletPACKT"/>
        <w:rPr>
          <w:color w:val="000000"/>
          <w:lang w:val="en-GB" w:eastAsia="en-GB"/>
        </w:rPr>
      </w:pPr>
      <w:r w:rsidRPr="00F47198">
        <w:rPr>
          <w:lang w:val="en-GB" w:eastAsia="en-GB"/>
        </w:rPr>
        <w:t xml:space="preserve">Invoking a JEA-defined function in a JEA session as </w:t>
      </w:r>
      <w:proofErr w:type="spellStart"/>
      <w:r w:rsidRPr="00F47198">
        <w:rPr>
          <w:lang w:val="en-GB" w:eastAsia="en-GB"/>
        </w:rPr>
        <w:t>JerryG</w:t>
      </w:r>
      <w:proofErr w:type="spellEnd"/>
    </w:p>
    <w:p w14:paraId="723C363A" w14:textId="77777777" w:rsidR="00FC3482" w:rsidRDefault="00FC3482" w:rsidP="00FC3482">
      <w:pPr>
        <w:pStyle w:val="CodePACKT"/>
      </w:pPr>
    </w:p>
    <w:p w14:paraId="4C37B4CD" w14:textId="3668EC40" w:rsidR="00F47198" w:rsidRPr="00F47198" w:rsidRDefault="00F47198" w:rsidP="00FC3482">
      <w:pPr>
        <w:pStyle w:val="CodePACKT"/>
      </w:pPr>
      <w:r w:rsidRPr="00F47198">
        <w:t>Invoke-Command -</w:t>
      </w:r>
      <w:proofErr w:type="spellStart"/>
      <w:r w:rsidRPr="00F47198">
        <w:t>ScriptBlock</w:t>
      </w:r>
      <w:proofErr w:type="spellEnd"/>
      <w:r w:rsidRPr="00F47198">
        <w:t xml:space="preserve"> $SB2 @ICMHT</w:t>
      </w:r>
    </w:p>
    <w:p w14:paraId="101FFA10" w14:textId="77777777" w:rsidR="00F47198" w:rsidRPr="00F47198" w:rsidRDefault="00F47198" w:rsidP="00FC3482">
      <w:pPr>
        <w:pStyle w:val="CodePACKT"/>
      </w:pPr>
    </w:p>
    <w:p w14:paraId="35C8E645" w14:textId="131EEE52" w:rsidR="00F47198" w:rsidRPr="00F47198" w:rsidRDefault="00F47198" w:rsidP="00FC3482">
      <w:pPr>
        <w:pStyle w:val="NumberedBulletPACKT"/>
        <w:rPr>
          <w:color w:val="000000"/>
          <w:lang w:val="en-GB" w:eastAsia="en-GB"/>
        </w:rPr>
      </w:pPr>
      <w:r w:rsidRPr="00F47198">
        <w:rPr>
          <w:lang w:val="en-GB" w:eastAsia="en-GB"/>
        </w:rPr>
        <w:t xml:space="preserve">Getting </w:t>
      </w:r>
      <w:proofErr w:type="spellStart"/>
      <w:r w:rsidRPr="00F47198">
        <w:rPr>
          <w:lang w:val="en-GB" w:eastAsia="en-GB"/>
        </w:rPr>
        <w:t>DNSServer</w:t>
      </w:r>
      <w:proofErr w:type="spellEnd"/>
      <w:r w:rsidRPr="00F47198">
        <w:rPr>
          <w:lang w:val="en-GB" w:eastAsia="en-GB"/>
        </w:rPr>
        <w:t xml:space="preserve"> commands available to </w:t>
      </w:r>
      <w:proofErr w:type="spellStart"/>
      <w:r w:rsidRPr="00F47198">
        <w:rPr>
          <w:lang w:val="en-GB" w:eastAsia="en-GB"/>
        </w:rPr>
        <w:t>JerryG</w:t>
      </w:r>
      <w:proofErr w:type="spellEnd"/>
    </w:p>
    <w:p w14:paraId="00BD56C7" w14:textId="77777777" w:rsidR="00FC3482" w:rsidRPr="00FC3482" w:rsidRDefault="00FC3482" w:rsidP="00FC3482">
      <w:pPr>
        <w:pStyle w:val="CodePACKT"/>
        <w:rPr>
          <w:rStyle w:val="CodeInTextPACKT"/>
        </w:rPr>
      </w:pPr>
    </w:p>
    <w:p w14:paraId="7736B037" w14:textId="398A1110" w:rsidR="00F47198" w:rsidRPr="00FC3482" w:rsidRDefault="00F47198" w:rsidP="00FC3482">
      <w:pPr>
        <w:pStyle w:val="CodePACKT"/>
        <w:rPr>
          <w:rStyle w:val="CodeInTextPACKT"/>
        </w:rPr>
      </w:pPr>
      <w:r w:rsidRPr="00FC3482">
        <w:rPr>
          <w:rStyle w:val="CodeInTextPACKT"/>
        </w:rPr>
        <w:t>$C = Invoke-Command -</w:t>
      </w:r>
      <w:proofErr w:type="spellStart"/>
      <w:r w:rsidRPr="00FC3482">
        <w:rPr>
          <w:rStyle w:val="CodeInTextPACKT"/>
        </w:rPr>
        <w:t>ScriptBlock</w:t>
      </w:r>
      <w:proofErr w:type="spellEnd"/>
      <w:r w:rsidRPr="00FC3482">
        <w:rPr>
          <w:rStyle w:val="CodeInTextPACKT"/>
        </w:rPr>
        <w:t xml:space="preserve"> $SB3 @ICMHT </w:t>
      </w:r>
    </w:p>
    <w:p w14:paraId="0813354E" w14:textId="77777777" w:rsidR="00F47198" w:rsidRPr="00FC3482" w:rsidRDefault="00F47198" w:rsidP="00FC3482">
      <w:pPr>
        <w:pStyle w:val="CodePACKT"/>
        <w:rPr>
          <w:rStyle w:val="CodeInTextPACKT"/>
        </w:rPr>
      </w:pPr>
      <w:r w:rsidRPr="00FC3482">
        <w:rPr>
          <w:rStyle w:val="CodeInTextPACKT"/>
        </w:rPr>
        <w:t>"$($</w:t>
      </w:r>
      <w:proofErr w:type="spellStart"/>
      <w:r w:rsidRPr="00FC3482">
        <w:rPr>
          <w:rStyle w:val="CodeInTextPACKT"/>
        </w:rPr>
        <w:t>C.Count</w:t>
      </w:r>
      <w:proofErr w:type="spellEnd"/>
      <w:r w:rsidRPr="00FC3482">
        <w:rPr>
          <w:rStyle w:val="CodeInTextPACKT"/>
        </w:rPr>
        <w:t>) DNS commands available"</w:t>
      </w:r>
    </w:p>
    <w:p w14:paraId="63F0A69C" w14:textId="77777777" w:rsidR="00F47198" w:rsidRPr="00FC3482" w:rsidRDefault="00F47198" w:rsidP="00FC3482">
      <w:pPr>
        <w:pStyle w:val="CodePACKT"/>
        <w:rPr>
          <w:rStyle w:val="CodeInTextPACKT"/>
        </w:rPr>
      </w:pPr>
    </w:p>
    <w:p w14:paraId="22348E22" w14:textId="2CB7F804" w:rsidR="00F47198" w:rsidRPr="00F47198" w:rsidRDefault="00F47198" w:rsidP="00FC3482">
      <w:pPr>
        <w:pStyle w:val="NumberedBulletPACKT"/>
        <w:rPr>
          <w:color w:val="000000"/>
          <w:lang w:val="en-GB" w:eastAsia="en-GB"/>
        </w:rPr>
      </w:pPr>
      <w:r w:rsidRPr="00F47198">
        <w:rPr>
          <w:lang w:val="en-GB" w:eastAsia="en-GB"/>
        </w:rPr>
        <w:t>Examining the contents of the transcripts folder</w:t>
      </w:r>
    </w:p>
    <w:p w14:paraId="229FCD4D" w14:textId="77777777" w:rsidR="00FC3482" w:rsidRDefault="00FC3482" w:rsidP="00F47198">
      <w:pPr>
        <w:shd w:val="clear" w:color="auto" w:fill="FFFFFF"/>
        <w:spacing w:before="0" w:after="0" w:line="285" w:lineRule="atLeast"/>
        <w:rPr>
          <w:rFonts w:ascii="Cascadia Code" w:hAnsi="Cascadia Code" w:cs="Cascadia Code"/>
          <w:bCs w:val="0"/>
          <w:color w:val="000000"/>
          <w:sz w:val="21"/>
          <w:szCs w:val="21"/>
          <w:lang w:val="en-GB" w:eastAsia="en-GB"/>
        </w:rPr>
      </w:pPr>
    </w:p>
    <w:p w14:paraId="553D7190" w14:textId="62604765" w:rsidR="00F47198" w:rsidRPr="00F47198" w:rsidRDefault="00F47198" w:rsidP="00FC3482">
      <w:pPr>
        <w:pStyle w:val="CodePACKT"/>
      </w:pPr>
      <w:r w:rsidRPr="00F47198">
        <w:t>Get-</w:t>
      </w:r>
      <w:proofErr w:type="spellStart"/>
      <w:r w:rsidRPr="00F47198">
        <w:t>ChildItem</w:t>
      </w:r>
      <w:proofErr w:type="spellEnd"/>
      <w:r w:rsidRPr="00F47198">
        <w:t xml:space="preserve"> -Path $</w:t>
      </w:r>
      <w:proofErr w:type="spellStart"/>
      <w:r w:rsidRPr="00F47198">
        <w:t>PSCHT.TranscriptDirectory</w:t>
      </w:r>
      <w:proofErr w:type="spellEnd"/>
    </w:p>
    <w:p w14:paraId="313A7888" w14:textId="77777777" w:rsidR="00F47198" w:rsidRPr="00F47198" w:rsidRDefault="00F47198" w:rsidP="00F47198">
      <w:pPr>
        <w:shd w:val="clear" w:color="auto" w:fill="FFFFFF"/>
        <w:spacing w:before="0" w:after="0" w:line="285" w:lineRule="atLeast"/>
        <w:rPr>
          <w:rFonts w:ascii="Cascadia Code" w:hAnsi="Cascadia Code" w:cs="Cascadia Code"/>
          <w:bCs w:val="0"/>
          <w:color w:val="000000"/>
          <w:sz w:val="21"/>
          <w:szCs w:val="21"/>
          <w:lang w:val="en-GB" w:eastAsia="en-GB"/>
        </w:rPr>
      </w:pPr>
    </w:p>
    <w:p w14:paraId="2B2EBD5E" w14:textId="28B27C88" w:rsidR="00F47198" w:rsidRPr="00F47198" w:rsidRDefault="00F47198" w:rsidP="00FC3482">
      <w:pPr>
        <w:pStyle w:val="NumberedBulletPACKT"/>
        <w:rPr>
          <w:color w:val="000000"/>
          <w:lang w:val="en-GB" w:eastAsia="en-GB"/>
        </w:rPr>
      </w:pPr>
      <w:r w:rsidRPr="00F47198">
        <w:rPr>
          <w:lang w:val="en-GB" w:eastAsia="en-GB"/>
        </w:rPr>
        <w:t>Examining a transcript</w:t>
      </w:r>
    </w:p>
    <w:p w14:paraId="2D3D783D" w14:textId="77777777" w:rsidR="00FC3482" w:rsidRDefault="00FC3482" w:rsidP="00F47198">
      <w:pPr>
        <w:shd w:val="clear" w:color="auto" w:fill="FFFFFF"/>
        <w:spacing w:before="0" w:after="0" w:line="285" w:lineRule="atLeast"/>
        <w:rPr>
          <w:rFonts w:ascii="Cascadia Code" w:hAnsi="Cascadia Code" w:cs="Cascadia Code"/>
          <w:bCs w:val="0"/>
          <w:color w:val="000000"/>
          <w:sz w:val="21"/>
          <w:szCs w:val="21"/>
          <w:lang w:val="en-GB" w:eastAsia="en-GB"/>
        </w:rPr>
      </w:pPr>
    </w:p>
    <w:p w14:paraId="3B238F53" w14:textId="6793D41E" w:rsidR="00F47198" w:rsidRPr="00F47198" w:rsidRDefault="00F47198" w:rsidP="00FC3482">
      <w:pPr>
        <w:pStyle w:val="CodePACKT"/>
      </w:pPr>
      <w:r w:rsidRPr="00F47198">
        <w:t>Get-</w:t>
      </w:r>
      <w:proofErr w:type="spellStart"/>
      <w:r w:rsidRPr="00F47198">
        <w:t>ChildItem</w:t>
      </w:r>
      <w:proofErr w:type="spellEnd"/>
      <w:r w:rsidRPr="00F47198">
        <w:t xml:space="preserve"> -Path $</w:t>
      </w:r>
      <w:proofErr w:type="spellStart"/>
      <w:r w:rsidRPr="00F47198">
        <w:t>PSCHT.TranscriptDirectory</w:t>
      </w:r>
      <w:proofErr w:type="spellEnd"/>
      <w:r w:rsidRPr="00F47198">
        <w:t xml:space="preserve"> | </w:t>
      </w:r>
    </w:p>
    <w:p w14:paraId="5E3E2443" w14:textId="77777777" w:rsidR="00F47198" w:rsidRPr="00F47198" w:rsidRDefault="00F47198" w:rsidP="00FC3482">
      <w:pPr>
        <w:pStyle w:val="CodePACKT"/>
      </w:pPr>
      <w:r w:rsidRPr="00F47198">
        <w:t xml:space="preserve">  Select-Object -First </w:t>
      </w:r>
      <w:r w:rsidRPr="00F47198">
        <w:rPr>
          <w:color w:val="098658"/>
        </w:rPr>
        <w:t>1</w:t>
      </w:r>
      <w:r w:rsidRPr="00F47198">
        <w:t xml:space="preserve">  |</w:t>
      </w:r>
    </w:p>
    <w:p w14:paraId="18777663" w14:textId="1B592301" w:rsidR="00F47198" w:rsidRPr="00F47198" w:rsidRDefault="00F47198" w:rsidP="00FC3482">
      <w:pPr>
        <w:pStyle w:val="CodePACKT"/>
        <w:rPr>
          <w:rFonts w:ascii="Cascadia Code" w:hAnsi="Cascadia Code" w:cs="Cascadia Code"/>
          <w:color w:val="000000"/>
          <w:sz w:val="21"/>
          <w:szCs w:val="21"/>
          <w:lang w:eastAsia="en-GB"/>
        </w:rPr>
      </w:pPr>
      <w:r w:rsidRPr="00F47198">
        <w:t xml:space="preserve">    Get-Content </w:t>
      </w:r>
    </w:p>
    <w:p w14:paraId="1D255C42" w14:textId="4881D540" w:rsidR="00987230" w:rsidRDefault="00987230" w:rsidP="00987230">
      <w:pPr>
        <w:pStyle w:val="Heading2"/>
        <w:numPr>
          <w:ilvl w:val="1"/>
          <w:numId w:val="3"/>
        </w:numPr>
        <w:tabs>
          <w:tab w:val="left" w:pos="0"/>
        </w:tabs>
      </w:pPr>
      <w:r>
        <w:lastRenderedPageBreak/>
        <w:t>How it works...</w:t>
      </w:r>
    </w:p>
    <w:p w14:paraId="39FCE85B" w14:textId="6899A46F" w:rsidR="00700860" w:rsidRDefault="0017422C" w:rsidP="0017422C">
      <w:pPr>
        <w:pStyle w:val="NormalPACKT"/>
        <w:rPr>
          <w:lang w:val="en-GB"/>
        </w:rPr>
      </w:pPr>
      <w:r>
        <w:rPr>
          <w:lang w:val="en-GB"/>
        </w:rPr>
        <w:t xml:space="preserve">In </w:t>
      </w:r>
      <w:r w:rsidRPr="00700860">
        <w:rPr>
          <w:rStyle w:val="ItalicsPACKT"/>
        </w:rPr>
        <w:t>step 1</w:t>
      </w:r>
      <w:r>
        <w:rPr>
          <w:lang w:val="en-GB"/>
        </w:rPr>
        <w:t xml:space="preserve">, </w:t>
      </w:r>
      <w:r w:rsidR="00700860">
        <w:rPr>
          <w:lang w:val="en-GB"/>
        </w:rPr>
        <w:t xml:space="preserve">you create a new folder to hold JEA transcripts. In </w:t>
      </w:r>
      <w:r w:rsidR="00700860" w:rsidRPr="00700860">
        <w:rPr>
          <w:rStyle w:val="ItalicsPACKT"/>
        </w:rPr>
        <w:t>step 2</w:t>
      </w:r>
      <w:r w:rsidR="00700860">
        <w:rPr>
          <w:lang w:val="en-GB"/>
        </w:rPr>
        <w:t xml:space="preserve">, you create </w:t>
      </w:r>
      <w:r w:rsidR="006B5AF3">
        <w:rPr>
          <w:lang w:val="en-GB"/>
        </w:rPr>
        <w:t xml:space="preserve">a </w:t>
      </w:r>
      <w:r w:rsidR="00700860">
        <w:rPr>
          <w:lang w:val="en-GB"/>
        </w:rPr>
        <w:t xml:space="preserve">folder to </w:t>
      </w:r>
      <w:r w:rsidR="006B5AF3">
        <w:rPr>
          <w:lang w:val="en-GB"/>
        </w:rPr>
        <w:t>store JEA</w:t>
      </w:r>
      <w:r w:rsidR="00700860">
        <w:rPr>
          <w:lang w:val="en-GB"/>
        </w:rPr>
        <w:t xml:space="preserve"> role capabilities files. And in </w:t>
      </w:r>
      <w:r w:rsidR="00700860" w:rsidRPr="00700860">
        <w:rPr>
          <w:rStyle w:val="ItalicsPACKT"/>
        </w:rPr>
        <w:t>step 3</w:t>
      </w:r>
      <w:r w:rsidR="00700860" w:rsidRPr="00700860">
        <w:t xml:space="preserve">, </w:t>
      </w:r>
      <w:r w:rsidR="00700860">
        <w:rPr>
          <w:lang w:val="en-GB"/>
        </w:rPr>
        <w:t xml:space="preserve">you create a folder to hold JEA session configuration files. Next, in </w:t>
      </w:r>
      <w:r w:rsidR="00700860" w:rsidRPr="00700860">
        <w:rPr>
          <w:rStyle w:val="ItalicsPACKT"/>
        </w:rPr>
        <w:t>step 4</w:t>
      </w:r>
      <w:r w:rsidR="00700860">
        <w:rPr>
          <w:lang w:val="en-GB"/>
        </w:rPr>
        <w:t xml:space="preserve">, you create a new global security group, </w:t>
      </w:r>
      <w:proofErr w:type="spellStart"/>
      <w:r w:rsidR="00700860">
        <w:rPr>
          <w:lang w:val="en-GB"/>
        </w:rPr>
        <w:t>DNSAdminsJEA</w:t>
      </w:r>
      <w:proofErr w:type="spellEnd"/>
      <w:r w:rsidR="00700860">
        <w:rPr>
          <w:lang w:val="en-GB"/>
        </w:rPr>
        <w:t xml:space="preserve">. Then in </w:t>
      </w:r>
      <w:r w:rsidR="00C44DC0">
        <w:rPr>
          <w:rStyle w:val="ItalicsPACKT"/>
        </w:rPr>
        <w:t>step 5</w:t>
      </w:r>
      <w:r w:rsidR="00700860">
        <w:rPr>
          <w:lang w:val="en-GB"/>
        </w:rPr>
        <w:t xml:space="preserve">, you add the user </w:t>
      </w:r>
      <w:proofErr w:type="spellStart"/>
      <w:r w:rsidR="00700860">
        <w:rPr>
          <w:lang w:val="en-GB"/>
        </w:rPr>
        <w:t>JerryG</w:t>
      </w:r>
      <w:proofErr w:type="spellEnd"/>
      <w:r w:rsidR="00C44DC0">
        <w:rPr>
          <w:lang w:val="en-GB"/>
        </w:rPr>
        <w:t xml:space="preserve"> to the newly created </w:t>
      </w:r>
      <w:proofErr w:type="spellStart"/>
      <w:r w:rsidR="00C44DC0">
        <w:rPr>
          <w:lang w:val="en-GB"/>
        </w:rPr>
        <w:t>DNSAdminsJEA</w:t>
      </w:r>
      <w:proofErr w:type="spellEnd"/>
      <w:r w:rsidR="00C44DC0">
        <w:rPr>
          <w:lang w:val="en-GB"/>
        </w:rPr>
        <w:t xml:space="preserve"> security group. This step creates no</w:t>
      </w:r>
      <w:r w:rsidR="006B5AF3">
        <w:rPr>
          <w:lang w:val="en-GB"/>
        </w:rPr>
        <w:t xml:space="preserve"> console</w:t>
      </w:r>
      <w:r w:rsidR="00C44DC0">
        <w:rPr>
          <w:lang w:val="en-GB"/>
        </w:rPr>
        <w:t xml:space="preserve"> output</w:t>
      </w:r>
    </w:p>
    <w:p w14:paraId="726E012D" w14:textId="4D8E5389" w:rsidR="00C44DC0" w:rsidRDefault="00C44DC0" w:rsidP="0017422C">
      <w:pPr>
        <w:pStyle w:val="NormalPACKT"/>
        <w:rPr>
          <w:lang w:val="en-GB"/>
        </w:rPr>
      </w:pPr>
      <w:r>
        <w:rPr>
          <w:lang w:val="en-GB"/>
        </w:rPr>
        <w:t xml:space="preserve">In </w:t>
      </w:r>
      <w:r w:rsidRPr="00C44DC0">
        <w:rPr>
          <w:rStyle w:val="ItalicsPACKT"/>
        </w:rPr>
        <w:t>step 6</w:t>
      </w:r>
      <w:r>
        <w:rPr>
          <w:lang w:val="en-GB"/>
        </w:rPr>
        <w:t xml:space="preserve">, you create a new JEA role capabilities file. In </w:t>
      </w:r>
      <w:r w:rsidRPr="00C44DC0">
        <w:rPr>
          <w:rStyle w:val="ItalicsPACKT"/>
        </w:rPr>
        <w:t>step 7</w:t>
      </w:r>
      <w:r>
        <w:rPr>
          <w:lang w:val="en-GB"/>
        </w:rPr>
        <w:t xml:space="preserve">, you create the JEA session configuration file. These two steps, which finish the basic JEA setup, </w:t>
      </w:r>
      <w:r w:rsidR="006B5AF3">
        <w:rPr>
          <w:lang w:val="en-GB"/>
        </w:rPr>
        <w:t>produc</w:t>
      </w:r>
      <w:r>
        <w:rPr>
          <w:lang w:val="en-GB"/>
        </w:rPr>
        <w:t>e no console output.</w:t>
      </w:r>
    </w:p>
    <w:p w14:paraId="5A213226" w14:textId="68279AE4" w:rsidR="00C44DC0" w:rsidRDefault="00C44DC0" w:rsidP="0017422C">
      <w:pPr>
        <w:pStyle w:val="NormalPACKT"/>
        <w:rPr>
          <w:lang w:val="en-GB"/>
        </w:rPr>
      </w:pPr>
      <w:r>
        <w:rPr>
          <w:lang w:val="en-GB"/>
        </w:rPr>
        <w:t xml:space="preserve">In </w:t>
      </w:r>
      <w:r w:rsidRPr="006B5AF3">
        <w:rPr>
          <w:rStyle w:val="ItalicsPACKT"/>
        </w:rPr>
        <w:t>step 8</w:t>
      </w:r>
      <w:r>
        <w:rPr>
          <w:lang w:val="en-GB"/>
        </w:rPr>
        <w:t>, you use the Test-</w:t>
      </w:r>
      <w:proofErr w:type="spellStart"/>
      <w:r>
        <w:rPr>
          <w:lang w:val="en-GB"/>
        </w:rPr>
        <w:t>PSSessionConfigurationFile</w:t>
      </w:r>
      <w:proofErr w:type="spellEnd"/>
      <w:r>
        <w:rPr>
          <w:lang w:val="en-GB"/>
        </w:rPr>
        <w:t xml:space="preserve"> cmdlet to check to ensure the session configuration file is valid. This step c</w:t>
      </w:r>
      <w:r w:rsidR="006B5AF3">
        <w:rPr>
          <w:lang w:val="en-GB"/>
        </w:rPr>
        <w:t>r</w:t>
      </w:r>
      <w:r>
        <w:rPr>
          <w:lang w:val="en-GB"/>
        </w:rPr>
        <w:t>eates some rather simple output, like this:</w:t>
      </w:r>
    </w:p>
    <w:p w14:paraId="22AFB8C9" w14:textId="1DE46ED8" w:rsidR="00C44DC0" w:rsidRDefault="006B5AF3" w:rsidP="006B5AF3">
      <w:pPr>
        <w:pStyle w:val="FigurePACKT"/>
      </w:pPr>
      <w:r>
        <w:rPr>
          <w:noProof/>
        </w:rPr>
        <w:drawing>
          <wp:inline distT="0" distB="0" distL="0" distR="0" wp14:anchorId="5F7D1E6C" wp14:editId="402E5574">
            <wp:extent cx="3498310" cy="4978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0695" cy="503869"/>
                    </a:xfrm>
                    <a:prstGeom prst="rect">
                      <a:avLst/>
                    </a:prstGeom>
                  </pic:spPr>
                </pic:pic>
              </a:graphicData>
            </a:graphic>
          </wp:inline>
        </w:drawing>
      </w:r>
    </w:p>
    <w:p w14:paraId="328D4DD6" w14:textId="2DBDD8E6" w:rsidR="00C44DC0" w:rsidRPr="00DC6325" w:rsidRDefault="00C44DC0" w:rsidP="008D2D10">
      <w:pPr>
        <w:pStyle w:val="FigureCaptionPACKT"/>
        <w:pPrChange w:id="12" w:author="Liam Draper" w:date="2022-08-01T09:41:00Z">
          <w:pPr>
            <w:pStyle w:val="FigurePACKT"/>
          </w:pPr>
        </w:pPrChange>
      </w:pPr>
      <w:r w:rsidRPr="00DC6325">
        <w:t xml:space="preserve">Figure </w:t>
      </w:r>
      <w:r>
        <w:t>6</w:t>
      </w:r>
      <w:r w:rsidRPr="00DC6325">
        <w:t>.</w:t>
      </w:r>
      <w:r w:rsidR="006B5AF3">
        <w:t>3</w:t>
      </w:r>
      <w:r w:rsidRPr="00DC6325">
        <w:t xml:space="preserve">: </w:t>
      </w:r>
      <w:r w:rsidR="006B5AF3">
        <w:t>Testing the session configuration file</w:t>
      </w:r>
    </w:p>
    <w:p w14:paraId="71EFE0E8" w14:textId="47E484F8" w:rsidR="00C44DC0" w:rsidRDefault="00C44DC0" w:rsidP="00C44DC0">
      <w:pPr>
        <w:pStyle w:val="LayoutInformationPACKT"/>
        <w:rPr>
          <w:noProof/>
        </w:rPr>
      </w:pPr>
      <w:r>
        <w:t xml:space="preserve">Insert </w:t>
      </w:r>
      <w:r w:rsidRPr="00C41783">
        <w:t>image</w:t>
      </w:r>
      <w:r>
        <w:t xml:space="preserve"> </w:t>
      </w:r>
      <w:r>
        <w:rPr>
          <w:noProof/>
        </w:rPr>
        <w:t>B18878_06</w:t>
      </w:r>
      <w:r w:rsidRPr="00023EAD">
        <w:rPr>
          <w:noProof/>
        </w:rPr>
        <w:t>_</w:t>
      </w:r>
      <w:r>
        <w:rPr>
          <w:noProof/>
        </w:rPr>
        <w:t>0</w:t>
      </w:r>
      <w:r w:rsidR="006B5AF3">
        <w:rPr>
          <w:noProof/>
        </w:rPr>
        <w:t>3</w:t>
      </w:r>
      <w:r>
        <w:rPr>
          <w:noProof/>
        </w:rPr>
        <w:t>.png</w:t>
      </w:r>
    </w:p>
    <w:p w14:paraId="40059E0E" w14:textId="5C18DC30" w:rsidR="00C44DC0" w:rsidRDefault="006B5AF3" w:rsidP="0017422C">
      <w:pPr>
        <w:pStyle w:val="NormalPACKT"/>
      </w:pPr>
      <w:r>
        <w:t xml:space="preserve">In </w:t>
      </w:r>
      <w:r w:rsidRPr="006B5AF3">
        <w:rPr>
          <w:rStyle w:val="ItalicsPACKT"/>
        </w:rPr>
        <w:t>step 9</w:t>
      </w:r>
      <w:r>
        <w:t>, you use Enable-</w:t>
      </w:r>
      <w:proofErr w:type="spellStart"/>
      <w:r>
        <w:t>PSRemoting</w:t>
      </w:r>
      <w:proofErr w:type="spellEnd"/>
      <w:r>
        <w:t xml:space="preserve"> to ensure you have </w:t>
      </w:r>
      <w:r w:rsidRPr="006B5AF3">
        <w:rPr>
          <w:rStyle w:val="CodeInTextPACKT"/>
        </w:rPr>
        <w:t>DC1</w:t>
      </w:r>
      <w:r>
        <w:t xml:space="preserve"> set up for PowerShell remoting. This command produces a warning message like this:</w:t>
      </w:r>
    </w:p>
    <w:p w14:paraId="54D6FF86" w14:textId="25A15979" w:rsidR="006B5AF3" w:rsidRDefault="006B5AF3" w:rsidP="006B5AF3">
      <w:pPr>
        <w:pStyle w:val="FigurePACKT"/>
      </w:pPr>
      <w:r>
        <w:rPr>
          <w:noProof/>
        </w:rPr>
        <w:drawing>
          <wp:inline distT="0" distB="0" distL="0" distR="0" wp14:anchorId="73A7D167" wp14:editId="50AC5927">
            <wp:extent cx="2817423" cy="735727"/>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6079" cy="743210"/>
                    </a:xfrm>
                    <a:prstGeom prst="rect">
                      <a:avLst/>
                    </a:prstGeom>
                  </pic:spPr>
                </pic:pic>
              </a:graphicData>
            </a:graphic>
          </wp:inline>
        </w:drawing>
      </w:r>
    </w:p>
    <w:p w14:paraId="1B190D13" w14:textId="3837E5B3" w:rsidR="006B5AF3" w:rsidRPr="00DC6325" w:rsidRDefault="006B5AF3" w:rsidP="008D2D10">
      <w:pPr>
        <w:pStyle w:val="FigureCaptionPACKT"/>
        <w:pPrChange w:id="13" w:author="Liam Draper" w:date="2022-08-01T09:41:00Z">
          <w:pPr>
            <w:pStyle w:val="FigurePACKT"/>
          </w:pPr>
        </w:pPrChange>
      </w:pPr>
      <w:r w:rsidRPr="00DC6325">
        <w:t xml:space="preserve">Figure </w:t>
      </w:r>
      <w:r>
        <w:t>6</w:t>
      </w:r>
      <w:r w:rsidRPr="00DC6325">
        <w:t>.</w:t>
      </w:r>
      <w:r>
        <w:t>4</w:t>
      </w:r>
      <w:r w:rsidRPr="00DC6325">
        <w:t xml:space="preserve">: </w:t>
      </w:r>
      <w:r>
        <w:t>Ensuring remoting is active on DC1</w:t>
      </w:r>
    </w:p>
    <w:p w14:paraId="2B175B7C" w14:textId="1D5F628D"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04.png</w:t>
      </w:r>
    </w:p>
    <w:p w14:paraId="39F22F9B" w14:textId="5373E61C" w:rsidR="006B5AF3" w:rsidRDefault="006B5AF3" w:rsidP="0017422C">
      <w:pPr>
        <w:pStyle w:val="NormalPACKT"/>
        <w:rPr>
          <w:lang w:val="en-GB"/>
        </w:rPr>
      </w:pPr>
      <w:r>
        <w:rPr>
          <w:lang w:val="en-GB"/>
        </w:rPr>
        <w:t xml:space="preserve">In </w:t>
      </w:r>
      <w:r w:rsidRPr="006B5AF3">
        <w:rPr>
          <w:rStyle w:val="ItalicsPACKT"/>
        </w:rPr>
        <w:t>step 10</w:t>
      </w:r>
      <w:r>
        <w:rPr>
          <w:lang w:val="en-GB"/>
        </w:rPr>
        <w:t>, you r</w:t>
      </w:r>
      <w:r w:rsidRPr="006B5AF3">
        <w:rPr>
          <w:lang w:val="en-GB"/>
        </w:rPr>
        <w:t>egister the JEA session configuration remoting endpoint</w:t>
      </w:r>
      <w:r>
        <w:rPr>
          <w:lang w:val="en-GB"/>
        </w:rPr>
        <w:t xml:space="preserve"> with output like this:</w:t>
      </w:r>
    </w:p>
    <w:p w14:paraId="113ED802" w14:textId="12F8D1E7" w:rsidR="006B5AF3" w:rsidRDefault="006B5AF3" w:rsidP="006B5AF3">
      <w:pPr>
        <w:pStyle w:val="FigurePACKT"/>
      </w:pPr>
      <w:r>
        <w:rPr>
          <w:noProof/>
        </w:rPr>
        <w:drawing>
          <wp:inline distT="0" distB="0" distL="0" distR="0" wp14:anchorId="6E994493" wp14:editId="28316107">
            <wp:extent cx="3500593" cy="152418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9026" cy="1527860"/>
                    </a:xfrm>
                    <a:prstGeom prst="rect">
                      <a:avLst/>
                    </a:prstGeom>
                  </pic:spPr>
                </pic:pic>
              </a:graphicData>
            </a:graphic>
          </wp:inline>
        </w:drawing>
      </w:r>
    </w:p>
    <w:p w14:paraId="28712216" w14:textId="19FED532" w:rsidR="006B5AF3" w:rsidRPr="00DC6325" w:rsidRDefault="006B5AF3" w:rsidP="008D2D10">
      <w:pPr>
        <w:pStyle w:val="FigureCaptionPACKT"/>
        <w:pPrChange w:id="14" w:author="Liam Draper" w:date="2022-08-01T09:41:00Z">
          <w:pPr>
            <w:pStyle w:val="FigurePACKT"/>
          </w:pPr>
        </w:pPrChange>
      </w:pPr>
      <w:r w:rsidRPr="00DC6325">
        <w:t xml:space="preserve">Figure </w:t>
      </w:r>
      <w:r>
        <w:t>6</w:t>
      </w:r>
      <w:r w:rsidRPr="00DC6325">
        <w:t>.</w:t>
      </w:r>
      <w:r>
        <w:t>5</w:t>
      </w:r>
      <w:r w:rsidRPr="00DC6325">
        <w:t xml:space="preserve">: </w:t>
      </w:r>
      <w:r>
        <w:t>Registering the JEA remoting endpoint</w:t>
      </w:r>
    </w:p>
    <w:p w14:paraId="1735750C" w14:textId="6BFFC23E"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05.png</w:t>
      </w:r>
    </w:p>
    <w:p w14:paraId="17402836" w14:textId="3E36842A" w:rsidR="006B5AF3" w:rsidRDefault="006B5AF3" w:rsidP="0017422C">
      <w:pPr>
        <w:pStyle w:val="NormalPACKT"/>
        <w:rPr>
          <w:lang w:val="en-GB"/>
        </w:rPr>
      </w:pPr>
      <w:r>
        <w:rPr>
          <w:lang w:val="en-GB"/>
        </w:rPr>
        <w:t xml:space="preserve">In </w:t>
      </w:r>
      <w:r w:rsidRPr="006B5AF3">
        <w:rPr>
          <w:rStyle w:val="ItalicsPACKT"/>
        </w:rPr>
        <w:t>step 11</w:t>
      </w:r>
      <w:r>
        <w:rPr>
          <w:lang w:val="en-GB"/>
        </w:rPr>
        <w:t xml:space="preserve">, you use the </w:t>
      </w:r>
      <w:r w:rsidRPr="006B5AF3">
        <w:rPr>
          <w:rStyle w:val="CodeInTextPACKT"/>
        </w:rPr>
        <w:t>Get-</w:t>
      </w:r>
      <w:proofErr w:type="spellStart"/>
      <w:r w:rsidRPr="006B5AF3">
        <w:rPr>
          <w:rStyle w:val="CodeInTextPACKT"/>
        </w:rPr>
        <w:t>PSSessionConfiguration</w:t>
      </w:r>
      <w:proofErr w:type="spellEnd"/>
      <w:r>
        <w:rPr>
          <w:lang w:val="en-GB"/>
        </w:rPr>
        <w:t xml:space="preserve"> command to display the PowerShell remoting endpoints available, with output like this:</w:t>
      </w:r>
    </w:p>
    <w:p w14:paraId="4C792037" w14:textId="688C789F" w:rsidR="006B5AF3" w:rsidRDefault="006B5AF3" w:rsidP="006B5AF3">
      <w:pPr>
        <w:pStyle w:val="FigurePACKT"/>
      </w:pPr>
      <w:r>
        <w:rPr>
          <w:noProof/>
        </w:rPr>
        <w:lastRenderedPageBreak/>
        <w:drawing>
          <wp:inline distT="0" distB="0" distL="0" distR="0" wp14:anchorId="6FFC5E79" wp14:editId="1B63904F">
            <wp:extent cx="3435658" cy="120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1706" cy="1207293"/>
                    </a:xfrm>
                    <a:prstGeom prst="rect">
                      <a:avLst/>
                    </a:prstGeom>
                  </pic:spPr>
                </pic:pic>
              </a:graphicData>
            </a:graphic>
          </wp:inline>
        </w:drawing>
      </w:r>
    </w:p>
    <w:p w14:paraId="0513045B" w14:textId="4BA85144" w:rsidR="006B5AF3" w:rsidRPr="00DC6325" w:rsidRDefault="006B5AF3" w:rsidP="008D2D10">
      <w:pPr>
        <w:pStyle w:val="FigureCaptionPACKT"/>
        <w:pPrChange w:id="15" w:author="Liam Draper" w:date="2022-08-01T09:41:00Z">
          <w:pPr>
            <w:pStyle w:val="FigurePACKT"/>
          </w:pPr>
        </w:pPrChange>
      </w:pPr>
      <w:r w:rsidRPr="00DC6325">
        <w:t xml:space="preserve">Figure </w:t>
      </w:r>
      <w:r>
        <w:t>6</w:t>
      </w:r>
      <w:r w:rsidRPr="00DC6325">
        <w:t>.</w:t>
      </w:r>
      <w:r>
        <w:t>6</w:t>
      </w:r>
      <w:r w:rsidRPr="00DC6325">
        <w:t xml:space="preserve">: </w:t>
      </w:r>
      <w:r>
        <w:t>Viewing PowerShell remoting endpoints</w:t>
      </w:r>
    </w:p>
    <w:p w14:paraId="459AC73D" w14:textId="19018441"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06.png</w:t>
      </w:r>
    </w:p>
    <w:p w14:paraId="6B39021D" w14:textId="6894CD64" w:rsidR="006B5AF3" w:rsidRDefault="006B5AF3" w:rsidP="0017422C">
      <w:pPr>
        <w:pStyle w:val="NormalPACKT"/>
        <w:rPr>
          <w:lang w:val="en-GB"/>
        </w:rPr>
      </w:pPr>
      <w:r>
        <w:rPr>
          <w:lang w:val="en-GB"/>
        </w:rPr>
        <w:t xml:space="preserve">With </w:t>
      </w:r>
      <w:r w:rsidRPr="006B5AF3">
        <w:rPr>
          <w:rStyle w:val="ItalicsPACKT"/>
        </w:rPr>
        <w:t>step 12</w:t>
      </w:r>
      <w:r>
        <w:rPr>
          <w:lang w:val="en-GB"/>
        </w:rPr>
        <w:t xml:space="preserve">, you use the </w:t>
      </w:r>
      <w:r w:rsidRPr="006B5AF3">
        <w:rPr>
          <w:rStyle w:val="CodeInTextPACKT"/>
        </w:rPr>
        <w:t>Get-</w:t>
      </w:r>
      <w:proofErr w:type="spellStart"/>
      <w:r w:rsidRPr="006B5AF3">
        <w:rPr>
          <w:rStyle w:val="CodeInTextPACKT"/>
        </w:rPr>
        <w:t>PSSessionCapability</w:t>
      </w:r>
      <w:proofErr w:type="spellEnd"/>
      <w:r>
        <w:rPr>
          <w:lang w:val="en-GB"/>
        </w:rPr>
        <w:t xml:space="preserve"> command to determine what commands, if any, the </w:t>
      </w:r>
      <w:proofErr w:type="spellStart"/>
      <w:r>
        <w:rPr>
          <w:lang w:val="en-GB"/>
        </w:rPr>
        <w:t>JerryG</w:t>
      </w:r>
      <w:proofErr w:type="spellEnd"/>
      <w:r>
        <w:rPr>
          <w:lang w:val="en-GB"/>
        </w:rPr>
        <w:t xml:space="preserve"> user can use within the JEA session with output like this (truncated for publication:</w:t>
      </w:r>
    </w:p>
    <w:p w14:paraId="73F43A22" w14:textId="3B76286F" w:rsidR="006B5AF3" w:rsidRDefault="006B5AF3" w:rsidP="006B5AF3">
      <w:pPr>
        <w:pStyle w:val="FigurePACKT"/>
      </w:pPr>
      <w:r>
        <w:rPr>
          <w:noProof/>
        </w:rPr>
        <w:drawing>
          <wp:inline distT="0" distB="0" distL="0" distR="0" wp14:anchorId="3EF9FB9F" wp14:editId="4CDD8692">
            <wp:extent cx="3111119" cy="29180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5874" cy="2922556"/>
                    </a:xfrm>
                    <a:prstGeom prst="rect">
                      <a:avLst/>
                    </a:prstGeom>
                  </pic:spPr>
                </pic:pic>
              </a:graphicData>
            </a:graphic>
          </wp:inline>
        </w:drawing>
      </w:r>
    </w:p>
    <w:p w14:paraId="0273D8EB" w14:textId="579764B6" w:rsidR="006B5AF3" w:rsidRPr="00DC6325" w:rsidRDefault="006B5AF3" w:rsidP="008D2D10">
      <w:pPr>
        <w:pStyle w:val="FigureCaptionPACKT"/>
        <w:pPrChange w:id="16" w:author="Liam Draper" w:date="2022-08-01T09:41:00Z">
          <w:pPr>
            <w:pStyle w:val="FigurePACKT"/>
          </w:pPr>
        </w:pPrChange>
      </w:pPr>
      <w:r w:rsidRPr="00DC6325">
        <w:t xml:space="preserve">Figure </w:t>
      </w:r>
      <w:r>
        <w:t>6</w:t>
      </w:r>
      <w:r w:rsidRPr="00DC6325">
        <w:t>.</w:t>
      </w:r>
      <w:r>
        <w:t>7</w:t>
      </w:r>
      <w:r w:rsidRPr="00DC6325">
        <w:t xml:space="preserve">: </w:t>
      </w:r>
      <w:r>
        <w:t xml:space="preserve">Viewing available commands for </w:t>
      </w:r>
      <w:proofErr w:type="spellStart"/>
      <w:r>
        <w:t>JerryG</w:t>
      </w:r>
      <w:proofErr w:type="spellEnd"/>
    </w:p>
    <w:p w14:paraId="31556F83" w14:textId="18042228"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07.png</w:t>
      </w:r>
    </w:p>
    <w:p w14:paraId="5E388CD2" w14:textId="3A7F322D" w:rsidR="006B5AF3" w:rsidRPr="006B5AF3" w:rsidRDefault="006B5AF3" w:rsidP="0017422C">
      <w:pPr>
        <w:pStyle w:val="NormalPACKT"/>
      </w:pPr>
    </w:p>
    <w:p w14:paraId="4953C101" w14:textId="77777777" w:rsidR="006B5AF3" w:rsidRDefault="006B5AF3" w:rsidP="006B5AF3">
      <w:pPr>
        <w:pStyle w:val="NormalPACKT"/>
        <w:rPr>
          <w:lang w:val="en-GB"/>
        </w:rPr>
      </w:pPr>
      <w:r w:rsidRPr="006B5AF3">
        <w:rPr>
          <w:lang w:val="en-GB"/>
        </w:rPr>
        <w:t xml:space="preserve">In </w:t>
      </w:r>
      <w:r w:rsidRPr="006B5AF3">
        <w:rPr>
          <w:rStyle w:val="ItalicsPACKT"/>
          <w:lang w:val="en-GB"/>
        </w:rPr>
        <w:t>step 13</w:t>
      </w:r>
      <w:r w:rsidRPr="006B5AF3">
        <w:rPr>
          <w:lang w:val="en-GB"/>
        </w:rPr>
        <w:t xml:space="preserve">, you create a PowerShell credential object for </w:t>
      </w:r>
      <w:proofErr w:type="spellStart"/>
      <w:r w:rsidRPr="006B5AF3">
        <w:rPr>
          <w:lang w:val="en-GB"/>
        </w:rPr>
        <w:t>JerryG</w:t>
      </w:r>
      <w:proofErr w:type="spellEnd"/>
      <w:r w:rsidRPr="006B5AF3">
        <w:rPr>
          <w:lang w:val="en-GB"/>
        </w:rPr>
        <w:t xml:space="preserve">. In </w:t>
      </w:r>
      <w:r w:rsidRPr="006B5AF3">
        <w:rPr>
          <w:rStyle w:val="ItalicsPACKT"/>
          <w:lang w:val="en-GB"/>
        </w:rPr>
        <w:t>step 14</w:t>
      </w:r>
      <w:r w:rsidRPr="006B5AF3">
        <w:rPr>
          <w:lang w:val="en-GB"/>
        </w:rPr>
        <w:t xml:space="preserve">,  you create three script blocks and an invocation hash table for use in later steps, producing no output. </w:t>
      </w:r>
    </w:p>
    <w:p w14:paraId="1F5EC5FB" w14:textId="5F3E7DF2"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15</w:t>
      </w:r>
      <w:r w:rsidRPr="006B5AF3">
        <w:rPr>
          <w:lang w:val="en-GB"/>
        </w:rPr>
        <w:t xml:space="preserve">, you invoke the </w:t>
      </w:r>
      <w:r w:rsidRPr="006B5AF3">
        <w:rPr>
          <w:rStyle w:val="CodeInTextPACKT"/>
          <w:lang w:val="en-GB"/>
        </w:rPr>
        <w:t>$SB1</w:t>
      </w:r>
      <w:r w:rsidRPr="006B5AF3">
        <w:rPr>
          <w:lang w:val="en-GB"/>
        </w:rPr>
        <w:t xml:space="preserve"> script block inside a JEA session</w:t>
      </w:r>
      <w:r>
        <w:rPr>
          <w:lang w:val="en-GB"/>
        </w:rPr>
        <w:t xml:space="preserve"> (to DC1, as </w:t>
      </w:r>
      <w:proofErr w:type="spellStart"/>
      <w:r>
        <w:rPr>
          <w:lang w:val="en-GB"/>
        </w:rPr>
        <w:t>JerrryG</w:t>
      </w:r>
      <w:proofErr w:type="spellEnd"/>
      <w:r>
        <w:rPr>
          <w:lang w:val="en-GB"/>
        </w:rPr>
        <w:t>)</w:t>
      </w:r>
      <w:r w:rsidRPr="006B5AF3">
        <w:rPr>
          <w:lang w:val="en-GB"/>
        </w:rPr>
        <w:t>, with output (truncated) like this:</w:t>
      </w:r>
    </w:p>
    <w:p w14:paraId="11DDE76F" w14:textId="221A02A4" w:rsidR="006B5AF3" w:rsidRPr="006B5AF3" w:rsidRDefault="006B5AF3" w:rsidP="006B5AF3">
      <w:pPr>
        <w:pStyle w:val="FigurePACKT"/>
      </w:pPr>
      <w:r w:rsidRPr="006B5AF3">
        <w:lastRenderedPageBreak/>
        <w:t xml:space="preserve"> </w:t>
      </w:r>
      <w:r>
        <w:rPr>
          <w:noProof/>
        </w:rPr>
        <w:drawing>
          <wp:inline distT="0" distB="0" distL="0" distR="0" wp14:anchorId="5AE422C5" wp14:editId="06AD8052">
            <wp:extent cx="3119777" cy="1954959"/>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2063" cy="1956391"/>
                    </a:xfrm>
                    <a:prstGeom prst="rect">
                      <a:avLst/>
                    </a:prstGeom>
                  </pic:spPr>
                </pic:pic>
              </a:graphicData>
            </a:graphic>
          </wp:inline>
        </w:drawing>
      </w:r>
    </w:p>
    <w:p w14:paraId="2BCE08D3" w14:textId="503A677F" w:rsidR="006B5AF3" w:rsidRPr="00DC6325" w:rsidRDefault="006B5AF3" w:rsidP="008D2D10">
      <w:pPr>
        <w:pStyle w:val="FigureCaptionPACKT"/>
        <w:pPrChange w:id="17" w:author="Liam Draper" w:date="2022-08-01T09:41:00Z">
          <w:pPr>
            <w:pStyle w:val="FigurePACKT"/>
          </w:pPr>
        </w:pPrChange>
      </w:pPr>
      <w:r w:rsidRPr="00DC6325">
        <w:t xml:space="preserve">Figure </w:t>
      </w:r>
      <w:r>
        <w:t>6</w:t>
      </w:r>
      <w:r w:rsidRPr="00DC6325">
        <w:t>.</w:t>
      </w:r>
      <w:r>
        <w:t>8</w:t>
      </w:r>
      <w:r w:rsidRPr="00DC6325">
        <w:t xml:space="preserve">: </w:t>
      </w:r>
      <w:r w:rsidRPr="006B5AF3">
        <w:t>Getting commands available within the JEA session</w:t>
      </w:r>
    </w:p>
    <w:p w14:paraId="1A35534E" w14:textId="2791334B"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08.png</w:t>
      </w:r>
    </w:p>
    <w:p w14:paraId="700DCB83" w14:textId="204F9119" w:rsidR="006B5AF3" w:rsidRDefault="006B5AF3" w:rsidP="006B5AF3">
      <w:pPr>
        <w:pStyle w:val="NormalPACKT"/>
        <w:rPr>
          <w:lang w:val="en-GB"/>
        </w:rPr>
      </w:pPr>
      <w:r w:rsidRPr="006B5AF3">
        <w:rPr>
          <w:lang w:val="en-GB"/>
        </w:rPr>
        <w:t xml:space="preserve">In </w:t>
      </w:r>
      <w:r w:rsidRPr="006B5AF3">
        <w:rPr>
          <w:rStyle w:val="ItalicsPACKT"/>
          <w:lang w:val="en-GB"/>
        </w:rPr>
        <w:t>step 16</w:t>
      </w:r>
      <w:r w:rsidRPr="006B5AF3">
        <w:rPr>
          <w:lang w:val="en-GB"/>
        </w:rPr>
        <w:t xml:space="preserve">, you invoke the </w:t>
      </w:r>
      <w:r w:rsidRPr="006B5AF3">
        <w:rPr>
          <w:rStyle w:val="CodeInTextPACKT"/>
          <w:lang w:val="en-GB"/>
        </w:rPr>
        <w:t>$SB2</w:t>
      </w:r>
      <w:r w:rsidRPr="006B5AF3">
        <w:rPr>
          <w:lang w:val="en-GB"/>
        </w:rPr>
        <w:t xml:space="preserve"> script block </w:t>
      </w:r>
      <w:r>
        <w:rPr>
          <w:lang w:val="en-GB"/>
        </w:rPr>
        <w:t>in the JEA session. This script block c</w:t>
      </w:r>
      <w:r w:rsidRPr="006B5AF3">
        <w:rPr>
          <w:lang w:val="en-GB"/>
        </w:rPr>
        <w:t>all</w:t>
      </w:r>
      <w:r>
        <w:rPr>
          <w:lang w:val="en-GB"/>
        </w:rPr>
        <w:t>s</w:t>
      </w:r>
      <w:r w:rsidRPr="006B5AF3">
        <w:rPr>
          <w:lang w:val="en-GB"/>
        </w:rPr>
        <w:t xml:space="preserve"> the </w:t>
      </w:r>
      <w:r w:rsidRPr="006B5AF3">
        <w:rPr>
          <w:rStyle w:val="CodeInTextPACKT"/>
          <w:lang w:val="en-GB"/>
        </w:rPr>
        <w:t>Get-HW</w:t>
      </w:r>
      <w:r w:rsidRPr="006B5AF3">
        <w:rPr>
          <w:lang w:val="en-GB"/>
        </w:rPr>
        <w:t xml:space="preserve"> function defined in the</w:t>
      </w:r>
      <w:r>
        <w:rPr>
          <w:lang w:val="en-GB"/>
        </w:rPr>
        <w:t xml:space="preserve"> JEA</w:t>
      </w:r>
      <w:r w:rsidRPr="006B5AF3">
        <w:rPr>
          <w:lang w:val="en-GB"/>
        </w:rPr>
        <w:t xml:space="preserve"> role capabilities file. </w:t>
      </w:r>
      <w:r>
        <w:rPr>
          <w:lang w:val="en-GB"/>
        </w:rPr>
        <w:t>The output of this step looks like this:</w:t>
      </w:r>
    </w:p>
    <w:p w14:paraId="0765D805" w14:textId="306B8654" w:rsidR="006B5AF3" w:rsidRDefault="006B5AF3" w:rsidP="006B5AF3">
      <w:pPr>
        <w:pStyle w:val="FigurePACKT"/>
      </w:pPr>
      <w:r>
        <w:rPr>
          <w:noProof/>
        </w:rPr>
        <w:drawing>
          <wp:inline distT="0" distB="0" distL="0" distR="0" wp14:anchorId="280D0A80" wp14:editId="2779CFF1">
            <wp:extent cx="4100733" cy="49521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0501" cy="503639"/>
                    </a:xfrm>
                    <a:prstGeom prst="rect">
                      <a:avLst/>
                    </a:prstGeom>
                  </pic:spPr>
                </pic:pic>
              </a:graphicData>
            </a:graphic>
          </wp:inline>
        </w:drawing>
      </w:r>
    </w:p>
    <w:p w14:paraId="79B18E32" w14:textId="58E8B659" w:rsidR="006B5AF3" w:rsidRPr="00DC6325" w:rsidRDefault="006B5AF3" w:rsidP="008D2D10">
      <w:pPr>
        <w:pStyle w:val="FigureCaptionPACKT"/>
        <w:rPr>
          <w:szCs w:val="28"/>
        </w:rPr>
        <w:pPrChange w:id="18" w:author="Liam Draper" w:date="2022-08-01T09:41:00Z">
          <w:pPr>
            <w:pStyle w:val="FigurePACKT"/>
          </w:pPr>
        </w:pPrChange>
      </w:pPr>
      <w:r w:rsidRPr="00DC6325">
        <w:rPr>
          <w:szCs w:val="28"/>
        </w:rPr>
        <w:t xml:space="preserve">Figure </w:t>
      </w:r>
      <w:r>
        <w:rPr>
          <w:szCs w:val="28"/>
        </w:rPr>
        <w:t>6</w:t>
      </w:r>
      <w:r w:rsidRPr="00DC6325">
        <w:rPr>
          <w:szCs w:val="28"/>
        </w:rPr>
        <w:t>.</w:t>
      </w:r>
      <w:r>
        <w:rPr>
          <w:szCs w:val="28"/>
        </w:rPr>
        <w:t>9</w:t>
      </w:r>
      <w:r w:rsidRPr="00DC6325">
        <w:rPr>
          <w:szCs w:val="28"/>
        </w:rPr>
        <w:t xml:space="preserve">: </w:t>
      </w:r>
      <w:r w:rsidRPr="006B5AF3">
        <w:t xml:space="preserve">Invoking a JEA-defined function in a JEA session as </w:t>
      </w:r>
      <w:proofErr w:type="spellStart"/>
      <w:r w:rsidRPr="006B5AF3">
        <w:t>JerryG</w:t>
      </w:r>
      <w:proofErr w:type="spellEnd"/>
    </w:p>
    <w:p w14:paraId="2BA91544" w14:textId="2A262A13"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09.png</w:t>
      </w:r>
    </w:p>
    <w:p w14:paraId="6FB540AB" w14:textId="2D8A773E"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17</w:t>
      </w:r>
      <w:r w:rsidRPr="006B5AF3">
        <w:rPr>
          <w:lang w:val="en-GB"/>
        </w:rPr>
        <w:t xml:space="preserve">, you invoke the </w:t>
      </w:r>
      <w:r w:rsidRPr="006B5AF3">
        <w:rPr>
          <w:rStyle w:val="CodeInTextPACKT"/>
          <w:lang w:val="en-GB"/>
        </w:rPr>
        <w:t>$SB3</w:t>
      </w:r>
      <w:r w:rsidRPr="006B5AF3">
        <w:rPr>
          <w:lang w:val="en-GB"/>
        </w:rPr>
        <w:t xml:space="preserve"> script block</w:t>
      </w:r>
      <w:r w:rsidR="00F57B04">
        <w:rPr>
          <w:lang w:val="en-GB"/>
        </w:rPr>
        <w:t>,</w:t>
      </w:r>
      <w:r w:rsidRPr="006B5AF3">
        <w:rPr>
          <w:lang w:val="en-GB"/>
        </w:rPr>
        <w:t xml:space="preserve"> which counts the number of commands available in the DNS server module</w:t>
      </w:r>
      <w:r w:rsidR="00F57B04">
        <w:rPr>
          <w:lang w:val="en-GB"/>
        </w:rPr>
        <w:t>,</w:t>
      </w:r>
      <w:r w:rsidRPr="006B5AF3">
        <w:rPr>
          <w:lang w:val="en-GB"/>
        </w:rPr>
        <w:t xml:space="preserve"> which the user </w:t>
      </w:r>
      <w:proofErr w:type="spellStart"/>
      <w:r w:rsidRPr="006B5AF3">
        <w:rPr>
          <w:lang w:val="en-GB"/>
        </w:rPr>
        <w:t>JerryG</w:t>
      </w:r>
      <w:proofErr w:type="spellEnd"/>
      <w:r w:rsidRPr="006B5AF3">
        <w:rPr>
          <w:lang w:val="en-GB"/>
        </w:rPr>
        <w:t xml:space="preserve"> has permissions to use. The output is like this:</w:t>
      </w:r>
    </w:p>
    <w:p w14:paraId="177EE499" w14:textId="278E6858" w:rsidR="006B5AF3" w:rsidRPr="006B5AF3" w:rsidRDefault="006B5AF3" w:rsidP="006B5AF3">
      <w:pPr>
        <w:pStyle w:val="FigurePACKT"/>
      </w:pPr>
      <w:r w:rsidRPr="006B5AF3">
        <w:t xml:space="preserve"> </w:t>
      </w:r>
      <w:r>
        <w:rPr>
          <w:noProof/>
        </w:rPr>
        <w:drawing>
          <wp:inline distT="0" distB="0" distL="0" distR="0" wp14:anchorId="1D45C8AB" wp14:editId="76979296">
            <wp:extent cx="3598468" cy="609180"/>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4003" cy="611810"/>
                    </a:xfrm>
                    <a:prstGeom prst="rect">
                      <a:avLst/>
                    </a:prstGeom>
                  </pic:spPr>
                </pic:pic>
              </a:graphicData>
            </a:graphic>
          </wp:inline>
        </w:drawing>
      </w:r>
    </w:p>
    <w:p w14:paraId="36E86E1C" w14:textId="340D4D88" w:rsidR="006B5AF3" w:rsidRPr="00DC6325" w:rsidRDefault="006B5AF3" w:rsidP="008D2D10">
      <w:pPr>
        <w:pStyle w:val="FigureCaptionPACKT"/>
        <w:pPrChange w:id="19" w:author="Liam Draper" w:date="2022-08-01T09:42:00Z">
          <w:pPr>
            <w:pStyle w:val="FigurePACKT"/>
          </w:pPr>
        </w:pPrChange>
      </w:pPr>
      <w:r w:rsidRPr="00DC6325">
        <w:t xml:space="preserve">Figure </w:t>
      </w:r>
      <w:r>
        <w:t>6</w:t>
      </w:r>
      <w:r w:rsidRPr="00DC6325">
        <w:t>.</w:t>
      </w:r>
      <w:r>
        <w:t>10</w:t>
      </w:r>
      <w:r w:rsidRPr="00DC6325">
        <w:t xml:space="preserve">: </w:t>
      </w:r>
      <w:r w:rsidRPr="006B5AF3">
        <w:t xml:space="preserve">Counting </w:t>
      </w:r>
      <w:r w:rsidR="00F57B04">
        <w:t xml:space="preserve">the </w:t>
      </w:r>
      <w:r w:rsidRPr="006B5AF3">
        <w:t xml:space="preserve">number of DNS commands available to </w:t>
      </w:r>
      <w:proofErr w:type="spellStart"/>
      <w:r w:rsidRPr="006B5AF3">
        <w:t>JerryG</w:t>
      </w:r>
      <w:proofErr w:type="spellEnd"/>
    </w:p>
    <w:p w14:paraId="0DD4EED5" w14:textId="4058635C"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10.png</w:t>
      </w:r>
    </w:p>
    <w:p w14:paraId="6F4F50ED" w14:textId="05A8A3EB" w:rsidR="006B5AF3" w:rsidRPr="006B5AF3" w:rsidRDefault="006B5AF3" w:rsidP="006B5AF3">
      <w:pPr>
        <w:pStyle w:val="NormalPACKT"/>
        <w:rPr>
          <w:lang w:val="en-GB"/>
        </w:rPr>
      </w:pPr>
      <w:r w:rsidRPr="006B5AF3">
        <w:rPr>
          <w:lang w:val="en-GB"/>
        </w:rPr>
        <w:t xml:space="preserve">When you set up JEA, you indicated </w:t>
      </w:r>
      <w:r w:rsidR="00F57B04">
        <w:rPr>
          <w:lang w:val="en-GB"/>
        </w:rPr>
        <w:t xml:space="preserve">that </w:t>
      </w:r>
      <w:r w:rsidRPr="006B5AF3">
        <w:rPr>
          <w:lang w:val="en-GB"/>
        </w:rPr>
        <w:t xml:space="preserve">JEA should create a transcript for each JEA session. In </w:t>
      </w:r>
      <w:r w:rsidRPr="006B5AF3">
        <w:rPr>
          <w:rStyle w:val="ItalicsPACKT"/>
          <w:lang w:val="en-GB"/>
        </w:rPr>
        <w:t>step 18</w:t>
      </w:r>
      <w:r w:rsidRPr="006B5AF3">
        <w:rPr>
          <w:lang w:val="en-GB"/>
        </w:rPr>
        <w:t>, you examine the transcripts in the transcript folder with output like this.</w:t>
      </w:r>
    </w:p>
    <w:p w14:paraId="50E08B4F" w14:textId="3DF7B45B" w:rsidR="006B5AF3" w:rsidRPr="006B5AF3" w:rsidRDefault="006B5AF3" w:rsidP="006B5AF3">
      <w:pPr>
        <w:pStyle w:val="FigurePACKT"/>
      </w:pPr>
      <w:r w:rsidRPr="006B5AF3">
        <w:t xml:space="preserve"> </w:t>
      </w:r>
      <w:r>
        <w:rPr>
          <w:noProof/>
        </w:rPr>
        <w:drawing>
          <wp:inline distT="0" distB="0" distL="0" distR="0" wp14:anchorId="62CED5E2" wp14:editId="60514E08">
            <wp:extent cx="3792050" cy="117845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5919" cy="1182761"/>
                    </a:xfrm>
                    <a:prstGeom prst="rect">
                      <a:avLst/>
                    </a:prstGeom>
                  </pic:spPr>
                </pic:pic>
              </a:graphicData>
            </a:graphic>
          </wp:inline>
        </w:drawing>
      </w:r>
    </w:p>
    <w:p w14:paraId="184F9AEC" w14:textId="082B3C43" w:rsidR="006B5AF3" w:rsidRPr="00DC6325" w:rsidRDefault="006B5AF3" w:rsidP="008D2D10">
      <w:pPr>
        <w:pStyle w:val="FigureCaptionPACKT"/>
        <w:pPrChange w:id="20" w:author="Liam Draper" w:date="2022-08-01T09:42:00Z">
          <w:pPr>
            <w:pStyle w:val="FigurePACKT"/>
          </w:pPr>
        </w:pPrChange>
      </w:pPr>
      <w:r w:rsidRPr="00DC6325">
        <w:t xml:space="preserve">Figure </w:t>
      </w:r>
      <w:r>
        <w:t>6</w:t>
      </w:r>
      <w:r w:rsidRPr="00DC6325">
        <w:t>.</w:t>
      </w:r>
      <w:r>
        <w:t>11</w:t>
      </w:r>
      <w:r w:rsidRPr="00DC6325">
        <w:t xml:space="preserve">: </w:t>
      </w:r>
      <w:r w:rsidRPr="006B5AF3">
        <w:t>Examining the transcripts folder contents</w:t>
      </w:r>
    </w:p>
    <w:p w14:paraId="40F7060F" w14:textId="3ADD36F8"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11.png</w:t>
      </w:r>
    </w:p>
    <w:p w14:paraId="18641AAA" w14:textId="77777777" w:rsidR="006B5AF3" w:rsidRPr="006B5AF3" w:rsidRDefault="006B5AF3" w:rsidP="006B5AF3">
      <w:pPr>
        <w:pStyle w:val="NormalPACKT"/>
        <w:rPr>
          <w:lang w:val="en-GB"/>
        </w:rPr>
      </w:pPr>
      <w:r w:rsidRPr="006B5AF3">
        <w:rPr>
          <w:lang w:val="en-GB"/>
        </w:rPr>
        <w:t xml:space="preserve">In the final step, </w:t>
      </w:r>
      <w:r w:rsidRPr="006B5AF3">
        <w:rPr>
          <w:rStyle w:val="ItalicsPACKT"/>
          <w:lang w:val="en-GB"/>
        </w:rPr>
        <w:t>step 19</w:t>
      </w:r>
      <w:r w:rsidRPr="006B5AF3">
        <w:rPr>
          <w:lang w:val="en-GB"/>
        </w:rPr>
        <w:t>,  in this recipe, you examine the first transcript in the transcripts folder, with output (truncated for publishing) that should look like this:</w:t>
      </w:r>
    </w:p>
    <w:p w14:paraId="535FB87C" w14:textId="7FB33203" w:rsidR="006B5AF3" w:rsidRDefault="006B5AF3" w:rsidP="006B5AF3">
      <w:pPr>
        <w:pStyle w:val="FigurePACKT"/>
      </w:pPr>
      <w:r w:rsidRPr="006B5AF3">
        <w:lastRenderedPageBreak/>
        <w:t xml:space="preserve"> </w:t>
      </w:r>
      <w:r>
        <w:rPr>
          <w:noProof/>
        </w:rPr>
        <w:drawing>
          <wp:inline distT="0" distB="0" distL="0" distR="0" wp14:anchorId="18928A90" wp14:editId="08FA062F">
            <wp:extent cx="3727984" cy="199450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5001" cy="1998263"/>
                    </a:xfrm>
                    <a:prstGeom prst="rect">
                      <a:avLst/>
                    </a:prstGeom>
                  </pic:spPr>
                </pic:pic>
              </a:graphicData>
            </a:graphic>
          </wp:inline>
        </w:drawing>
      </w:r>
    </w:p>
    <w:p w14:paraId="47D533D1" w14:textId="5CE2C388" w:rsidR="006B5AF3" w:rsidRPr="00DC6325" w:rsidRDefault="006B5AF3" w:rsidP="008D2D10">
      <w:pPr>
        <w:pStyle w:val="FigureCaptionPACKT"/>
        <w:pPrChange w:id="21" w:author="Liam Draper" w:date="2022-08-01T09:42:00Z">
          <w:pPr>
            <w:pStyle w:val="FigurePACKT"/>
          </w:pPr>
        </w:pPrChange>
      </w:pPr>
      <w:r w:rsidRPr="00DC6325">
        <w:t xml:space="preserve">Figure </w:t>
      </w:r>
      <w:r>
        <w:t>6</w:t>
      </w:r>
      <w:r w:rsidRPr="00DC6325">
        <w:t>.</w:t>
      </w:r>
      <w:r>
        <w:t>12</w:t>
      </w:r>
      <w:r w:rsidRPr="00DC6325">
        <w:t xml:space="preserve">: </w:t>
      </w:r>
      <w:r w:rsidRPr="006B5AF3">
        <w:t xml:space="preserve">Examining </w:t>
      </w:r>
      <w:r>
        <w:t>a</w:t>
      </w:r>
      <w:r w:rsidRPr="006B5AF3">
        <w:t xml:space="preserve"> transcript</w:t>
      </w:r>
    </w:p>
    <w:p w14:paraId="5931BE4D" w14:textId="0815AB8B"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12.png</w:t>
      </w:r>
    </w:p>
    <w:p w14:paraId="7111723B" w14:textId="12CED345" w:rsidR="00987230" w:rsidRDefault="00987230" w:rsidP="00987230">
      <w:pPr>
        <w:pStyle w:val="Heading2"/>
      </w:pPr>
      <w:r>
        <w:t>There's more...</w:t>
      </w:r>
    </w:p>
    <w:p w14:paraId="63D62742" w14:textId="463E5E57" w:rsidR="006B5AF3" w:rsidRPr="006B5AF3" w:rsidRDefault="006B5AF3" w:rsidP="006B5AF3">
      <w:pPr>
        <w:pStyle w:val="NormalPACKT"/>
        <w:rPr>
          <w:lang w:val="en-GB"/>
        </w:rPr>
      </w:pPr>
      <w:r w:rsidRPr="006B5AF3">
        <w:rPr>
          <w:lang w:val="en-GB"/>
        </w:rPr>
        <w:t xml:space="preserve">In </w:t>
      </w:r>
      <w:r w:rsidRPr="006B5AF3">
        <w:rPr>
          <w:rStyle w:val="ItalicsPACKT"/>
          <w:lang w:val="en-GB"/>
        </w:rPr>
        <w:t>step 6</w:t>
      </w:r>
      <w:r w:rsidRPr="006B5AF3">
        <w:rPr>
          <w:lang w:val="en-GB"/>
        </w:rPr>
        <w:t xml:space="preserve">, you create a JEA role capabilities file. In this file, you specify what actions a user can perform within a JEA session. This file </w:t>
      </w:r>
      <w:r w:rsidR="00756D7C">
        <w:rPr>
          <w:lang w:val="en-GB"/>
        </w:rPr>
        <w:t>defin</w:t>
      </w:r>
      <w:r w:rsidRPr="006B5AF3">
        <w:rPr>
          <w:lang w:val="en-GB"/>
        </w:rPr>
        <w:t xml:space="preserve">es the commands a user can run, modules they can load, specific JEA session-specific functions they can access, and more. You can, for example, specify that the JEA user can run a cmdlet that takes parameters, but you only allow specific parameter values. For </w:t>
      </w:r>
      <w:r w:rsidR="00756D7C">
        <w:rPr>
          <w:lang w:val="en-GB"/>
        </w:rPr>
        <w:t>instanc</w:t>
      </w:r>
      <w:r w:rsidRPr="006B5AF3">
        <w:rPr>
          <w:lang w:val="en-GB"/>
        </w:rPr>
        <w:t xml:space="preserve">e, you could </w:t>
      </w:r>
      <w:r w:rsidR="00756D7C">
        <w:rPr>
          <w:lang w:val="en-GB"/>
        </w:rPr>
        <w:t>enable</w:t>
      </w:r>
      <w:r w:rsidRPr="006B5AF3">
        <w:rPr>
          <w:lang w:val="en-GB"/>
        </w:rPr>
        <w:t xml:space="preserve"> the user to start a service using </w:t>
      </w:r>
      <w:r w:rsidRPr="006B5AF3">
        <w:rPr>
          <w:rStyle w:val="CodeInTextPACKT"/>
          <w:lang w:val="en-GB"/>
        </w:rPr>
        <w:t>Start-Service</w:t>
      </w:r>
      <w:r w:rsidRPr="006B5AF3">
        <w:rPr>
          <w:lang w:val="en-GB"/>
        </w:rPr>
        <w:t xml:space="preserve">, but only the DNS service and not </w:t>
      </w:r>
      <w:r>
        <w:rPr>
          <w:lang w:val="en-GB"/>
        </w:rPr>
        <w:t xml:space="preserve">any </w:t>
      </w:r>
      <w:r w:rsidRPr="006B5AF3">
        <w:rPr>
          <w:lang w:val="en-GB"/>
        </w:rPr>
        <w:t xml:space="preserve">other service. If you are deploying JEA in an enterprise, you might have many servers and services managed with JEA sessions and a disparate user base. In such cases, you may wish to create a platform for your deployment to simplify creating the role definitions and your JEA deployment in general. </w:t>
      </w:r>
    </w:p>
    <w:p w14:paraId="29ACEC6A" w14:textId="77777777" w:rsidR="006B5AF3" w:rsidRPr="006B5AF3" w:rsidRDefault="006B5AF3" w:rsidP="006B5AF3">
      <w:pPr>
        <w:pStyle w:val="NormalPACKT"/>
        <w:rPr>
          <w:lang w:val="en-GB"/>
        </w:rPr>
      </w:pPr>
      <w:r w:rsidRPr="006B5AF3">
        <w:rPr>
          <w:lang w:val="en-GB"/>
        </w:rPr>
        <w:t xml:space="preserve">In </w:t>
      </w:r>
      <w:r w:rsidRPr="006B5AF3">
        <w:rPr>
          <w:rStyle w:val="ItalicsPACKT"/>
          <w:lang w:val="en-GB"/>
        </w:rPr>
        <w:t>step 9</w:t>
      </w:r>
      <w:r w:rsidRPr="006B5AF3">
        <w:rPr>
          <w:lang w:val="en-GB"/>
        </w:rPr>
        <w:t xml:space="preserve">, you use the </w:t>
      </w:r>
      <w:r w:rsidRPr="006B5AF3">
        <w:rPr>
          <w:rStyle w:val="CodeInTextPACKT"/>
          <w:lang w:val="en-GB"/>
        </w:rPr>
        <w:t>Enable-</w:t>
      </w:r>
      <w:proofErr w:type="spellStart"/>
      <w:r w:rsidRPr="006B5AF3">
        <w:rPr>
          <w:rStyle w:val="CodeInTextPACKT"/>
          <w:lang w:val="en-GB"/>
        </w:rPr>
        <w:t>PSRemoting</w:t>
      </w:r>
      <w:proofErr w:type="spellEnd"/>
      <w:r w:rsidRPr="006B5AF3">
        <w:rPr>
          <w:lang w:val="en-GB"/>
        </w:rPr>
        <w:t xml:space="preserve"> command. This command ensures you enable WinRM remoting and creates two standard PowerShell 7 remoting endpoints, in addition to the one you create in </w:t>
      </w:r>
      <w:r w:rsidRPr="006B5AF3">
        <w:rPr>
          <w:rStyle w:val="ItalicsPACKT"/>
          <w:lang w:val="en-GB"/>
        </w:rPr>
        <w:t>step 10</w:t>
      </w:r>
      <w:r w:rsidRPr="006B5AF3">
        <w:rPr>
          <w:lang w:val="en-GB"/>
        </w:rPr>
        <w:t xml:space="preserve">. </w:t>
      </w:r>
    </w:p>
    <w:p w14:paraId="69F66563" w14:textId="61B61222"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15</w:t>
      </w:r>
      <w:r w:rsidRPr="006B5AF3">
        <w:rPr>
          <w:lang w:val="en-GB"/>
        </w:rPr>
        <w:t xml:space="preserve">, you run </w:t>
      </w:r>
      <w:r w:rsidRPr="006B5AF3">
        <w:rPr>
          <w:rStyle w:val="CodeInTextPACKT"/>
          <w:lang w:val="en-GB"/>
        </w:rPr>
        <w:t>$SB1</w:t>
      </w:r>
      <w:r w:rsidRPr="006B5AF3">
        <w:rPr>
          <w:lang w:val="en-GB"/>
        </w:rPr>
        <w:t xml:space="preserve"> inside a JEA session on </w:t>
      </w:r>
      <w:r w:rsidRPr="006B5AF3">
        <w:rPr>
          <w:rStyle w:val="CodeInTextPACKT"/>
          <w:lang w:val="en-GB"/>
        </w:rPr>
        <w:t>DC1</w:t>
      </w:r>
      <w:r w:rsidRPr="006B5AF3">
        <w:rPr>
          <w:lang w:val="en-GB"/>
        </w:rPr>
        <w:t xml:space="preserve">. This script invokes Get-Command to list all the commands available to any member of the </w:t>
      </w:r>
      <w:proofErr w:type="spellStart"/>
      <w:r w:rsidRPr="006B5AF3">
        <w:rPr>
          <w:rStyle w:val="CodeInTextPACKT"/>
          <w:lang w:val="en-GB"/>
        </w:rPr>
        <w:t>DNSAdminsJEA</w:t>
      </w:r>
      <w:proofErr w:type="spellEnd"/>
      <w:r w:rsidRPr="006B5AF3">
        <w:rPr>
          <w:lang w:val="en-GB"/>
        </w:rPr>
        <w:t xml:space="preserve"> group. The output is truncated in the figure to take up less space for publishing. The complete output lists all the commands available.</w:t>
      </w:r>
    </w:p>
    <w:p w14:paraId="2C9C80BA" w14:textId="77777777"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16</w:t>
      </w:r>
      <w:r w:rsidRPr="006B5AF3">
        <w:rPr>
          <w:lang w:val="en-GB"/>
        </w:rPr>
        <w:t xml:space="preserve">, you use the </w:t>
      </w:r>
      <w:r w:rsidRPr="006B5AF3">
        <w:rPr>
          <w:rStyle w:val="CodeInTextPACKT"/>
          <w:lang w:val="en-GB"/>
        </w:rPr>
        <w:t>Get-HW</w:t>
      </w:r>
      <w:r w:rsidRPr="006B5AF3">
        <w:rPr>
          <w:lang w:val="en-GB"/>
        </w:rPr>
        <w:t xml:space="preserve"> function defined in the JEA role capabilities file. This function only exists within the JEA session. </w:t>
      </w:r>
    </w:p>
    <w:p w14:paraId="0B03196B" w14:textId="1838B54F"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18</w:t>
      </w:r>
      <w:r w:rsidRPr="006B5AF3">
        <w:rPr>
          <w:lang w:val="en-GB"/>
        </w:rPr>
        <w:t>, you examine the transcripts in the JEA transcripts folder. Depending on what you have done so far, you may see a different number of transcripts. Each transcript represents one use of a JEA session. The transcript</w:t>
      </w:r>
      <w:r w:rsidR="00756D7C">
        <w:rPr>
          <w:lang w:val="en-GB"/>
        </w:rPr>
        <w:t xml:space="preserve"> </w:t>
      </w:r>
      <w:r w:rsidRPr="006B5AF3">
        <w:rPr>
          <w:lang w:val="en-GB"/>
        </w:rPr>
        <w:t>contains full details of the user's commands inside the session and documents that the user</w:t>
      </w:r>
      <w:r w:rsidR="00756D7C">
        <w:rPr>
          <w:lang w:val="en-GB"/>
        </w:rPr>
        <w:t xml:space="preserve"> i</w:t>
      </w:r>
      <w:r w:rsidRPr="006B5AF3">
        <w:rPr>
          <w:lang w:val="en-GB"/>
        </w:rPr>
        <w:t xml:space="preserve">nitiated the session and when. The transcript provides valuable information for subsequent analysis where needed. </w:t>
      </w:r>
    </w:p>
    <w:p w14:paraId="238BCB8B" w14:textId="1A3905AC" w:rsidR="006B5AF3" w:rsidRPr="006B5AF3" w:rsidRDefault="006B5AF3" w:rsidP="006B5AF3">
      <w:pPr>
        <w:pStyle w:val="NormalPACKT"/>
        <w:rPr>
          <w:lang w:val="en-GB"/>
        </w:rPr>
      </w:pPr>
      <w:r w:rsidRPr="006B5AF3">
        <w:rPr>
          <w:lang w:val="en-GB"/>
        </w:rPr>
        <w:t xml:space="preserve">In the final step, </w:t>
      </w:r>
      <w:r w:rsidRPr="006B5AF3">
        <w:rPr>
          <w:rStyle w:val="ItalicsPACKT"/>
          <w:lang w:val="en-GB"/>
        </w:rPr>
        <w:t>step 19</w:t>
      </w:r>
      <w:r w:rsidRPr="006B5AF3">
        <w:rPr>
          <w:lang w:val="en-GB"/>
        </w:rPr>
        <w:t xml:space="preserve">, you examine one of the JEA session transcripts. In Figure </w:t>
      </w:r>
      <w:r>
        <w:rPr>
          <w:lang w:val="en-GB"/>
        </w:rPr>
        <w:t>6.12</w:t>
      </w:r>
      <w:r w:rsidRPr="006B5AF3">
        <w:rPr>
          <w:lang w:val="en-GB"/>
        </w:rPr>
        <w:t xml:space="preserve">, you see the transcript generated by </w:t>
      </w:r>
      <w:r w:rsidRPr="006B5AF3">
        <w:rPr>
          <w:rStyle w:val="ItalicsPACKT"/>
          <w:lang w:val="en-GB"/>
        </w:rPr>
        <w:t>step 15</w:t>
      </w:r>
      <w:r w:rsidRPr="006B5AF3">
        <w:rPr>
          <w:lang w:val="en-GB"/>
        </w:rPr>
        <w:t xml:space="preserve">. You </w:t>
      </w:r>
      <w:r w:rsidR="00756D7C">
        <w:rPr>
          <w:lang w:val="en-GB"/>
        </w:rPr>
        <w:t>must als</w:t>
      </w:r>
      <w:r w:rsidRPr="006B5AF3">
        <w:rPr>
          <w:lang w:val="en-GB"/>
        </w:rPr>
        <w:t>o manage the transcripts folder, including archiving or removing older transcripts. And if you are implementing JEA widely, you may wish to develop some summary reporting based on each transcript's contents, including which users used any JEA session and when.</w:t>
      </w:r>
    </w:p>
    <w:p w14:paraId="39AD822E" w14:textId="1A0ED649" w:rsidR="00680501" w:rsidRDefault="00BF2514" w:rsidP="00680501">
      <w:pPr>
        <w:pStyle w:val="Heading1"/>
        <w:tabs>
          <w:tab w:val="left" w:pos="0"/>
        </w:tabs>
      </w:pPr>
      <w:r w:rsidRPr="00BF2514">
        <w:t>Examining Applica</w:t>
      </w:r>
      <w:r w:rsidR="006B5AF3">
        <w:t>t</w:t>
      </w:r>
      <w:r w:rsidRPr="00BF2514">
        <w:t xml:space="preserve">ions and Services Logs </w:t>
      </w:r>
    </w:p>
    <w:p w14:paraId="5D1A46A5" w14:textId="77777777" w:rsidR="006B5AF3" w:rsidRPr="006B5AF3" w:rsidRDefault="006B5AF3" w:rsidP="006B5AF3">
      <w:pPr>
        <w:pStyle w:val="NormalPACKT"/>
        <w:rPr>
          <w:lang w:val="en-GB"/>
        </w:rPr>
      </w:pPr>
      <w:r w:rsidRPr="006B5AF3">
        <w:rPr>
          <w:lang w:val="en-GB"/>
        </w:rPr>
        <w:t>Since the first version of Windows NT in 1993, anytime anything happens on a Windows, the component responsible writes details to an event log. In the earlier versions of Windows Server, there were four different Windows logs:</w:t>
      </w:r>
    </w:p>
    <w:p w14:paraId="54150633" w14:textId="626F5C69" w:rsidR="006B5AF3" w:rsidRPr="006B5AF3" w:rsidRDefault="006B5AF3" w:rsidP="006B5AF3">
      <w:pPr>
        <w:pStyle w:val="NormalPACKT"/>
        <w:numPr>
          <w:ilvl w:val="0"/>
          <w:numId w:val="21"/>
        </w:numPr>
      </w:pPr>
      <w:r w:rsidRPr="006B5AF3">
        <w:lastRenderedPageBreak/>
        <w:t xml:space="preserve">Application - holds events related to software you have installed on the server </w:t>
      </w:r>
    </w:p>
    <w:p w14:paraId="459BBFB3" w14:textId="58F3BC5D" w:rsidR="006B5AF3" w:rsidRPr="006B5AF3" w:rsidRDefault="006B5AF3" w:rsidP="006B5AF3">
      <w:pPr>
        <w:pStyle w:val="NormalPACKT"/>
        <w:numPr>
          <w:ilvl w:val="0"/>
          <w:numId w:val="21"/>
        </w:numPr>
      </w:pPr>
      <w:r w:rsidRPr="006B5AF3">
        <w:t>Security - holds events related to the security of your server</w:t>
      </w:r>
    </w:p>
    <w:p w14:paraId="03160275" w14:textId="21E1A78B" w:rsidR="006B5AF3" w:rsidRPr="006B5AF3" w:rsidRDefault="006B5AF3" w:rsidP="006B5AF3">
      <w:pPr>
        <w:pStyle w:val="NormalPACKT"/>
        <w:numPr>
          <w:ilvl w:val="0"/>
          <w:numId w:val="21"/>
        </w:numPr>
      </w:pPr>
      <w:r w:rsidRPr="006B5AF3">
        <w:t>Setup - holds events related to Knowledge Base (KB) installation and events that occurred during installation</w:t>
      </w:r>
      <w:r>
        <w:t xml:space="preserve"> activities</w:t>
      </w:r>
    </w:p>
    <w:p w14:paraId="7E690077" w14:textId="1162067E" w:rsidR="006B5AF3" w:rsidRPr="006B5AF3" w:rsidRDefault="006B5AF3" w:rsidP="006B5AF3">
      <w:pPr>
        <w:pStyle w:val="NormalPACKT"/>
        <w:numPr>
          <w:ilvl w:val="0"/>
          <w:numId w:val="21"/>
        </w:numPr>
      </w:pPr>
      <w:r w:rsidRPr="006B5AF3">
        <w:t>System - holds events that relate to this system, such as system start and system shut down.</w:t>
      </w:r>
    </w:p>
    <w:p w14:paraId="1D43DDC1" w14:textId="7F807AA8" w:rsidR="006B5AF3" w:rsidRPr="006B5AF3" w:rsidRDefault="006B5AF3" w:rsidP="006B5AF3">
      <w:pPr>
        <w:pStyle w:val="NormalPACKT"/>
        <w:rPr>
          <w:lang w:val="en-GB"/>
        </w:rPr>
      </w:pPr>
      <w:r w:rsidRPr="006B5AF3">
        <w:rPr>
          <w:lang w:val="en-GB"/>
        </w:rPr>
        <w:t xml:space="preserve">In addition to these logs, other applications and features can add additional logs. You can see the classic </w:t>
      </w:r>
      <w:r w:rsidR="00B1788C">
        <w:rPr>
          <w:lang w:val="en-GB"/>
        </w:rPr>
        <w:t>and</w:t>
      </w:r>
      <w:r w:rsidRPr="006B5AF3">
        <w:rPr>
          <w:lang w:val="en-GB"/>
        </w:rPr>
        <w:t xml:space="preserve"> additio</w:t>
      </w:r>
      <w:r>
        <w:rPr>
          <w:lang w:val="en-GB"/>
        </w:rPr>
        <w:t xml:space="preserve">nal logs </w:t>
      </w:r>
      <w:r w:rsidRPr="006B5AF3">
        <w:rPr>
          <w:lang w:val="en-GB"/>
        </w:rPr>
        <w:t xml:space="preserve">using the Windows </w:t>
      </w:r>
      <w:proofErr w:type="spellStart"/>
      <w:r w:rsidRPr="006B5AF3">
        <w:rPr>
          <w:lang w:val="en-GB"/>
        </w:rPr>
        <w:t>Powershell</w:t>
      </w:r>
      <w:proofErr w:type="spellEnd"/>
      <w:r w:rsidRPr="006B5AF3">
        <w:rPr>
          <w:lang w:val="en-GB"/>
        </w:rPr>
        <w:t xml:space="preserve"> </w:t>
      </w:r>
      <w:r w:rsidRPr="006B5AF3">
        <w:rPr>
          <w:rStyle w:val="CodeInTextPACKT"/>
          <w:lang w:val="en-GB"/>
        </w:rPr>
        <w:t>Get-</w:t>
      </w:r>
      <w:proofErr w:type="spellStart"/>
      <w:r w:rsidRPr="006B5AF3">
        <w:rPr>
          <w:rStyle w:val="CodeInTextPACKT"/>
          <w:lang w:val="en-GB"/>
        </w:rPr>
        <w:t>Eventlog</w:t>
      </w:r>
      <w:proofErr w:type="spellEnd"/>
      <w:r w:rsidRPr="006B5AF3">
        <w:rPr>
          <w:lang w:val="en-GB"/>
        </w:rPr>
        <w:t xml:space="preserve"> cmdlet.</w:t>
      </w:r>
    </w:p>
    <w:p w14:paraId="4F9EFDB8" w14:textId="0FFD9862" w:rsidR="006B5AF3" w:rsidRPr="006B5AF3" w:rsidRDefault="006B5AF3" w:rsidP="006B5AF3">
      <w:pPr>
        <w:pStyle w:val="NormalPACKT"/>
        <w:rPr>
          <w:lang w:val="en-GB"/>
        </w:rPr>
      </w:pPr>
      <w:r w:rsidRPr="006B5AF3">
        <w:rPr>
          <w:lang w:val="en-GB"/>
        </w:rPr>
        <w:t xml:space="preserve">With Window Vista, Microsoft </w:t>
      </w:r>
      <w:r w:rsidR="00B1788C">
        <w:rPr>
          <w:lang w:val="en-GB"/>
        </w:rPr>
        <w:t>significantly improved</w:t>
      </w:r>
      <w:r w:rsidRPr="006B5AF3">
        <w:rPr>
          <w:lang w:val="en-GB"/>
        </w:rPr>
        <w:t xml:space="preserve"> the event logging features</w:t>
      </w:r>
      <w:r w:rsidR="00EE73E5">
        <w:rPr>
          <w:lang w:val="en-GB"/>
        </w:rPr>
        <w:t xml:space="preserve">, including </w:t>
      </w:r>
      <w:r w:rsidRPr="006B5AF3">
        <w:rPr>
          <w:lang w:val="en-GB"/>
        </w:rPr>
        <w:t>adding the Applications and Services Logs</w:t>
      </w:r>
      <w:r w:rsidR="00EE73E5">
        <w:rPr>
          <w:lang w:val="en-GB"/>
        </w:rPr>
        <w:t xml:space="preserve">. This provides you with more than </w:t>
      </w:r>
      <w:r w:rsidRPr="006B5AF3">
        <w:rPr>
          <w:lang w:val="en-GB"/>
        </w:rPr>
        <w:t>four hundred individual logs</w:t>
      </w:r>
      <w:r w:rsidR="00EE73E5">
        <w:rPr>
          <w:lang w:val="en-GB"/>
        </w:rPr>
        <w:t xml:space="preserve"> (although not all are enabled by default)</w:t>
      </w:r>
      <w:r w:rsidRPr="006B5AF3">
        <w:rPr>
          <w:lang w:val="en-GB"/>
        </w:rPr>
        <w:t>. These extra logs allow Windows components to write to application-specific logs rather than the System or Application classic event logs</w:t>
      </w:r>
      <w:r w:rsidR="00EE73E5">
        <w:rPr>
          <w:lang w:val="en-GB"/>
        </w:rPr>
        <w:t xml:space="preserve">. </w:t>
      </w:r>
      <w:r w:rsidR="00C4431B">
        <w:rPr>
          <w:lang w:val="en-GB"/>
        </w:rPr>
        <w:t>I</w:t>
      </w:r>
      <w:r w:rsidR="00EE73E5">
        <w:rPr>
          <w:lang w:val="en-GB"/>
        </w:rPr>
        <w:t>ndividual application</w:t>
      </w:r>
      <w:r w:rsidR="00C4431B">
        <w:rPr>
          <w:lang w:val="en-GB"/>
        </w:rPr>
        <w:t>-</w:t>
      </w:r>
      <w:r w:rsidR="00EE73E5">
        <w:rPr>
          <w:lang w:val="en-GB"/>
        </w:rPr>
        <w:t>specific logs make finding application</w:t>
      </w:r>
      <w:r w:rsidR="00C4431B">
        <w:rPr>
          <w:lang w:val="en-GB"/>
        </w:rPr>
        <w:t>-</w:t>
      </w:r>
      <w:r w:rsidR="00EE73E5">
        <w:rPr>
          <w:lang w:val="en-GB"/>
        </w:rPr>
        <w:t>spe</w:t>
      </w:r>
      <w:r w:rsidR="00C4431B">
        <w:rPr>
          <w:lang w:val="en-GB"/>
        </w:rPr>
        <w:t>ci</w:t>
      </w:r>
      <w:r w:rsidR="00EE73E5">
        <w:rPr>
          <w:lang w:val="en-GB"/>
        </w:rPr>
        <w:t xml:space="preserve">fic issues </w:t>
      </w:r>
      <w:r w:rsidRPr="006B5AF3">
        <w:rPr>
          <w:lang w:val="en-GB"/>
        </w:rPr>
        <w:t>easier to find.</w:t>
      </w:r>
      <w:r w:rsidR="00EE73E5">
        <w:rPr>
          <w:lang w:val="en-GB"/>
        </w:rPr>
        <w:t xml:space="preserve"> You can use </w:t>
      </w:r>
      <w:r w:rsidR="00EE73E5" w:rsidRPr="00EE73E5">
        <w:rPr>
          <w:rStyle w:val="CodeInTextPACKT"/>
        </w:rPr>
        <w:t>Get-Event</w:t>
      </w:r>
      <w:r w:rsidR="00EE73E5">
        <w:rPr>
          <w:lang w:val="en-GB"/>
        </w:rPr>
        <w:t xml:space="preserve"> to examine the classic event logs, and, w</w:t>
      </w:r>
      <w:r w:rsidRPr="006B5AF3">
        <w:rPr>
          <w:lang w:val="en-GB"/>
        </w:rPr>
        <w:t xml:space="preserve">ith PowerShell 7, you use </w:t>
      </w:r>
      <w:r w:rsidRPr="00EE73E5">
        <w:rPr>
          <w:rStyle w:val="CodeInTextPACKT"/>
        </w:rPr>
        <w:t>Get-</w:t>
      </w:r>
      <w:proofErr w:type="spellStart"/>
      <w:r w:rsidRPr="00EE73E5">
        <w:rPr>
          <w:rStyle w:val="CodeInTextPACKT"/>
        </w:rPr>
        <w:t>WinEvent</w:t>
      </w:r>
      <w:proofErr w:type="spellEnd"/>
      <w:r w:rsidRPr="006B5AF3">
        <w:rPr>
          <w:lang w:val="en-GB"/>
        </w:rPr>
        <w:t xml:space="preserve"> to work with all of the event logs, including these newer ones. </w:t>
      </w:r>
    </w:p>
    <w:p w14:paraId="463F6A89" w14:textId="11D41383" w:rsidR="006B5AF3" w:rsidRPr="006B5AF3" w:rsidRDefault="006B5AF3" w:rsidP="006B5AF3">
      <w:pPr>
        <w:pStyle w:val="NormalPACKT"/>
        <w:rPr>
          <w:lang w:val="en-GB"/>
        </w:rPr>
      </w:pPr>
      <w:r w:rsidRPr="006B5AF3">
        <w:rPr>
          <w:lang w:val="en-GB"/>
        </w:rPr>
        <w:t xml:space="preserve">In this recipe, you examine </w:t>
      </w:r>
      <w:r w:rsidR="00EE73E5">
        <w:rPr>
          <w:lang w:val="en-GB"/>
        </w:rPr>
        <w:t xml:space="preserve">both the classic event logs and the Applications and Services </w:t>
      </w:r>
      <w:r w:rsidR="00B1788C">
        <w:rPr>
          <w:lang w:val="en-GB"/>
        </w:rPr>
        <w:t>L</w:t>
      </w:r>
      <w:r w:rsidR="00EE73E5">
        <w:rPr>
          <w:lang w:val="en-GB"/>
        </w:rPr>
        <w:t xml:space="preserve">ogs and </w:t>
      </w:r>
      <w:r w:rsidRPr="006B5AF3">
        <w:rPr>
          <w:lang w:val="en-GB"/>
        </w:rPr>
        <w:t>get log event details</w:t>
      </w:r>
      <w:r w:rsidR="00EE73E5">
        <w:rPr>
          <w:lang w:val="en-GB"/>
        </w:rPr>
        <w:t xml:space="preserve"> from both sets of event logs</w:t>
      </w:r>
      <w:r w:rsidRPr="006B5AF3">
        <w:rPr>
          <w:lang w:val="en-GB"/>
        </w:rPr>
        <w:t>.</w:t>
      </w:r>
    </w:p>
    <w:p w14:paraId="5067E49E" w14:textId="77777777" w:rsidR="00680501" w:rsidRDefault="00680501" w:rsidP="00680501">
      <w:pPr>
        <w:pStyle w:val="Heading2"/>
        <w:tabs>
          <w:tab w:val="left" w:pos="0"/>
        </w:tabs>
      </w:pPr>
      <w:r>
        <w:t>Getting ready</w:t>
      </w:r>
    </w:p>
    <w:p w14:paraId="3CBA6D4C" w14:textId="6810CB1D" w:rsidR="00680501" w:rsidRPr="009D0F10" w:rsidRDefault="00680501" w:rsidP="00680501">
      <w:pPr>
        <w:pStyle w:val="NormalPACKT"/>
        <w:rPr>
          <w:lang w:val="en-GB"/>
        </w:rPr>
      </w:pPr>
      <w:commentRangeStart w:id="22"/>
      <w:r>
        <w:rPr>
          <w:lang w:val="en-GB"/>
        </w:rPr>
        <w:t xml:space="preserve">You run this recipe on </w:t>
      </w:r>
      <w:r w:rsidRPr="00904765">
        <w:rPr>
          <w:rStyle w:val="CodeTextPACKTChar"/>
        </w:rPr>
        <w:t>SRV1</w:t>
      </w:r>
      <w:r w:rsidR="00B1788C">
        <w:rPr>
          <w:rStyle w:val="CodeTextPACKTChar"/>
        </w:rPr>
        <w:t>,</w:t>
      </w:r>
      <w:r>
        <w:rPr>
          <w:lang w:val="en-GB"/>
        </w:rPr>
        <w:t xml:space="preserve"> </w:t>
      </w:r>
      <w:r w:rsidR="000E2A70">
        <w:rPr>
          <w:lang w:val="en-GB"/>
        </w:rPr>
        <w:t xml:space="preserve">a domain-joined server. You used </w:t>
      </w:r>
      <w:r w:rsidR="000E2A70" w:rsidRPr="000E2A70">
        <w:rPr>
          <w:rStyle w:val="CodeInTextPACKT"/>
        </w:rPr>
        <w:t>SRV1</w:t>
      </w:r>
      <w:r w:rsidR="000E2A70">
        <w:rPr>
          <w:lang w:val="en-GB"/>
        </w:rPr>
        <w:t xml:space="preserve"> in earlier chapters on which you installed PowerShell 7.</w:t>
      </w:r>
      <w:commentRangeEnd w:id="22"/>
      <w:r w:rsidR="005255BA">
        <w:rPr>
          <w:rStyle w:val="CommentReference"/>
          <w:rFonts w:ascii="Arial" w:hAnsi="Arial" w:cs="Arial"/>
          <w:bCs/>
        </w:rPr>
        <w:commentReference w:id="22"/>
      </w:r>
    </w:p>
    <w:p w14:paraId="56FFC5AA" w14:textId="34FE41F7" w:rsidR="00680501" w:rsidRDefault="00680501" w:rsidP="00680501">
      <w:pPr>
        <w:pStyle w:val="Heading2"/>
        <w:tabs>
          <w:tab w:val="left" w:pos="0"/>
        </w:tabs>
      </w:pPr>
      <w:r>
        <w:t>How to do it...</w:t>
      </w:r>
    </w:p>
    <w:p w14:paraId="63E057BA" w14:textId="39791346" w:rsidR="000E2A70" w:rsidRPr="000E2A70" w:rsidRDefault="000E2A70" w:rsidP="000E2A70">
      <w:pPr>
        <w:pStyle w:val="NumberedBulletPACKT"/>
        <w:numPr>
          <w:ilvl w:val="0"/>
          <w:numId w:val="22"/>
        </w:numPr>
        <w:rPr>
          <w:color w:val="000000"/>
          <w:lang w:val="en-GB" w:eastAsia="en-GB"/>
        </w:rPr>
      </w:pPr>
      <w:r w:rsidRPr="000E2A70">
        <w:rPr>
          <w:lang w:val="en-GB" w:eastAsia="en-GB"/>
        </w:rPr>
        <w:t>Registering PowerShell event log provider</w:t>
      </w:r>
    </w:p>
    <w:p w14:paraId="611A671B" w14:textId="77777777" w:rsidR="000E2A70" w:rsidRPr="000E2A70" w:rsidRDefault="000E2A70" w:rsidP="000E2A70">
      <w:pPr>
        <w:pStyle w:val="CodePACKT"/>
      </w:pPr>
    </w:p>
    <w:p w14:paraId="30926FE9" w14:textId="30B31431" w:rsidR="000E2A70" w:rsidRPr="000E2A70" w:rsidRDefault="000E2A70" w:rsidP="000E2A70">
      <w:pPr>
        <w:pStyle w:val="CodePACKT"/>
      </w:pPr>
      <w:r w:rsidRPr="000E2A70">
        <w:t>&amp; $PSHOME\RegisterManifest.ps1</w:t>
      </w:r>
    </w:p>
    <w:p w14:paraId="7CDC025A" w14:textId="77777777" w:rsidR="000E2A70" w:rsidRPr="000E2A70" w:rsidRDefault="000E2A70" w:rsidP="000E2A70">
      <w:pPr>
        <w:pStyle w:val="CodePACKT"/>
      </w:pPr>
    </w:p>
    <w:p w14:paraId="1F532631" w14:textId="21A434B2" w:rsidR="000E2A70" w:rsidRPr="000E2A70" w:rsidRDefault="000E2A70" w:rsidP="000E2A70">
      <w:pPr>
        <w:pStyle w:val="NumberedBulletPACKT"/>
        <w:rPr>
          <w:color w:val="000000"/>
          <w:lang w:val="en-GB" w:eastAsia="en-GB"/>
        </w:rPr>
      </w:pPr>
      <w:r w:rsidRPr="000E2A70">
        <w:rPr>
          <w:lang w:val="en-GB" w:eastAsia="en-GB"/>
        </w:rPr>
        <w:t xml:space="preserve">Discovering classic event logs on </w:t>
      </w:r>
      <w:r w:rsidRPr="009039E8">
        <w:rPr>
          <w:rStyle w:val="CodeInTextPACKT"/>
        </w:rPr>
        <w:t>SRV1</w:t>
      </w:r>
    </w:p>
    <w:p w14:paraId="1A076544" w14:textId="77777777" w:rsidR="000E2A70" w:rsidRDefault="000E2A70" w:rsidP="000E2A70">
      <w:pPr>
        <w:pStyle w:val="CodePACKT"/>
      </w:pPr>
    </w:p>
    <w:p w14:paraId="53ECE411" w14:textId="1B86B62C" w:rsidR="000E2A70" w:rsidRPr="000E2A70" w:rsidRDefault="000E2A70" w:rsidP="000E2A70">
      <w:pPr>
        <w:pStyle w:val="CodePACKT"/>
      </w:pPr>
      <w:r w:rsidRPr="000E2A70">
        <w:t>Get-</w:t>
      </w:r>
      <w:proofErr w:type="spellStart"/>
      <w:r w:rsidRPr="000E2A70">
        <w:t>EventLog</w:t>
      </w:r>
      <w:proofErr w:type="spellEnd"/>
      <w:r w:rsidRPr="000E2A70">
        <w:t xml:space="preserve"> -</w:t>
      </w:r>
      <w:proofErr w:type="spellStart"/>
      <w:r w:rsidRPr="000E2A70">
        <w:t>LogName</w:t>
      </w:r>
      <w:proofErr w:type="spellEnd"/>
      <w:r w:rsidRPr="000E2A70">
        <w:t xml:space="preserve"> *</w:t>
      </w:r>
    </w:p>
    <w:p w14:paraId="41F637D8" w14:textId="77777777" w:rsidR="000E2A70" w:rsidRPr="000E2A70" w:rsidRDefault="000E2A70" w:rsidP="000E2A70">
      <w:pPr>
        <w:pStyle w:val="CodePACKT"/>
      </w:pPr>
    </w:p>
    <w:p w14:paraId="1DC920E1" w14:textId="3E1176F5" w:rsidR="000E2A70" w:rsidRPr="000E2A70" w:rsidRDefault="000E2A70" w:rsidP="000E2A70">
      <w:pPr>
        <w:pStyle w:val="NumberedBulletPACKT"/>
        <w:rPr>
          <w:color w:val="000000"/>
          <w:lang w:val="en-GB" w:eastAsia="en-GB"/>
        </w:rPr>
      </w:pPr>
      <w:r w:rsidRPr="000E2A70">
        <w:rPr>
          <w:lang w:val="en-GB" w:eastAsia="en-GB"/>
        </w:rPr>
        <w:t>Discovering and measuring all event logs on this host</w:t>
      </w:r>
    </w:p>
    <w:p w14:paraId="2538F8D0" w14:textId="77777777" w:rsidR="000E2A70" w:rsidRPr="000E2A70" w:rsidRDefault="000E2A70" w:rsidP="000E2A70">
      <w:pPr>
        <w:pStyle w:val="CodePACKT"/>
      </w:pPr>
    </w:p>
    <w:p w14:paraId="75544FD5" w14:textId="77777777" w:rsidR="00415821" w:rsidRPr="000E2A70" w:rsidRDefault="00415821" w:rsidP="00415821">
      <w:pPr>
        <w:pStyle w:val="CodePACKT"/>
      </w:pPr>
      <w:r w:rsidRPr="000E2A70">
        <w:t>$Logs = Get-</w:t>
      </w:r>
      <w:proofErr w:type="spellStart"/>
      <w:r w:rsidRPr="000E2A70">
        <w:t>WinEvent</w:t>
      </w:r>
      <w:proofErr w:type="spellEnd"/>
      <w:r w:rsidRPr="000E2A70">
        <w:t xml:space="preserve"> -</w:t>
      </w:r>
      <w:proofErr w:type="spellStart"/>
      <w:r w:rsidRPr="000E2A70">
        <w:t>ListLog</w:t>
      </w:r>
      <w:proofErr w:type="spellEnd"/>
      <w:r w:rsidRPr="000E2A70">
        <w:t xml:space="preserve"> *</w:t>
      </w:r>
    </w:p>
    <w:p w14:paraId="3E879A16" w14:textId="77777777" w:rsidR="00415821" w:rsidRPr="000E2A70" w:rsidRDefault="00415821" w:rsidP="00415821">
      <w:pPr>
        <w:pStyle w:val="CodePACKT"/>
      </w:pPr>
      <w:r w:rsidRPr="000E2A70">
        <w:t>"There are $($</w:t>
      </w:r>
      <w:proofErr w:type="spellStart"/>
      <w:r w:rsidRPr="000E2A70">
        <w:t>Logs.Count</w:t>
      </w:r>
      <w:proofErr w:type="spellEnd"/>
      <w:r w:rsidRPr="000E2A70">
        <w:t>) total event logs on SRV1"</w:t>
      </w:r>
    </w:p>
    <w:p w14:paraId="6DF8E243" w14:textId="77777777" w:rsidR="000E2A70" w:rsidRPr="000E2A70" w:rsidRDefault="000E2A70" w:rsidP="000E2A70">
      <w:pPr>
        <w:pStyle w:val="CodePACKT"/>
      </w:pPr>
    </w:p>
    <w:p w14:paraId="000D066D" w14:textId="2A5AA548" w:rsidR="000E2A70" w:rsidRPr="000E2A70" w:rsidRDefault="000E2A70" w:rsidP="000E2A70">
      <w:pPr>
        <w:pStyle w:val="NumberedBulletPACKT"/>
        <w:rPr>
          <w:color w:val="000000"/>
          <w:lang w:val="en-GB" w:eastAsia="en-GB"/>
        </w:rPr>
      </w:pPr>
      <w:r w:rsidRPr="000E2A70">
        <w:rPr>
          <w:lang w:val="en-GB" w:eastAsia="en-GB"/>
        </w:rPr>
        <w:t>Discovering and measuring all event logs on DC1</w:t>
      </w:r>
    </w:p>
    <w:p w14:paraId="223D6F99" w14:textId="77777777" w:rsidR="000E2A70" w:rsidRPr="000E2A70" w:rsidRDefault="000E2A70" w:rsidP="000E2A70">
      <w:pPr>
        <w:pStyle w:val="CodePACKT"/>
      </w:pPr>
    </w:p>
    <w:p w14:paraId="0EBC2E3C" w14:textId="5B1726EE" w:rsidR="000E2A70" w:rsidRPr="000E2A70" w:rsidRDefault="000E2A70" w:rsidP="000E2A70">
      <w:pPr>
        <w:pStyle w:val="CodePACKT"/>
      </w:pPr>
      <w:r w:rsidRPr="000E2A70">
        <w:t>$SB1     = {Get-</w:t>
      </w:r>
      <w:proofErr w:type="spellStart"/>
      <w:r w:rsidRPr="000E2A70">
        <w:t>WinEvent</w:t>
      </w:r>
      <w:proofErr w:type="spellEnd"/>
      <w:r w:rsidRPr="000E2A70">
        <w:t xml:space="preserve"> -</w:t>
      </w:r>
      <w:proofErr w:type="spellStart"/>
      <w:r w:rsidRPr="000E2A70">
        <w:t>ListLog</w:t>
      </w:r>
      <w:proofErr w:type="spellEnd"/>
      <w:r w:rsidRPr="000E2A70">
        <w:t xml:space="preserve"> *}</w:t>
      </w:r>
    </w:p>
    <w:p w14:paraId="644674D6" w14:textId="77777777" w:rsidR="000E2A70" w:rsidRPr="000E2A70" w:rsidRDefault="000E2A70" w:rsidP="000E2A70">
      <w:pPr>
        <w:pStyle w:val="CodePACKT"/>
      </w:pPr>
      <w:r w:rsidRPr="000E2A70">
        <w:t>$LogsDC1 = Invoke-Command -</w:t>
      </w:r>
      <w:proofErr w:type="spellStart"/>
      <w:r w:rsidRPr="000E2A70">
        <w:t>ComputerName</w:t>
      </w:r>
      <w:proofErr w:type="spellEnd"/>
      <w:r w:rsidRPr="000E2A70">
        <w:t xml:space="preserve"> DC1 -</w:t>
      </w:r>
      <w:proofErr w:type="spellStart"/>
      <w:r w:rsidRPr="000E2A70">
        <w:t>ScriptBlock</w:t>
      </w:r>
      <w:proofErr w:type="spellEnd"/>
      <w:r w:rsidRPr="000E2A70">
        <w:t xml:space="preserve"> $SB1</w:t>
      </w:r>
    </w:p>
    <w:p w14:paraId="7DFD1059" w14:textId="77777777" w:rsidR="000E2A70" w:rsidRPr="000E2A70" w:rsidRDefault="000E2A70" w:rsidP="000E2A70">
      <w:pPr>
        <w:pStyle w:val="CodePACKT"/>
      </w:pPr>
      <w:r w:rsidRPr="000E2A70">
        <w:t>"There are $($LogsDC1.Count) total event logs on DC1"</w:t>
      </w:r>
    </w:p>
    <w:p w14:paraId="70690F74" w14:textId="77777777" w:rsidR="000E2A70" w:rsidRPr="000E2A70" w:rsidRDefault="000E2A70" w:rsidP="000E2A70">
      <w:pPr>
        <w:pStyle w:val="CodePACKT"/>
      </w:pPr>
    </w:p>
    <w:p w14:paraId="0982CF5A" w14:textId="1F38AEB4" w:rsidR="000E2A70" w:rsidRPr="000E2A70" w:rsidRDefault="000E2A70" w:rsidP="000E2A70">
      <w:pPr>
        <w:pStyle w:val="NumberedBulletPACKT"/>
        <w:rPr>
          <w:color w:val="000000"/>
          <w:lang w:val="en-GB" w:eastAsia="en-GB"/>
        </w:rPr>
      </w:pPr>
      <w:r w:rsidRPr="000E2A70">
        <w:rPr>
          <w:lang w:val="en-GB" w:eastAsia="en-GB"/>
        </w:rPr>
        <w:t xml:space="preserve">Discovering </w:t>
      </w:r>
      <w:r w:rsidRPr="009039E8">
        <w:rPr>
          <w:rStyle w:val="CodeInTextPACKT"/>
        </w:rPr>
        <w:t>SRV1</w:t>
      </w:r>
      <w:r w:rsidRPr="000E2A70">
        <w:rPr>
          <w:lang w:val="en-GB" w:eastAsia="en-GB"/>
        </w:rPr>
        <w:t xml:space="preserve"> log member details</w:t>
      </w:r>
    </w:p>
    <w:p w14:paraId="062AA21E" w14:textId="77777777" w:rsidR="000E2A70" w:rsidRPr="000E2A70" w:rsidRDefault="000E2A70" w:rsidP="000E2A70">
      <w:pPr>
        <w:pStyle w:val="CodePACKT"/>
      </w:pPr>
    </w:p>
    <w:p w14:paraId="7A596D0F" w14:textId="27E137E9" w:rsidR="000E2A70" w:rsidRPr="000E2A70" w:rsidRDefault="000E2A70" w:rsidP="000E2A70">
      <w:pPr>
        <w:pStyle w:val="CodePACKT"/>
      </w:pPr>
      <w:r w:rsidRPr="000E2A70">
        <w:t>$Logs | Get-Member</w:t>
      </w:r>
    </w:p>
    <w:p w14:paraId="53B9CF96" w14:textId="77777777" w:rsidR="000E2A70" w:rsidRPr="000E2A70" w:rsidRDefault="000E2A70" w:rsidP="000E2A70">
      <w:pPr>
        <w:pStyle w:val="CodePACKT"/>
      </w:pPr>
    </w:p>
    <w:p w14:paraId="1A5D8024" w14:textId="0B835AFA" w:rsidR="000E2A70" w:rsidRPr="000E2A70" w:rsidRDefault="000E2A70" w:rsidP="000E2A70">
      <w:pPr>
        <w:pStyle w:val="NumberedBulletPACKT"/>
        <w:rPr>
          <w:color w:val="000000"/>
          <w:lang w:val="en-GB" w:eastAsia="en-GB"/>
        </w:rPr>
      </w:pPr>
      <w:r w:rsidRPr="000E2A70">
        <w:rPr>
          <w:lang w:val="en-GB" w:eastAsia="en-GB"/>
        </w:rPr>
        <w:t xml:space="preserve">Measuring enabled logs on </w:t>
      </w:r>
      <w:r w:rsidRPr="000E2A70">
        <w:rPr>
          <w:rStyle w:val="CodeInTextPACKT"/>
        </w:rPr>
        <w:t>SRV1</w:t>
      </w:r>
    </w:p>
    <w:p w14:paraId="40F1F9D9" w14:textId="77777777" w:rsidR="000E2A70" w:rsidRPr="000E2A70" w:rsidRDefault="000E2A70" w:rsidP="000E2A70">
      <w:pPr>
        <w:pStyle w:val="CodePACKT"/>
      </w:pPr>
    </w:p>
    <w:p w14:paraId="1009A5F8" w14:textId="63F8200A" w:rsidR="000E2A70" w:rsidRPr="000E2A70" w:rsidRDefault="000E2A70" w:rsidP="000E2A70">
      <w:pPr>
        <w:pStyle w:val="CodePACKT"/>
      </w:pPr>
      <w:r w:rsidRPr="000E2A70">
        <w:t xml:space="preserve">$Logs | </w:t>
      </w:r>
    </w:p>
    <w:p w14:paraId="5D30DA1B" w14:textId="77777777" w:rsidR="000E2A70" w:rsidRPr="000E2A70" w:rsidRDefault="000E2A70" w:rsidP="000E2A70">
      <w:pPr>
        <w:pStyle w:val="CodePACKT"/>
      </w:pPr>
      <w:r w:rsidRPr="000E2A70">
        <w:t xml:space="preserve">  Where-Object </w:t>
      </w:r>
      <w:proofErr w:type="spellStart"/>
      <w:r w:rsidRPr="000E2A70">
        <w:t>IsEnabled</w:t>
      </w:r>
      <w:proofErr w:type="spellEnd"/>
      <w:r w:rsidRPr="000E2A70">
        <w:t xml:space="preserve"> |</w:t>
      </w:r>
    </w:p>
    <w:p w14:paraId="362C34CC" w14:textId="77777777" w:rsidR="000E2A70" w:rsidRPr="000E2A70" w:rsidRDefault="000E2A70" w:rsidP="000E2A70">
      <w:pPr>
        <w:pStyle w:val="CodePACKT"/>
      </w:pPr>
      <w:r w:rsidRPr="000E2A70">
        <w:t>    Measure-Object |</w:t>
      </w:r>
    </w:p>
    <w:p w14:paraId="58F23AAB" w14:textId="77777777" w:rsidR="000E2A70" w:rsidRPr="000E2A70" w:rsidRDefault="000E2A70" w:rsidP="000E2A70">
      <w:pPr>
        <w:pStyle w:val="CodePACKT"/>
      </w:pPr>
      <w:r w:rsidRPr="000E2A70">
        <w:lastRenderedPageBreak/>
        <w:t>      Select-Object -Property Count</w:t>
      </w:r>
    </w:p>
    <w:p w14:paraId="5FC193AD" w14:textId="77777777" w:rsidR="000E2A70" w:rsidRPr="000E2A70" w:rsidRDefault="000E2A70" w:rsidP="000E2A70">
      <w:pPr>
        <w:pStyle w:val="CodePACKT"/>
      </w:pPr>
    </w:p>
    <w:p w14:paraId="204B40B9" w14:textId="2981F0DB" w:rsidR="000E2A70" w:rsidRPr="000E2A70" w:rsidRDefault="000E2A70" w:rsidP="000E2A70">
      <w:pPr>
        <w:pStyle w:val="NumberedBulletPACKT"/>
        <w:rPr>
          <w:color w:val="000000"/>
          <w:lang w:val="en-GB" w:eastAsia="en-GB"/>
        </w:rPr>
      </w:pPr>
      <w:r w:rsidRPr="000E2A70">
        <w:rPr>
          <w:lang w:val="en-GB" w:eastAsia="en-GB"/>
        </w:rPr>
        <w:t xml:space="preserve">Measuring enabled logs on </w:t>
      </w:r>
      <w:r w:rsidRPr="000E2A70">
        <w:rPr>
          <w:rStyle w:val="CodeInTextPACKT"/>
        </w:rPr>
        <w:t>DC1</w:t>
      </w:r>
    </w:p>
    <w:p w14:paraId="258DA785" w14:textId="77777777" w:rsidR="000E2A70" w:rsidRPr="000E2A70" w:rsidRDefault="000E2A70" w:rsidP="000E2A70">
      <w:pPr>
        <w:pStyle w:val="CodePACKT"/>
      </w:pPr>
    </w:p>
    <w:p w14:paraId="01FEA9C4" w14:textId="0AF64A50" w:rsidR="000E2A70" w:rsidRPr="000E2A70" w:rsidRDefault="000E2A70" w:rsidP="000E2A70">
      <w:pPr>
        <w:pStyle w:val="CodePACKT"/>
      </w:pPr>
      <w:r w:rsidRPr="000E2A70">
        <w:t xml:space="preserve">$LogsDC1 | </w:t>
      </w:r>
    </w:p>
    <w:p w14:paraId="21C36C4B" w14:textId="77777777" w:rsidR="000E2A70" w:rsidRPr="000E2A70" w:rsidRDefault="000E2A70" w:rsidP="000E2A70">
      <w:pPr>
        <w:pStyle w:val="CodePACKT"/>
      </w:pPr>
      <w:r w:rsidRPr="000E2A70">
        <w:t xml:space="preserve">  Where-Object </w:t>
      </w:r>
      <w:proofErr w:type="spellStart"/>
      <w:r w:rsidRPr="000E2A70">
        <w:t>IsEnabled</w:t>
      </w:r>
      <w:proofErr w:type="spellEnd"/>
      <w:r w:rsidRPr="000E2A70">
        <w:t xml:space="preserve"> |</w:t>
      </w:r>
    </w:p>
    <w:p w14:paraId="611E338A" w14:textId="77777777" w:rsidR="000E2A70" w:rsidRPr="000E2A70" w:rsidRDefault="000E2A70" w:rsidP="000E2A70">
      <w:pPr>
        <w:pStyle w:val="CodePACKT"/>
      </w:pPr>
      <w:r w:rsidRPr="000E2A70">
        <w:t>    Measure-Object |</w:t>
      </w:r>
    </w:p>
    <w:p w14:paraId="5EAC321D" w14:textId="77777777" w:rsidR="000E2A70" w:rsidRPr="000E2A70" w:rsidRDefault="000E2A70" w:rsidP="000E2A70">
      <w:pPr>
        <w:pStyle w:val="CodePACKT"/>
      </w:pPr>
      <w:r w:rsidRPr="000E2A70">
        <w:t>      Select-Object -Property Count</w:t>
      </w:r>
    </w:p>
    <w:p w14:paraId="0F0B5B7A" w14:textId="77777777" w:rsidR="000E2A70" w:rsidRPr="000E2A70" w:rsidRDefault="000E2A70" w:rsidP="000E2A70">
      <w:pPr>
        <w:pStyle w:val="CodePACKT"/>
      </w:pPr>
    </w:p>
    <w:p w14:paraId="41C12219" w14:textId="58055824" w:rsidR="000E2A70" w:rsidRPr="000E2A70" w:rsidRDefault="000E2A70" w:rsidP="000E2A70">
      <w:pPr>
        <w:pStyle w:val="NumberedBulletPACKT"/>
        <w:rPr>
          <w:color w:val="000000"/>
          <w:lang w:val="en-GB" w:eastAsia="en-GB"/>
        </w:rPr>
      </w:pPr>
      <w:r w:rsidRPr="000E2A70">
        <w:rPr>
          <w:lang w:val="en-GB" w:eastAsia="en-GB"/>
        </w:rPr>
        <w:t xml:space="preserve">Measuring enabled logs that have records on </w:t>
      </w:r>
      <w:r w:rsidRPr="000E2A70">
        <w:rPr>
          <w:rStyle w:val="CodeInTextPACKT"/>
        </w:rPr>
        <w:t>SRV1</w:t>
      </w:r>
    </w:p>
    <w:p w14:paraId="7DE564E1" w14:textId="77777777" w:rsidR="000E2A70" w:rsidRPr="000E2A70" w:rsidRDefault="000E2A70" w:rsidP="000E2A70">
      <w:pPr>
        <w:pStyle w:val="CodePACKT"/>
      </w:pPr>
    </w:p>
    <w:p w14:paraId="2945FD90" w14:textId="3DDA61C4" w:rsidR="000E2A70" w:rsidRPr="000E2A70" w:rsidRDefault="000E2A70" w:rsidP="000E2A70">
      <w:pPr>
        <w:pStyle w:val="CodePACKT"/>
      </w:pPr>
      <w:r w:rsidRPr="000E2A70">
        <w:t xml:space="preserve">$Logs | </w:t>
      </w:r>
    </w:p>
    <w:p w14:paraId="7D1D470A" w14:textId="77777777" w:rsidR="000E2A70" w:rsidRPr="000E2A70" w:rsidRDefault="000E2A70" w:rsidP="000E2A70">
      <w:pPr>
        <w:pStyle w:val="CodePACKT"/>
      </w:pPr>
      <w:r w:rsidRPr="000E2A70">
        <w:t xml:space="preserve">  Where-Object </w:t>
      </w:r>
      <w:proofErr w:type="spellStart"/>
      <w:r w:rsidRPr="000E2A70">
        <w:t>IsEnabled</w:t>
      </w:r>
      <w:proofErr w:type="spellEnd"/>
      <w:r w:rsidRPr="000E2A70">
        <w:t xml:space="preserve"> |</w:t>
      </w:r>
    </w:p>
    <w:p w14:paraId="673B40A5" w14:textId="54ADBDD3" w:rsidR="000E2A70" w:rsidRPr="000E2A70" w:rsidRDefault="000E2A70" w:rsidP="000E2A70">
      <w:pPr>
        <w:pStyle w:val="CodePACKT"/>
      </w:pPr>
      <w:r w:rsidRPr="000E2A70">
        <w:t xml:space="preserve">    Where-Object </w:t>
      </w:r>
      <w:proofErr w:type="spellStart"/>
      <w:r w:rsidRPr="000E2A70">
        <w:t>Record</w:t>
      </w:r>
      <w:r w:rsidR="00B1788C">
        <w:t>C</w:t>
      </w:r>
      <w:r w:rsidRPr="000E2A70">
        <w:t>ount</w:t>
      </w:r>
      <w:proofErr w:type="spellEnd"/>
      <w:r w:rsidRPr="000E2A70">
        <w:t xml:space="preserve"> -</w:t>
      </w:r>
      <w:proofErr w:type="spellStart"/>
      <w:r w:rsidRPr="000E2A70">
        <w:t>gt</w:t>
      </w:r>
      <w:proofErr w:type="spellEnd"/>
      <w:r w:rsidRPr="000E2A70">
        <w:t xml:space="preserve"> 0 |</w:t>
      </w:r>
    </w:p>
    <w:p w14:paraId="672BD713" w14:textId="77777777" w:rsidR="000E2A70" w:rsidRPr="000E2A70" w:rsidRDefault="000E2A70" w:rsidP="000E2A70">
      <w:pPr>
        <w:pStyle w:val="CodePACKT"/>
      </w:pPr>
      <w:r w:rsidRPr="000E2A70">
        <w:t>      Measure-Object |</w:t>
      </w:r>
    </w:p>
    <w:p w14:paraId="17E6EBA4" w14:textId="77777777" w:rsidR="000E2A70" w:rsidRPr="000E2A70" w:rsidRDefault="000E2A70" w:rsidP="000E2A70">
      <w:pPr>
        <w:pStyle w:val="CodePACKT"/>
      </w:pPr>
      <w:r w:rsidRPr="000E2A70">
        <w:t>        Select-Object -Property Count</w:t>
      </w:r>
    </w:p>
    <w:p w14:paraId="10EAB019" w14:textId="77777777" w:rsidR="000E2A70" w:rsidRPr="000E2A70" w:rsidRDefault="000E2A70" w:rsidP="000E2A70">
      <w:pPr>
        <w:pStyle w:val="CodePACKT"/>
      </w:pPr>
    </w:p>
    <w:p w14:paraId="1672676E" w14:textId="6FD5628E" w:rsidR="000E2A70" w:rsidRPr="000E2A70" w:rsidRDefault="000E2A70" w:rsidP="000E2A70">
      <w:pPr>
        <w:pStyle w:val="NumberedBulletPACKT"/>
        <w:rPr>
          <w:color w:val="000000"/>
          <w:lang w:val="en-GB" w:eastAsia="en-GB"/>
        </w:rPr>
      </w:pPr>
      <w:r w:rsidRPr="000E2A70">
        <w:rPr>
          <w:lang w:val="en-GB" w:eastAsia="en-GB"/>
        </w:rPr>
        <w:t>Discovering PowerShell-related logs      </w:t>
      </w:r>
    </w:p>
    <w:p w14:paraId="7050B892" w14:textId="77777777" w:rsidR="000E2A70" w:rsidRPr="000E2A70" w:rsidRDefault="000E2A70" w:rsidP="000E2A70">
      <w:pPr>
        <w:pStyle w:val="CodePACKT"/>
      </w:pPr>
    </w:p>
    <w:p w14:paraId="3DF6B137" w14:textId="2A7547D0" w:rsidR="000E2A70" w:rsidRPr="000E2A70" w:rsidRDefault="000E2A70" w:rsidP="000E2A70">
      <w:pPr>
        <w:pStyle w:val="CodePACKT"/>
      </w:pPr>
      <w:r w:rsidRPr="000E2A70">
        <w:t xml:space="preserve">$Logs | </w:t>
      </w:r>
    </w:p>
    <w:p w14:paraId="3BF9650B" w14:textId="77777777" w:rsidR="000E2A70" w:rsidRPr="000E2A70" w:rsidRDefault="000E2A70" w:rsidP="000E2A70">
      <w:pPr>
        <w:pStyle w:val="CodePACKT"/>
      </w:pPr>
      <w:r w:rsidRPr="000E2A70">
        <w:t xml:space="preserve">  Where-Object </w:t>
      </w:r>
      <w:proofErr w:type="spellStart"/>
      <w:r w:rsidRPr="000E2A70">
        <w:t>LogName</w:t>
      </w:r>
      <w:proofErr w:type="spellEnd"/>
      <w:r w:rsidRPr="000E2A70">
        <w:t xml:space="preserve"> -match '</w:t>
      </w:r>
      <w:proofErr w:type="spellStart"/>
      <w:r w:rsidRPr="000E2A70">
        <w:t>Powershell</w:t>
      </w:r>
      <w:proofErr w:type="spellEnd"/>
      <w:r w:rsidRPr="000E2A70">
        <w:t>'</w:t>
      </w:r>
    </w:p>
    <w:p w14:paraId="69A63D92" w14:textId="77777777" w:rsidR="000E2A70" w:rsidRPr="000E2A70" w:rsidRDefault="000E2A70" w:rsidP="000E2A70">
      <w:pPr>
        <w:pStyle w:val="CodePACKT"/>
      </w:pPr>
    </w:p>
    <w:p w14:paraId="2994FD6E" w14:textId="638FDBFE" w:rsidR="000E2A70" w:rsidRPr="000E2A70" w:rsidRDefault="000E2A70" w:rsidP="000E2A70">
      <w:pPr>
        <w:pStyle w:val="NumberedBulletPACKT"/>
        <w:rPr>
          <w:color w:val="000000"/>
          <w:lang w:val="en-GB" w:eastAsia="en-GB"/>
        </w:rPr>
      </w:pPr>
      <w:r w:rsidRPr="000E2A70">
        <w:rPr>
          <w:lang w:val="en-GB" w:eastAsia="en-GB"/>
        </w:rPr>
        <w:t xml:space="preserve">Examining </w:t>
      </w:r>
      <w:proofErr w:type="spellStart"/>
      <w:r w:rsidRPr="000E2A70">
        <w:rPr>
          <w:lang w:val="en-GB" w:eastAsia="en-GB"/>
        </w:rPr>
        <w:t>PowerShellCore</w:t>
      </w:r>
      <w:proofErr w:type="spellEnd"/>
      <w:r w:rsidRPr="000E2A70">
        <w:rPr>
          <w:lang w:val="en-GB" w:eastAsia="en-GB"/>
        </w:rPr>
        <w:t xml:space="preserve"> event log</w:t>
      </w:r>
    </w:p>
    <w:p w14:paraId="24E87CE2" w14:textId="77777777" w:rsidR="000E2A70" w:rsidRPr="000E2A70" w:rsidRDefault="000E2A70" w:rsidP="000E2A70">
      <w:pPr>
        <w:pStyle w:val="CodePACKT"/>
      </w:pPr>
    </w:p>
    <w:p w14:paraId="53CB344F" w14:textId="1FDAB899" w:rsidR="000E2A70" w:rsidRPr="000E2A70" w:rsidRDefault="000E2A70" w:rsidP="000E2A70">
      <w:pPr>
        <w:pStyle w:val="CodePACKT"/>
      </w:pPr>
      <w:r w:rsidRPr="000E2A70">
        <w:t>Get-</w:t>
      </w:r>
      <w:proofErr w:type="spellStart"/>
      <w:r w:rsidRPr="000E2A70">
        <w:t>WinEvent</w:t>
      </w:r>
      <w:proofErr w:type="spellEnd"/>
      <w:r w:rsidRPr="000E2A70">
        <w:t xml:space="preserve"> -</w:t>
      </w:r>
      <w:proofErr w:type="spellStart"/>
      <w:r w:rsidRPr="000E2A70">
        <w:t>LogName</w:t>
      </w:r>
      <w:proofErr w:type="spellEnd"/>
      <w:r w:rsidRPr="000E2A70">
        <w:t xml:space="preserve"> '</w:t>
      </w:r>
      <w:proofErr w:type="spellStart"/>
      <w:r w:rsidRPr="000E2A70">
        <w:t>PowerShellCore</w:t>
      </w:r>
      <w:proofErr w:type="spellEnd"/>
      <w:r w:rsidRPr="000E2A70">
        <w:t>/Operational' |</w:t>
      </w:r>
    </w:p>
    <w:p w14:paraId="19357D92" w14:textId="0324D642" w:rsidR="000E2A70" w:rsidRPr="000E2A70" w:rsidRDefault="000E2A70" w:rsidP="000E2A70">
      <w:pPr>
        <w:pStyle w:val="CodePACKT"/>
      </w:pPr>
      <w:r w:rsidRPr="000E2A70">
        <w:t xml:space="preserve">  Select-Object -First 10 </w:t>
      </w:r>
    </w:p>
    <w:p w14:paraId="2D4EE86B" w14:textId="373C512F" w:rsidR="00680501" w:rsidRDefault="00680501" w:rsidP="00680501">
      <w:pPr>
        <w:pStyle w:val="Heading2"/>
        <w:numPr>
          <w:ilvl w:val="1"/>
          <w:numId w:val="3"/>
        </w:numPr>
        <w:tabs>
          <w:tab w:val="left" w:pos="0"/>
        </w:tabs>
      </w:pPr>
      <w:r>
        <w:t>How it works...</w:t>
      </w:r>
    </w:p>
    <w:p w14:paraId="20033C30" w14:textId="7A915DA5" w:rsidR="000E2A70" w:rsidRDefault="00D87577" w:rsidP="000E2A70">
      <w:pPr>
        <w:pStyle w:val="NormalPACKT"/>
        <w:rPr>
          <w:lang w:val="en-GB"/>
        </w:rPr>
      </w:pPr>
      <w:r>
        <w:rPr>
          <w:lang w:val="en-GB"/>
        </w:rPr>
        <w:t xml:space="preserve">By default, Windows disabled the PowerShell event logs. In </w:t>
      </w:r>
      <w:r w:rsidRPr="00AB7F41">
        <w:rPr>
          <w:rStyle w:val="ItalicsPACKT"/>
        </w:rPr>
        <w:t>step 1</w:t>
      </w:r>
      <w:r>
        <w:rPr>
          <w:lang w:val="en-GB"/>
        </w:rPr>
        <w:t xml:space="preserve">, you run a script </w:t>
      </w:r>
      <w:r w:rsidR="00AB7F41">
        <w:rPr>
          <w:lang w:val="en-GB"/>
        </w:rPr>
        <w:t>that enables these logs, which generates no console output.</w:t>
      </w:r>
    </w:p>
    <w:p w14:paraId="35C281DF" w14:textId="14AB661F" w:rsidR="00AB7F41" w:rsidRDefault="00AB7F41" w:rsidP="000E2A70">
      <w:pPr>
        <w:pStyle w:val="NormalPACKT"/>
        <w:rPr>
          <w:lang w:val="en-GB"/>
        </w:rPr>
      </w:pPr>
      <w:r>
        <w:rPr>
          <w:lang w:val="en-GB"/>
        </w:rPr>
        <w:t xml:space="preserve">With </w:t>
      </w:r>
      <w:r w:rsidRPr="00AB7F41">
        <w:rPr>
          <w:rStyle w:val="ItalicsPACKT"/>
        </w:rPr>
        <w:t>step 2</w:t>
      </w:r>
      <w:r>
        <w:rPr>
          <w:lang w:val="en-GB"/>
        </w:rPr>
        <w:t xml:space="preserve">, you use </w:t>
      </w:r>
      <w:r w:rsidRPr="00AB7F41">
        <w:rPr>
          <w:rStyle w:val="CodeInTextPACKT"/>
        </w:rPr>
        <w:t>Get-</w:t>
      </w:r>
      <w:proofErr w:type="spellStart"/>
      <w:r w:rsidRPr="00AB7F41">
        <w:rPr>
          <w:rStyle w:val="CodeInTextPACKT"/>
        </w:rPr>
        <w:t>EventLog</w:t>
      </w:r>
      <w:proofErr w:type="spellEnd"/>
      <w:r>
        <w:rPr>
          <w:lang w:val="en-GB"/>
        </w:rPr>
        <w:t xml:space="preserve"> to discover the classic event logs on </w:t>
      </w:r>
      <w:r w:rsidRPr="00AB7F41">
        <w:rPr>
          <w:rStyle w:val="CodeInTextPACKT"/>
        </w:rPr>
        <w:t>SRV1</w:t>
      </w:r>
      <w:r>
        <w:rPr>
          <w:lang w:val="en-GB"/>
        </w:rPr>
        <w:t>, with output like this:</w:t>
      </w:r>
    </w:p>
    <w:p w14:paraId="2E160CBF" w14:textId="30C62125" w:rsidR="00AB7F41" w:rsidRDefault="00AB7F41" w:rsidP="00AB7F41">
      <w:pPr>
        <w:pStyle w:val="FigurePACKT"/>
      </w:pPr>
      <w:r>
        <w:rPr>
          <w:noProof/>
        </w:rPr>
        <w:drawing>
          <wp:inline distT="0" distB="0" distL="0" distR="0" wp14:anchorId="3BF25F95" wp14:editId="3EBC9F4D">
            <wp:extent cx="3419301" cy="14554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6378" cy="1462726"/>
                    </a:xfrm>
                    <a:prstGeom prst="rect">
                      <a:avLst/>
                    </a:prstGeom>
                  </pic:spPr>
                </pic:pic>
              </a:graphicData>
            </a:graphic>
          </wp:inline>
        </w:drawing>
      </w:r>
    </w:p>
    <w:p w14:paraId="1E68B598" w14:textId="2613A27D" w:rsidR="00AB7F41" w:rsidRPr="00DC6325" w:rsidRDefault="00AB7F41" w:rsidP="000D5B09">
      <w:pPr>
        <w:pStyle w:val="FigureCaptionPACKT"/>
        <w:pPrChange w:id="23" w:author="Liam Draper" w:date="2022-08-01T09:43:00Z">
          <w:pPr>
            <w:pStyle w:val="FigurePACKT"/>
          </w:pPr>
        </w:pPrChange>
      </w:pPr>
      <w:r w:rsidRPr="00DC6325">
        <w:t xml:space="preserve">Figure </w:t>
      </w:r>
      <w:r>
        <w:t>6</w:t>
      </w:r>
      <w:r w:rsidRPr="00DC6325">
        <w:t>.</w:t>
      </w:r>
      <w:r>
        <w:t>13</w:t>
      </w:r>
      <w:r w:rsidRPr="00DC6325">
        <w:t xml:space="preserve">: </w:t>
      </w:r>
      <w:r>
        <w:t>Discovering classic event logs on SRV1</w:t>
      </w:r>
    </w:p>
    <w:p w14:paraId="320B57A5" w14:textId="62483A41" w:rsidR="00AB7F41" w:rsidRDefault="00AB7F41" w:rsidP="00AB7F41">
      <w:pPr>
        <w:pStyle w:val="LayoutInformationPACKT"/>
        <w:rPr>
          <w:noProof/>
        </w:rPr>
      </w:pPr>
      <w:r>
        <w:t xml:space="preserve">Insert </w:t>
      </w:r>
      <w:r w:rsidRPr="00C41783">
        <w:t>image</w:t>
      </w:r>
      <w:r>
        <w:t xml:space="preserve"> </w:t>
      </w:r>
      <w:r>
        <w:rPr>
          <w:noProof/>
        </w:rPr>
        <w:t>B18878_06</w:t>
      </w:r>
      <w:r w:rsidRPr="00023EAD">
        <w:rPr>
          <w:noProof/>
        </w:rPr>
        <w:t>_</w:t>
      </w:r>
      <w:r>
        <w:rPr>
          <w:noProof/>
        </w:rPr>
        <w:t>13.png</w:t>
      </w:r>
    </w:p>
    <w:p w14:paraId="6B279574" w14:textId="75701634" w:rsidR="00AB7F41" w:rsidRDefault="00AB7F41" w:rsidP="000E2A70">
      <w:pPr>
        <w:pStyle w:val="NormalPACKT"/>
      </w:pPr>
      <w:r>
        <w:t xml:space="preserve">In </w:t>
      </w:r>
      <w:r w:rsidRPr="00B1788C">
        <w:rPr>
          <w:rStyle w:val="ItalicsPACKT"/>
        </w:rPr>
        <w:t>step 3</w:t>
      </w:r>
      <w:r>
        <w:t>, you use the Get-</w:t>
      </w:r>
      <w:proofErr w:type="spellStart"/>
      <w:r>
        <w:t>WinEvent</w:t>
      </w:r>
      <w:proofErr w:type="spellEnd"/>
      <w:r w:rsidR="00B1788C">
        <w:t xml:space="preserve"> to return all the event logs on this host and provide a count of available event logs, with output like this:</w:t>
      </w:r>
    </w:p>
    <w:p w14:paraId="515613E6" w14:textId="122453A8" w:rsidR="00B1788C" w:rsidRDefault="00B1788C" w:rsidP="00B1788C">
      <w:pPr>
        <w:pStyle w:val="FigurePACKT"/>
      </w:pPr>
      <w:r>
        <w:rPr>
          <w:noProof/>
        </w:rPr>
        <w:drawing>
          <wp:inline distT="0" distB="0" distL="0" distR="0" wp14:anchorId="16AA0B8E" wp14:editId="7C02408F">
            <wp:extent cx="3861941" cy="652499"/>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338" cy="656283"/>
                    </a:xfrm>
                    <a:prstGeom prst="rect">
                      <a:avLst/>
                    </a:prstGeom>
                  </pic:spPr>
                </pic:pic>
              </a:graphicData>
            </a:graphic>
          </wp:inline>
        </w:drawing>
      </w:r>
    </w:p>
    <w:p w14:paraId="018AA3DE" w14:textId="4060A6F4" w:rsidR="00B1788C" w:rsidRPr="00DC6325" w:rsidRDefault="00B1788C" w:rsidP="000D5B09">
      <w:pPr>
        <w:pStyle w:val="FigureCaptionPACKT"/>
        <w:pPrChange w:id="24" w:author="Liam Draper" w:date="2022-08-01T09:43:00Z">
          <w:pPr>
            <w:pStyle w:val="FigurePACKT"/>
          </w:pPr>
        </w:pPrChange>
      </w:pPr>
      <w:r w:rsidRPr="00DC6325">
        <w:t xml:space="preserve">Figure </w:t>
      </w:r>
      <w:r>
        <w:t>6</w:t>
      </w:r>
      <w:r w:rsidRPr="00DC6325">
        <w:t>.</w:t>
      </w:r>
      <w:r>
        <w:t>14</w:t>
      </w:r>
      <w:r w:rsidRPr="00DC6325">
        <w:t xml:space="preserve">: </w:t>
      </w:r>
      <w:r>
        <w:t>Discovering all event logs on SRV1</w:t>
      </w:r>
    </w:p>
    <w:p w14:paraId="3EBD2DED" w14:textId="68CB3AEE" w:rsidR="00B1788C" w:rsidRDefault="00B1788C" w:rsidP="00B1788C">
      <w:pPr>
        <w:pStyle w:val="LayoutInformationPACKT"/>
        <w:rPr>
          <w:noProof/>
        </w:rPr>
      </w:pPr>
      <w:r>
        <w:lastRenderedPageBreak/>
        <w:t xml:space="preserve">Insert </w:t>
      </w:r>
      <w:r w:rsidRPr="00C41783">
        <w:t>image</w:t>
      </w:r>
      <w:r>
        <w:t xml:space="preserve"> </w:t>
      </w:r>
      <w:r>
        <w:rPr>
          <w:noProof/>
        </w:rPr>
        <w:t>B18878_06</w:t>
      </w:r>
      <w:r w:rsidRPr="00023EAD">
        <w:rPr>
          <w:noProof/>
        </w:rPr>
        <w:t>_</w:t>
      </w:r>
      <w:r>
        <w:rPr>
          <w:noProof/>
        </w:rPr>
        <w:t>14.png</w:t>
      </w:r>
    </w:p>
    <w:p w14:paraId="754C0C8E" w14:textId="22E90DFA" w:rsidR="00B1788C" w:rsidRDefault="00B1788C" w:rsidP="000E2A70">
      <w:pPr>
        <w:pStyle w:val="NormalPACKT"/>
      </w:pPr>
      <w:r>
        <w:t xml:space="preserve">In </w:t>
      </w:r>
      <w:r w:rsidRPr="00B1788C">
        <w:rPr>
          <w:rStyle w:val="ItalicsPACKT"/>
        </w:rPr>
        <w:t>step 4</w:t>
      </w:r>
      <w:r>
        <w:t xml:space="preserve">, you use </w:t>
      </w:r>
      <w:r w:rsidRPr="00B1788C">
        <w:rPr>
          <w:rStyle w:val="CodeInTextPACKT"/>
        </w:rPr>
        <w:t>Get-</w:t>
      </w:r>
      <w:proofErr w:type="spellStart"/>
      <w:r w:rsidRPr="00B1788C">
        <w:rPr>
          <w:rStyle w:val="CodeInTextPACKT"/>
        </w:rPr>
        <w:t>WinEvent</w:t>
      </w:r>
      <w:proofErr w:type="spellEnd"/>
      <w:r w:rsidRPr="00B1788C">
        <w:t xml:space="preserve"> </w:t>
      </w:r>
      <w:r>
        <w:t xml:space="preserve">remotely to provide details of the event logs available on the domain controller, </w:t>
      </w:r>
      <w:r w:rsidRPr="00B1788C">
        <w:rPr>
          <w:rStyle w:val="CodeInTextPACKT"/>
        </w:rPr>
        <w:t>DC1</w:t>
      </w:r>
      <w:r>
        <w:t>, with output like this:</w:t>
      </w:r>
    </w:p>
    <w:p w14:paraId="61C9F640" w14:textId="0046538B" w:rsidR="00B1788C" w:rsidRDefault="00B1788C" w:rsidP="00B1788C">
      <w:pPr>
        <w:pStyle w:val="FigurePACKT"/>
      </w:pPr>
      <w:r>
        <w:rPr>
          <w:noProof/>
        </w:rPr>
        <w:drawing>
          <wp:inline distT="0" distB="0" distL="0" distR="0" wp14:anchorId="24FF9F04" wp14:editId="066FF28B">
            <wp:extent cx="4223041" cy="756086"/>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2100" cy="757708"/>
                    </a:xfrm>
                    <a:prstGeom prst="rect">
                      <a:avLst/>
                    </a:prstGeom>
                  </pic:spPr>
                </pic:pic>
              </a:graphicData>
            </a:graphic>
          </wp:inline>
        </w:drawing>
      </w:r>
    </w:p>
    <w:p w14:paraId="21ACAE45" w14:textId="2740B5EF" w:rsidR="00B1788C" w:rsidRPr="00DC6325" w:rsidRDefault="00B1788C" w:rsidP="000D5B09">
      <w:pPr>
        <w:pStyle w:val="FigureCaptionPACKT"/>
        <w:pPrChange w:id="25" w:author="Liam Draper" w:date="2022-08-01T09:43:00Z">
          <w:pPr>
            <w:pStyle w:val="FigurePACKT"/>
          </w:pPr>
        </w:pPrChange>
      </w:pPr>
      <w:r w:rsidRPr="00DC6325">
        <w:t xml:space="preserve">Figure </w:t>
      </w:r>
      <w:r>
        <w:t>6</w:t>
      </w:r>
      <w:r w:rsidRPr="00DC6325">
        <w:t>.</w:t>
      </w:r>
      <w:r>
        <w:t>15</w:t>
      </w:r>
      <w:r w:rsidRPr="00DC6325">
        <w:t xml:space="preserve">: </w:t>
      </w:r>
      <w:r>
        <w:t>Discovering all event logs on DC1</w:t>
      </w:r>
    </w:p>
    <w:p w14:paraId="78A64AE1" w14:textId="1EADEDED"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15.png</w:t>
      </w:r>
    </w:p>
    <w:p w14:paraId="499CDBE5" w14:textId="30D41125" w:rsidR="00B1788C" w:rsidRDefault="00B1788C" w:rsidP="000E2A70">
      <w:pPr>
        <w:pStyle w:val="NormalPACKT"/>
      </w:pPr>
      <w:r>
        <w:t xml:space="preserve">In </w:t>
      </w:r>
      <w:r w:rsidRPr="009039E8">
        <w:rPr>
          <w:rStyle w:val="ItalicsPACKT"/>
        </w:rPr>
        <w:t>step 5</w:t>
      </w:r>
      <w:r>
        <w:t xml:space="preserve">, you </w:t>
      </w:r>
      <w:r w:rsidRPr="00B1788C">
        <w:rPr>
          <w:rStyle w:val="CodeInTextPACKT"/>
        </w:rPr>
        <w:t>Get-Member</w:t>
      </w:r>
      <w:r>
        <w:t xml:space="preserve"> to determine the properties available for the event logs, with output like this:</w:t>
      </w:r>
    </w:p>
    <w:p w14:paraId="52A283D2" w14:textId="46B444B9" w:rsidR="00B1788C" w:rsidRDefault="00B1788C" w:rsidP="00B1788C">
      <w:pPr>
        <w:pStyle w:val="FigurePACKT"/>
      </w:pPr>
      <w:r>
        <w:rPr>
          <w:noProof/>
        </w:rPr>
        <w:drawing>
          <wp:inline distT="0" distB="0" distL="0" distR="0" wp14:anchorId="0CBD5A15" wp14:editId="3BBDB009">
            <wp:extent cx="3913865" cy="286840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0877" cy="2873544"/>
                    </a:xfrm>
                    <a:prstGeom prst="rect">
                      <a:avLst/>
                    </a:prstGeom>
                  </pic:spPr>
                </pic:pic>
              </a:graphicData>
            </a:graphic>
          </wp:inline>
        </w:drawing>
      </w:r>
    </w:p>
    <w:p w14:paraId="776E98AF" w14:textId="2E31353C" w:rsidR="00B1788C" w:rsidRPr="00DC6325" w:rsidRDefault="00B1788C" w:rsidP="000D5B09">
      <w:pPr>
        <w:pStyle w:val="FigureCaptionPACKT"/>
        <w:pPrChange w:id="26" w:author="Liam Draper" w:date="2022-08-01T09:44:00Z">
          <w:pPr>
            <w:pStyle w:val="FigurePACKT"/>
          </w:pPr>
        </w:pPrChange>
      </w:pPr>
      <w:r w:rsidRPr="00DC6325">
        <w:t xml:space="preserve">Figure </w:t>
      </w:r>
      <w:r>
        <w:t>6</w:t>
      </w:r>
      <w:r w:rsidRPr="00DC6325">
        <w:t>.</w:t>
      </w:r>
      <w:r>
        <w:t>16</w:t>
      </w:r>
      <w:r w:rsidRPr="00DC6325">
        <w:t xml:space="preserve">: </w:t>
      </w:r>
      <w:r>
        <w:t>Discovering event log object properties</w:t>
      </w:r>
    </w:p>
    <w:p w14:paraId="68E4565A" w14:textId="77024901"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16.png</w:t>
      </w:r>
    </w:p>
    <w:p w14:paraId="68629714" w14:textId="38E33A5B" w:rsidR="00B1788C" w:rsidRDefault="00B1788C" w:rsidP="000E2A70">
      <w:pPr>
        <w:pStyle w:val="NormalPACKT"/>
      </w:pPr>
      <w:r>
        <w:t xml:space="preserve">As noted above, Windows does now enable all event logs by default. In </w:t>
      </w:r>
      <w:r w:rsidRPr="00B1788C">
        <w:rPr>
          <w:rStyle w:val="ItalicsPACKT"/>
        </w:rPr>
        <w:t>step 6</w:t>
      </w:r>
      <w:r>
        <w:t xml:space="preserve">, you count the enabled event logs (on </w:t>
      </w:r>
      <w:r w:rsidRPr="00B1788C">
        <w:rPr>
          <w:rStyle w:val="CodeInTextPACKT"/>
        </w:rPr>
        <w:t>SRV1</w:t>
      </w:r>
      <w:r>
        <w:t>) with output like this:</w:t>
      </w:r>
    </w:p>
    <w:p w14:paraId="2B90F0AE" w14:textId="50F27C80" w:rsidR="00B1788C" w:rsidRDefault="00B1788C" w:rsidP="00B1788C">
      <w:pPr>
        <w:pStyle w:val="FigurePACKT"/>
      </w:pPr>
      <w:r>
        <w:rPr>
          <w:noProof/>
        </w:rPr>
        <w:drawing>
          <wp:inline distT="0" distB="0" distL="0" distR="0" wp14:anchorId="019F1A7D" wp14:editId="7694FE11">
            <wp:extent cx="2468733" cy="1123138"/>
            <wp:effectExtent l="0" t="0" r="825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3012" cy="1134184"/>
                    </a:xfrm>
                    <a:prstGeom prst="rect">
                      <a:avLst/>
                    </a:prstGeom>
                  </pic:spPr>
                </pic:pic>
              </a:graphicData>
            </a:graphic>
          </wp:inline>
        </w:drawing>
      </w:r>
    </w:p>
    <w:p w14:paraId="27019C77" w14:textId="459A0757" w:rsidR="00B1788C" w:rsidRPr="00DC6325" w:rsidRDefault="00B1788C" w:rsidP="000D5B09">
      <w:pPr>
        <w:pStyle w:val="FigureCaptionPACKT"/>
        <w:pPrChange w:id="27" w:author="Liam Draper" w:date="2022-08-01T09:44:00Z">
          <w:pPr>
            <w:pStyle w:val="FigurePACKT"/>
          </w:pPr>
        </w:pPrChange>
      </w:pPr>
      <w:r w:rsidRPr="00DC6325">
        <w:t xml:space="preserve">Figure </w:t>
      </w:r>
      <w:r>
        <w:t>6</w:t>
      </w:r>
      <w:r w:rsidRPr="00DC6325">
        <w:t>.</w:t>
      </w:r>
      <w:r>
        <w:t>17</w:t>
      </w:r>
      <w:r w:rsidRPr="00DC6325">
        <w:t xml:space="preserve">: </w:t>
      </w:r>
      <w:r>
        <w:t>Counting enabled event logs on SRV1</w:t>
      </w:r>
    </w:p>
    <w:p w14:paraId="03DC438C" w14:textId="5E5AEAC7"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17.png</w:t>
      </w:r>
    </w:p>
    <w:p w14:paraId="3771C5E2" w14:textId="247D992C" w:rsidR="00B1788C" w:rsidRDefault="00B1788C" w:rsidP="000E2A70">
      <w:pPr>
        <w:pStyle w:val="NormalPACKT"/>
      </w:pPr>
      <w:r>
        <w:t xml:space="preserve">With </w:t>
      </w:r>
      <w:r w:rsidRPr="00B1788C">
        <w:rPr>
          <w:rStyle w:val="ItalicsPACKT"/>
        </w:rPr>
        <w:t>step 7</w:t>
      </w:r>
      <w:r>
        <w:t xml:space="preserve">, you count the enabled event logs for </w:t>
      </w:r>
      <w:r w:rsidRPr="00B1788C">
        <w:rPr>
          <w:rStyle w:val="CodeInTextPACKT"/>
        </w:rPr>
        <w:t>DC1</w:t>
      </w:r>
      <w:r>
        <w:t xml:space="preserve"> with this output:</w:t>
      </w:r>
    </w:p>
    <w:p w14:paraId="75EB58F9" w14:textId="4E8778EE" w:rsidR="00B1788C" w:rsidRDefault="00B1788C" w:rsidP="00B1788C">
      <w:pPr>
        <w:pStyle w:val="FigurePACKT"/>
      </w:pPr>
      <w:r>
        <w:rPr>
          <w:noProof/>
        </w:rPr>
        <w:lastRenderedPageBreak/>
        <w:drawing>
          <wp:inline distT="0" distB="0" distL="0" distR="0" wp14:anchorId="3E372A76" wp14:editId="0CD5B652">
            <wp:extent cx="2991280" cy="136670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5405" cy="1373160"/>
                    </a:xfrm>
                    <a:prstGeom prst="rect">
                      <a:avLst/>
                    </a:prstGeom>
                  </pic:spPr>
                </pic:pic>
              </a:graphicData>
            </a:graphic>
          </wp:inline>
        </w:drawing>
      </w:r>
    </w:p>
    <w:p w14:paraId="754A8BF6" w14:textId="4DF5A858" w:rsidR="00B1788C" w:rsidRPr="00DC6325" w:rsidRDefault="00B1788C" w:rsidP="000D5B09">
      <w:pPr>
        <w:pStyle w:val="FigureCaptionPACKT"/>
        <w:pPrChange w:id="28" w:author="Liam Draper" w:date="2022-08-01T09:44:00Z">
          <w:pPr>
            <w:pStyle w:val="FigurePACKT"/>
          </w:pPr>
        </w:pPrChange>
      </w:pPr>
      <w:r w:rsidRPr="00DC6325">
        <w:t xml:space="preserve">Figure </w:t>
      </w:r>
      <w:r>
        <w:t>6</w:t>
      </w:r>
      <w:r w:rsidRPr="00DC6325">
        <w:t>.</w:t>
      </w:r>
      <w:r>
        <w:t>18</w:t>
      </w:r>
      <w:r w:rsidRPr="00DC6325">
        <w:t xml:space="preserve">: </w:t>
      </w:r>
      <w:r>
        <w:t>Counting enabled event logs on DC1</w:t>
      </w:r>
    </w:p>
    <w:p w14:paraId="47E84F88" w14:textId="64FF8F5B"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18.png</w:t>
      </w:r>
    </w:p>
    <w:p w14:paraId="3B2B8CAC" w14:textId="0ECB928A" w:rsidR="00B1788C" w:rsidRDefault="00B1788C" w:rsidP="00B1788C">
      <w:pPr>
        <w:pStyle w:val="NormalPACKT"/>
      </w:pPr>
      <w:r>
        <w:t xml:space="preserve">In </w:t>
      </w:r>
      <w:r w:rsidRPr="00B1788C">
        <w:rPr>
          <w:rStyle w:val="ItalicsPACKT"/>
        </w:rPr>
        <w:t>step 9</w:t>
      </w:r>
      <w:r>
        <w:t>, you discover the PowerShell (and Windows PowerShell) related event logs with this output:</w:t>
      </w:r>
    </w:p>
    <w:p w14:paraId="3B51C7EF" w14:textId="176C2D5B" w:rsidR="00B1788C" w:rsidRDefault="00B1788C" w:rsidP="00B1788C">
      <w:pPr>
        <w:pStyle w:val="FigurePACKT"/>
      </w:pPr>
      <w:r>
        <w:rPr>
          <w:noProof/>
        </w:rPr>
        <w:drawing>
          <wp:inline distT="0" distB="0" distL="0" distR="0" wp14:anchorId="2C14B0BC" wp14:editId="3AEBDDAC">
            <wp:extent cx="4514251" cy="9802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8454" cy="994214"/>
                    </a:xfrm>
                    <a:prstGeom prst="rect">
                      <a:avLst/>
                    </a:prstGeom>
                  </pic:spPr>
                </pic:pic>
              </a:graphicData>
            </a:graphic>
          </wp:inline>
        </w:drawing>
      </w:r>
    </w:p>
    <w:p w14:paraId="477F6A10" w14:textId="6919E7CC" w:rsidR="00B1788C" w:rsidRPr="00DC6325" w:rsidRDefault="00B1788C" w:rsidP="000D5B09">
      <w:pPr>
        <w:pStyle w:val="FigureCaptionPACKT"/>
        <w:pPrChange w:id="29" w:author="Liam Draper" w:date="2022-08-01T09:44:00Z">
          <w:pPr>
            <w:pStyle w:val="FigurePACKT"/>
          </w:pPr>
        </w:pPrChange>
      </w:pPr>
      <w:r w:rsidRPr="00DC6325">
        <w:t xml:space="preserve">Figure </w:t>
      </w:r>
      <w:r>
        <w:t>6</w:t>
      </w:r>
      <w:r w:rsidRPr="00DC6325">
        <w:t>.</w:t>
      </w:r>
      <w:r>
        <w:t>19</w:t>
      </w:r>
      <w:r w:rsidRPr="00DC6325">
        <w:t xml:space="preserve">: </w:t>
      </w:r>
      <w:r>
        <w:t>Discovering PowerShell-related event logs available on SRV1</w:t>
      </w:r>
    </w:p>
    <w:p w14:paraId="7E14C159" w14:textId="5B9CEF36"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19.png</w:t>
      </w:r>
    </w:p>
    <w:p w14:paraId="19720D92" w14:textId="54B14DA7" w:rsidR="00B1788C" w:rsidRDefault="00B1788C" w:rsidP="00B1788C">
      <w:pPr>
        <w:pStyle w:val="NormalPACKT"/>
      </w:pPr>
      <w:r>
        <w:t xml:space="preserve">In </w:t>
      </w:r>
      <w:r w:rsidRPr="00B1788C">
        <w:rPr>
          <w:rStyle w:val="ItalicsPACKT"/>
        </w:rPr>
        <w:t>step 10</w:t>
      </w:r>
      <w:r>
        <w:t>, you examine the ten most recent event log entries in the PowerShell/Operational event log, with the following output:</w:t>
      </w:r>
    </w:p>
    <w:p w14:paraId="30FCEF2A" w14:textId="470AEA9B" w:rsidR="00B1788C" w:rsidRPr="00B1788C" w:rsidRDefault="00B1788C" w:rsidP="00B1788C">
      <w:pPr>
        <w:pStyle w:val="FigurePACKT"/>
      </w:pPr>
      <w:r>
        <w:rPr>
          <w:noProof/>
        </w:rPr>
        <w:drawing>
          <wp:inline distT="0" distB="0" distL="0" distR="0" wp14:anchorId="08D721FD" wp14:editId="7EA57739">
            <wp:extent cx="3844468" cy="18724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3358" cy="1876730"/>
                    </a:xfrm>
                    <a:prstGeom prst="rect">
                      <a:avLst/>
                    </a:prstGeom>
                  </pic:spPr>
                </pic:pic>
              </a:graphicData>
            </a:graphic>
          </wp:inline>
        </w:drawing>
      </w:r>
    </w:p>
    <w:p w14:paraId="25BE3235" w14:textId="4964FBFC" w:rsidR="00B1788C" w:rsidRPr="00DC6325" w:rsidRDefault="00B1788C" w:rsidP="000D5B09">
      <w:pPr>
        <w:pStyle w:val="FigureCaptionPACKT"/>
        <w:pPrChange w:id="30" w:author="Liam Draper" w:date="2022-08-01T09:44:00Z">
          <w:pPr>
            <w:pStyle w:val="FigurePACKT"/>
          </w:pPr>
        </w:pPrChange>
      </w:pPr>
      <w:r w:rsidRPr="00DC6325">
        <w:t xml:space="preserve">Figure </w:t>
      </w:r>
      <w:r>
        <w:t>6</w:t>
      </w:r>
      <w:r w:rsidRPr="00DC6325">
        <w:t>.</w:t>
      </w:r>
      <w:r>
        <w:t>20</w:t>
      </w:r>
      <w:r w:rsidRPr="00DC6325">
        <w:t xml:space="preserve">: </w:t>
      </w:r>
      <w:r>
        <w:t>Viewing more recent event entries in the PowerShell/Operational log on SRV1</w:t>
      </w:r>
    </w:p>
    <w:p w14:paraId="204AEBF3" w14:textId="0CF2F5E1"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20.png</w:t>
      </w:r>
    </w:p>
    <w:p w14:paraId="47372CA8" w14:textId="77777777" w:rsidR="00680501" w:rsidRDefault="00680501" w:rsidP="00680501">
      <w:pPr>
        <w:pStyle w:val="Heading2"/>
      </w:pPr>
      <w:r>
        <w:t>There's more...</w:t>
      </w:r>
    </w:p>
    <w:p w14:paraId="729783F0" w14:textId="2640380C" w:rsidR="00680501" w:rsidRDefault="00B1788C" w:rsidP="00680501">
      <w:pPr>
        <w:pStyle w:val="NormalPACKT"/>
        <w:rPr>
          <w:lang w:val="en-GB"/>
        </w:rPr>
      </w:pPr>
      <w:r w:rsidRPr="00B1788C">
        <w:rPr>
          <w:lang w:val="en-GB"/>
        </w:rPr>
        <w:t xml:space="preserve">In </w:t>
      </w:r>
      <w:r w:rsidRPr="00B1788C">
        <w:rPr>
          <w:rStyle w:val="ItalicsPACKT"/>
          <w:lang w:val="en-GB"/>
        </w:rPr>
        <w:t>step 3</w:t>
      </w:r>
      <w:r w:rsidRPr="00B1788C">
        <w:rPr>
          <w:lang w:val="en-GB"/>
        </w:rPr>
        <w:t xml:space="preserve"> and </w:t>
      </w:r>
      <w:r w:rsidRPr="00B1788C">
        <w:rPr>
          <w:rStyle w:val="ItalicsPACKT"/>
          <w:lang w:val="en-GB"/>
        </w:rPr>
        <w:t>step 4</w:t>
      </w:r>
      <w:r w:rsidRPr="00B1788C">
        <w:rPr>
          <w:lang w:val="en-GB"/>
        </w:rPr>
        <w:t xml:space="preserve">, you get a count of the number of event logs on </w:t>
      </w:r>
      <w:r w:rsidRPr="006E09B8">
        <w:rPr>
          <w:rStyle w:val="CodeInTextPACKT"/>
        </w:rPr>
        <w:t>SRV1</w:t>
      </w:r>
      <w:r w:rsidRPr="00B1788C">
        <w:rPr>
          <w:lang w:val="en-GB"/>
        </w:rPr>
        <w:t xml:space="preserve"> and </w:t>
      </w:r>
      <w:r w:rsidRPr="006E09B8">
        <w:rPr>
          <w:rStyle w:val="CodeInTextPACKT"/>
        </w:rPr>
        <w:t>DC1</w:t>
      </w:r>
      <w:r w:rsidRPr="00B1788C">
        <w:rPr>
          <w:lang w:val="en-GB"/>
        </w:rPr>
        <w:t>. As you can see, the number of logs differs</w:t>
      </w:r>
      <w:r w:rsidR="006E09B8">
        <w:rPr>
          <w:lang w:val="en-GB"/>
        </w:rPr>
        <w:t xml:space="preserve"> on different hosts</w:t>
      </w:r>
      <w:r w:rsidRPr="00B1788C">
        <w:rPr>
          <w:lang w:val="en-GB"/>
        </w:rPr>
        <w:t xml:space="preserve">. Different Windows features and applications can add additional event logs for your use. In </w:t>
      </w:r>
      <w:r w:rsidRPr="00B1788C">
        <w:rPr>
          <w:rStyle w:val="ItalicsPACKT"/>
          <w:lang w:val="en-GB"/>
        </w:rPr>
        <w:t>step</w:t>
      </w:r>
      <w:r w:rsidRPr="00B1788C">
        <w:rPr>
          <w:rStyle w:val="ItalicsPACKT"/>
        </w:rPr>
        <w:t>s</w:t>
      </w:r>
      <w:r w:rsidRPr="00B1788C">
        <w:rPr>
          <w:rStyle w:val="ItalicsPACKT"/>
          <w:lang w:val="en-GB"/>
        </w:rPr>
        <w:t xml:space="preserve"> 6</w:t>
      </w:r>
      <w:r w:rsidRPr="00B1788C">
        <w:rPr>
          <w:lang w:val="en-GB"/>
        </w:rPr>
        <w:t xml:space="preserve"> and </w:t>
      </w:r>
      <w:r w:rsidRPr="00B1788C">
        <w:rPr>
          <w:rStyle w:val="ItalicsPACKT"/>
          <w:lang w:val="en-GB"/>
        </w:rPr>
        <w:t>step 7</w:t>
      </w:r>
      <w:r w:rsidRPr="00B1788C">
        <w:rPr>
          <w:lang w:val="en-GB"/>
        </w:rPr>
        <w:t xml:space="preserve">, you also see the number of enabled logs on both systems. And with </w:t>
      </w:r>
      <w:r w:rsidRPr="00B1788C">
        <w:rPr>
          <w:rStyle w:val="ItalicsPACKT"/>
          <w:lang w:val="en-GB"/>
        </w:rPr>
        <w:t>step 8</w:t>
      </w:r>
      <w:r w:rsidRPr="00B1788C">
        <w:rPr>
          <w:lang w:val="en-GB"/>
        </w:rPr>
        <w:t xml:space="preserve">, you see how many enabled logs (on </w:t>
      </w:r>
      <w:r w:rsidRPr="00B1788C">
        <w:rPr>
          <w:rStyle w:val="CodeInTextPACKT"/>
          <w:lang w:val="en-GB"/>
        </w:rPr>
        <w:t>SRV1</w:t>
      </w:r>
      <w:r w:rsidRPr="00B1788C">
        <w:rPr>
          <w:lang w:val="en-GB"/>
        </w:rPr>
        <w:t xml:space="preserve">) actually contain </w:t>
      </w:r>
      <w:r w:rsidR="009039E8">
        <w:rPr>
          <w:lang w:val="en-GB"/>
        </w:rPr>
        <w:t>E</w:t>
      </w:r>
      <w:r w:rsidRPr="00B1788C">
        <w:rPr>
          <w:lang w:val="en-GB"/>
        </w:rPr>
        <w:t>vent log entries.</w:t>
      </w:r>
    </w:p>
    <w:p w14:paraId="0795DDA3" w14:textId="59883FD7" w:rsidR="00B1788C" w:rsidRDefault="00B1788C" w:rsidP="00680501">
      <w:pPr>
        <w:pStyle w:val="NormalPACKT"/>
        <w:rPr>
          <w:lang w:val="en-GB"/>
        </w:rPr>
      </w:pPr>
      <w:r>
        <w:rPr>
          <w:lang w:val="en-GB"/>
        </w:rPr>
        <w:t xml:space="preserve">In </w:t>
      </w:r>
      <w:r w:rsidRPr="00B1788C">
        <w:rPr>
          <w:rStyle w:val="ItalicsPACKT"/>
        </w:rPr>
        <w:t>step 10</w:t>
      </w:r>
      <w:r>
        <w:rPr>
          <w:lang w:val="en-GB"/>
        </w:rPr>
        <w:t>, you view the most recent event log entries in the PowerShell entries.</w:t>
      </w:r>
    </w:p>
    <w:p w14:paraId="6561666D" w14:textId="1DBC8BDD" w:rsidR="00680501" w:rsidRDefault="00BF2514" w:rsidP="00680501">
      <w:pPr>
        <w:pStyle w:val="Heading1"/>
        <w:tabs>
          <w:tab w:val="left" w:pos="0"/>
        </w:tabs>
      </w:pPr>
      <w:r>
        <w:lastRenderedPageBreak/>
        <w:t>Discovering logon events in the Event Log</w:t>
      </w:r>
    </w:p>
    <w:p w14:paraId="639DDDD0" w14:textId="3077CFB9" w:rsidR="00B1788C" w:rsidRDefault="00B1788C" w:rsidP="00B1788C">
      <w:pPr>
        <w:pStyle w:val="NormalPACKT"/>
      </w:pPr>
      <w:r>
        <w:t>Each time</w:t>
      </w:r>
      <w:r w:rsidRPr="001B63A1">
        <w:t xml:space="preserve"> you attempt to log</w:t>
      </w:r>
      <w:r>
        <w:t xml:space="preserve"> </w:t>
      </w:r>
      <w:r w:rsidRPr="001B63A1">
        <w:t>on</w:t>
      </w:r>
      <w:r>
        <w:t xml:space="preserve"> to Windows</w:t>
      </w:r>
      <w:r w:rsidRPr="001B63A1">
        <w:t xml:space="preserve">, whether </w:t>
      </w:r>
      <w:r>
        <w:t xml:space="preserve">you are </w:t>
      </w:r>
      <w:r w:rsidRPr="001B63A1">
        <w:t>successful or not, Windows logs the attempt</w:t>
      </w:r>
      <w:r>
        <w:t xml:space="preserve"> in the Security log</w:t>
      </w:r>
      <w:r w:rsidRPr="001B63A1">
        <w:t xml:space="preserve">. </w:t>
      </w:r>
      <w:r>
        <w:t xml:space="preserve">These log events can help determine who logged into a computer and when. </w:t>
      </w:r>
    </w:p>
    <w:p w14:paraId="3A53573E" w14:textId="19F151F4" w:rsidR="00B1788C" w:rsidRDefault="00B1788C" w:rsidP="00B1788C">
      <w:pPr>
        <w:pStyle w:val="NormalPACKT"/>
      </w:pPr>
      <w:r w:rsidRPr="001B63A1">
        <w:t>Windows</w:t>
      </w:r>
      <w:r>
        <w:t xml:space="preserve"> defines </w:t>
      </w:r>
      <w:r w:rsidRPr="001B63A1">
        <w:t>several different logon types. A logon type of 2 indicates a local console log</w:t>
      </w:r>
      <w:r w:rsidR="006E09B8">
        <w:t>i</w:t>
      </w:r>
      <w:r w:rsidRPr="001B63A1">
        <w:t>n (logging on to a physical host), while a logon type of 10 indicates logon over RDP.</w:t>
      </w:r>
      <w:r>
        <w:t xml:space="preserve"> </w:t>
      </w:r>
      <w:r w:rsidRPr="001B63A1">
        <w:t xml:space="preserve">Other logon types include service logon (type 5), </w:t>
      </w:r>
      <w:r>
        <w:t>b</w:t>
      </w:r>
      <w:r w:rsidRPr="001B63A1">
        <w:t>atch or scheduled task (type</w:t>
      </w:r>
      <w:r>
        <w:t xml:space="preserve"> </w:t>
      </w:r>
      <w:r w:rsidRPr="001B63A1">
        <w:t xml:space="preserve">4), and console unlock (type 7). </w:t>
      </w:r>
    </w:p>
    <w:p w14:paraId="2A46C7D5" w14:textId="2099FDB6" w:rsidR="00B1788C" w:rsidRDefault="00B1788C" w:rsidP="00B1788C">
      <w:pPr>
        <w:pStyle w:val="NormalPACKT"/>
      </w:pPr>
      <w:r w:rsidRPr="001B63A1">
        <w:t xml:space="preserve">You can read more detail in this article: </w:t>
      </w:r>
      <w:r w:rsidRPr="00DE71DE">
        <w:rPr>
          <w:rStyle w:val="URLPACKTChar"/>
        </w:rPr>
        <w:t>https://docs.microsoft.com/previous-versions/windows/it-pro/windows-server-2003/</w:t>
      </w:r>
      <w:r w:rsidRPr="00DE71DE">
        <w:rPr>
          <w:rStyle w:val="URLPACKTChar"/>
        </w:rPr>
        <w:br/>
        <w:t>cc787567(v=ws.10)</w:t>
      </w:r>
      <w:r w:rsidRPr="001B63A1">
        <w:rPr>
          <w:rStyle w:val="ItalicsPACKT"/>
        </w:rPr>
        <w:t>.</w:t>
      </w:r>
      <w:r w:rsidRPr="001B63A1">
        <w:t xml:space="preserve"> </w:t>
      </w:r>
      <w:r>
        <w:t xml:space="preserve">Note that this document is somewhat outdated, and Microsoft has not updated it for later versions of Windows. With that said, the information continues to be correct. </w:t>
      </w:r>
    </w:p>
    <w:p w14:paraId="786CF5D7" w14:textId="77777777" w:rsidR="00B1788C" w:rsidRDefault="00B1788C" w:rsidP="00B1788C">
      <w:pPr>
        <w:pStyle w:val="NormalPACKT"/>
      </w:pPr>
      <w:r>
        <w:t>In this recipe, you use PowerShell to examine the Security event log and look at the logon events.</w:t>
      </w:r>
    </w:p>
    <w:p w14:paraId="654E5C86" w14:textId="77777777" w:rsidR="00B1788C" w:rsidRPr="00B1788C" w:rsidRDefault="00B1788C" w:rsidP="00B1788C">
      <w:pPr>
        <w:pStyle w:val="NormalPACKT"/>
      </w:pPr>
    </w:p>
    <w:p w14:paraId="64A346E0" w14:textId="77777777" w:rsidR="00680501" w:rsidRDefault="00680501" w:rsidP="00680501">
      <w:pPr>
        <w:pStyle w:val="Heading2"/>
        <w:tabs>
          <w:tab w:val="left" w:pos="0"/>
        </w:tabs>
      </w:pPr>
      <w:r>
        <w:t>Getting ready</w:t>
      </w:r>
    </w:p>
    <w:p w14:paraId="2038FA17" w14:textId="77777777" w:rsidR="00B1788C" w:rsidRPr="009D0F10" w:rsidRDefault="00B1788C" w:rsidP="00B1788C">
      <w:pPr>
        <w:pStyle w:val="NormalPACKT"/>
        <w:rPr>
          <w:lang w:val="en-GB"/>
        </w:rPr>
      </w:pPr>
      <w:r>
        <w:rPr>
          <w:lang w:val="en-GB"/>
        </w:rPr>
        <w:t xml:space="preserve">You run this recipe on </w:t>
      </w:r>
      <w:r w:rsidRPr="001E243D">
        <w:rPr>
          <w:rStyle w:val="CodeInTextPACKT"/>
        </w:rPr>
        <w:t>DC1</w:t>
      </w:r>
      <w:r>
        <w:rPr>
          <w:lang w:val="en-GB"/>
        </w:rPr>
        <w:t xml:space="preserve">, a domain controller in the </w:t>
      </w:r>
      <w:r w:rsidRPr="001E243D">
        <w:rPr>
          <w:rStyle w:val="CodeInTextPACKT"/>
        </w:rPr>
        <w:t>Reskit.Org</w:t>
      </w:r>
      <w:r>
        <w:rPr>
          <w:lang w:val="en-GB"/>
        </w:rPr>
        <w:t xml:space="preserve"> forest. </w:t>
      </w:r>
    </w:p>
    <w:p w14:paraId="2B939809" w14:textId="7D42109F" w:rsidR="00680501" w:rsidRDefault="00680501" w:rsidP="00680501">
      <w:pPr>
        <w:pStyle w:val="Heading2"/>
        <w:tabs>
          <w:tab w:val="left" w:pos="0"/>
        </w:tabs>
      </w:pPr>
      <w:r>
        <w:t>How to do it...</w:t>
      </w:r>
    </w:p>
    <w:p w14:paraId="0D892321" w14:textId="77777777" w:rsidR="00B1788C" w:rsidRDefault="00B1788C" w:rsidP="00B1788C">
      <w:pPr>
        <w:shd w:val="clear" w:color="auto" w:fill="FFFFFF"/>
        <w:spacing w:before="0" w:after="0" w:line="285" w:lineRule="atLeast"/>
        <w:rPr>
          <w:rFonts w:ascii="Cascadia Code" w:hAnsi="Cascadia Code" w:cs="Cascadia Code"/>
          <w:bCs w:val="0"/>
          <w:color w:val="008000"/>
          <w:sz w:val="21"/>
          <w:szCs w:val="21"/>
          <w:lang w:val="en-GB" w:eastAsia="en-GB"/>
        </w:rPr>
      </w:pPr>
    </w:p>
    <w:p w14:paraId="3A686B71" w14:textId="2E1C44D3" w:rsidR="00B1788C" w:rsidRPr="00B1788C" w:rsidRDefault="00B1788C" w:rsidP="00B1788C">
      <w:pPr>
        <w:pStyle w:val="NumberedBulletPACKT"/>
        <w:numPr>
          <w:ilvl w:val="0"/>
          <w:numId w:val="23"/>
        </w:numPr>
        <w:rPr>
          <w:color w:val="000000"/>
          <w:lang w:val="en-GB" w:eastAsia="en-GB"/>
        </w:rPr>
      </w:pPr>
      <w:r w:rsidRPr="00B1788C">
        <w:rPr>
          <w:lang w:val="en-GB" w:eastAsia="en-GB"/>
        </w:rPr>
        <w:t>Getting Security log events</w:t>
      </w:r>
    </w:p>
    <w:p w14:paraId="0C01CD79" w14:textId="77777777" w:rsidR="00B1788C" w:rsidRPr="00B1788C" w:rsidRDefault="00B1788C" w:rsidP="00B1788C">
      <w:pPr>
        <w:pStyle w:val="CodePACKT"/>
      </w:pPr>
    </w:p>
    <w:p w14:paraId="52EEA3EB" w14:textId="61155F9C" w:rsidR="00B1788C" w:rsidRPr="00B1788C" w:rsidRDefault="00B1788C" w:rsidP="00B1788C">
      <w:pPr>
        <w:pStyle w:val="CodePACKT"/>
      </w:pPr>
      <w:r w:rsidRPr="00B1788C">
        <w:t>$</w:t>
      </w:r>
      <w:proofErr w:type="spellStart"/>
      <w:r w:rsidRPr="00B1788C">
        <w:t>SecLog</w:t>
      </w:r>
      <w:proofErr w:type="spellEnd"/>
      <w:r w:rsidRPr="00B1788C">
        <w:t xml:space="preserve"> = Get-</w:t>
      </w:r>
      <w:proofErr w:type="spellStart"/>
      <w:r w:rsidRPr="00B1788C">
        <w:t>WinEvent</w:t>
      </w:r>
      <w:proofErr w:type="spellEnd"/>
      <w:r w:rsidRPr="00B1788C">
        <w:t xml:space="preserve"> -</w:t>
      </w:r>
      <w:proofErr w:type="spellStart"/>
      <w:r w:rsidRPr="00B1788C">
        <w:t>ListLog</w:t>
      </w:r>
      <w:proofErr w:type="spellEnd"/>
      <w:r w:rsidRPr="00B1788C">
        <w:t xml:space="preserve"> Security</w:t>
      </w:r>
    </w:p>
    <w:p w14:paraId="28134E5B" w14:textId="77777777" w:rsidR="00B1788C" w:rsidRPr="00B1788C" w:rsidRDefault="00B1788C" w:rsidP="00B1788C">
      <w:pPr>
        <w:pStyle w:val="CodePACKT"/>
      </w:pPr>
      <w:r w:rsidRPr="00B1788C">
        <w:t>"Security Event log entries:    [{0,10:N0}]" -f $</w:t>
      </w:r>
      <w:proofErr w:type="spellStart"/>
      <w:r w:rsidRPr="00B1788C">
        <w:t>Seclog.RecordCount</w:t>
      </w:r>
      <w:proofErr w:type="spellEnd"/>
    </w:p>
    <w:p w14:paraId="07B1C6B0" w14:textId="77777777" w:rsidR="00B1788C" w:rsidRPr="00B1788C" w:rsidRDefault="00B1788C" w:rsidP="00B1788C">
      <w:pPr>
        <w:pStyle w:val="CodePACKT"/>
      </w:pPr>
    </w:p>
    <w:p w14:paraId="4A20084E" w14:textId="4E6BB306" w:rsidR="00B1788C" w:rsidRPr="00B1788C" w:rsidRDefault="00B1788C" w:rsidP="00B1788C">
      <w:pPr>
        <w:pStyle w:val="NumberedBulletPACKT"/>
        <w:rPr>
          <w:color w:val="000000"/>
          <w:lang w:val="en-GB" w:eastAsia="en-GB"/>
        </w:rPr>
      </w:pPr>
      <w:r w:rsidRPr="00B1788C">
        <w:rPr>
          <w:lang w:val="en-GB" w:eastAsia="en-GB"/>
        </w:rPr>
        <w:t>Getting all Windows Security log event details</w:t>
      </w:r>
    </w:p>
    <w:p w14:paraId="47AA5B0C" w14:textId="77777777" w:rsidR="00B1788C" w:rsidRPr="00B1788C" w:rsidRDefault="00B1788C" w:rsidP="00B1788C">
      <w:pPr>
        <w:pStyle w:val="CodePACKT"/>
      </w:pPr>
    </w:p>
    <w:p w14:paraId="49EB8548" w14:textId="617459EA" w:rsidR="00B1788C" w:rsidRPr="00B1788C" w:rsidRDefault="00B1788C" w:rsidP="00B1788C">
      <w:pPr>
        <w:pStyle w:val="CodePACKT"/>
      </w:pPr>
      <w:r w:rsidRPr="00B1788C">
        <w:t>$</w:t>
      </w:r>
      <w:proofErr w:type="spellStart"/>
      <w:r w:rsidRPr="00B1788C">
        <w:t>SecEvents</w:t>
      </w:r>
      <w:proofErr w:type="spellEnd"/>
      <w:r w:rsidRPr="00B1788C">
        <w:t xml:space="preserve"> = Get-</w:t>
      </w:r>
      <w:proofErr w:type="spellStart"/>
      <w:r w:rsidRPr="00B1788C">
        <w:t>WinEvent</w:t>
      </w:r>
      <w:proofErr w:type="spellEnd"/>
      <w:r w:rsidRPr="00B1788C">
        <w:t xml:space="preserve"> -</w:t>
      </w:r>
      <w:proofErr w:type="spellStart"/>
      <w:r w:rsidRPr="00B1788C">
        <w:t>LogName</w:t>
      </w:r>
      <w:proofErr w:type="spellEnd"/>
      <w:r w:rsidRPr="00B1788C">
        <w:t xml:space="preserve"> Security </w:t>
      </w:r>
    </w:p>
    <w:p w14:paraId="6B64F90A" w14:textId="77777777" w:rsidR="00B1788C" w:rsidRPr="00B1788C" w:rsidRDefault="00B1788C" w:rsidP="00B1788C">
      <w:pPr>
        <w:pStyle w:val="CodePACKT"/>
      </w:pPr>
      <w:r w:rsidRPr="00B1788C">
        <w:t>"Found $($</w:t>
      </w:r>
      <w:proofErr w:type="spellStart"/>
      <w:r w:rsidRPr="00B1788C">
        <w:t>SecEvents.count</w:t>
      </w:r>
      <w:proofErr w:type="spellEnd"/>
      <w:r w:rsidRPr="00B1788C">
        <w:t>) security events on DC1"</w:t>
      </w:r>
    </w:p>
    <w:p w14:paraId="1BB2E554" w14:textId="77777777" w:rsidR="00B1788C" w:rsidRPr="00B1788C" w:rsidRDefault="00B1788C" w:rsidP="00B1788C">
      <w:pPr>
        <w:pStyle w:val="CodePACKT"/>
      </w:pPr>
    </w:p>
    <w:p w14:paraId="3914822F" w14:textId="0C31A4CE" w:rsidR="00B1788C" w:rsidRPr="00B1788C" w:rsidRDefault="00B1788C" w:rsidP="00B1788C">
      <w:pPr>
        <w:pStyle w:val="NumberedBulletPACKT"/>
        <w:rPr>
          <w:color w:val="000000"/>
          <w:lang w:val="en-GB" w:eastAsia="en-GB"/>
        </w:rPr>
      </w:pPr>
      <w:r w:rsidRPr="00B1788C">
        <w:rPr>
          <w:lang w:val="en-GB" w:eastAsia="en-GB"/>
        </w:rPr>
        <w:t>Examining Security event log event members</w:t>
      </w:r>
    </w:p>
    <w:p w14:paraId="1C391247" w14:textId="77777777" w:rsidR="00B1788C" w:rsidRPr="00B1788C" w:rsidRDefault="00B1788C" w:rsidP="00B1788C">
      <w:pPr>
        <w:pStyle w:val="CodePACKT"/>
      </w:pPr>
    </w:p>
    <w:p w14:paraId="62D32787" w14:textId="0280A4A5" w:rsidR="00B1788C" w:rsidRPr="00B1788C" w:rsidRDefault="00B1788C" w:rsidP="00B1788C">
      <w:pPr>
        <w:pStyle w:val="CodePACKT"/>
      </w:pPr>
      <w:r w:rsidRPr="00B1788C">
        <w:t>$</w:t>
      </w:r>
      <w:proofErr w:type="spellStart"/>
      <w:r w:rsidRPr="00B1788C">
        <w:t>SecEvents</w:t>
      </w:r>
      <w:proofErr w:type="spellEnd"/>
      <w:r w:rsidRPr="00B1788C">
        <w:t xml:space="preserve"> | </w:t>
      </w:r>
    </w:p>
    <w:p w14:paraId="59A059CE" w14:textId="77777777" w:rsidR="00B1788C" w:rsidRPr="00B1788C" w:rsidRDefault="00B1788C" w:rsidP="00B1788C">
      <w:pPr>
        <w:pStyle w:val="CodePACKT"/>
      </w:pPr>
      <w:r w:rsidRPr="00B1788C">
        <w:t>  Get-Member</w:t>
      </w:r>
    </w:p>
    <w:p w14:paraId="77A22606" w14:textId="77777777" w:rsidR="00B1788C" w:rsidRPr="00B1788C" w:rsidRDefault="00B1788C" w:rsidP="00B1788C">
      <w:pPr>
        <w:pStyle w:val="CodePACKT"/>
      </w:pPr>
    </w:p>
    <w:p w14:paraId="2299AD7E" w14:textId="2C065F53" w:rsidR="00B1788C" w:rsidRPr="00B1788C" w:rsidRDefault="00B1788C" w:rsidP="00B1788C">
      <w:pPr>
        <w:pStyle w:val="NumberedBulletPACKT"/>
        <w:rPr>
          <w:color w:val="000000"/>
          <w:lang w:val="en-GB" w:eastAsia="en-GB"/>
        </w:rPr>
      </w:pPr>
      <w:r w:rsidRPr="00B1788C">
        <w:rPr>
          <w:lang w:val="en-GB" w:eastAsia="en-GB"/>
        </w:rPr>
        <w:t>Summarizing security events by event ID</w:t>
      </w:r>
    </w:p>
    <w:p w14:paraId="4FD621A8" w14:textId="77777777" w:rsidR="00B1788C" w:rsidRPr="00B1788C" w:rsidRDefault="00B1788C" w:rsidP="00B1788C">
      <w:pPr>
        <w:pStyle w:val="CodePACKT"/>
      </w:pPr>
    </w:p>
    <w:p w14:paraId="7CA1713E" w14:textId="05CACAE3" w:rsidR="00B1788C" w:rsidRPr="00B1788C" w:rsidRDefault="00B1788C" w:rsidP="00B1788C">
      <w:pPr>
        <w:pStyle w:val="CodePACKT"/>
      </w:pPr>
      <w:r w:rsidRPr="00B1788C">
        <w:t>$</w:t>
      </w:r>
      <w:proofErr w:type="spellStart"/>
      <w:r w:rsidRPr="00B1788C">
        <w:t>SecEvents</w:t>
      </w:r>
      <w:proofErr w:type="spellEnd"/>
      <w:r w:rsidRPr="00B1788C">
        <w:t xml:space="preserve"> | </w:t>
      </w:r>
    </w:p>
    <w:p w14:paraId="588259BF" w14:textId="77777777" w:rsidR="00B1788C" w:rsidRPr="00B1788C" w:rsidRDefault="00B1788C" w:rsidP="00B1788C">
      <w:pPr>
        <w:pStyle w:val="CodePACKT"/>
      </w:pPr>
      <w:r w:rsidRPr="00B1788C">
        <w:t xml:space="preserve">  Sort-Object -Property Id | </w:t>
      </w:r>
    </w:p>
    <w:p w14:paraId="1BB9E8E7" w14:textId="77777777" w:rsidR="00B1788C" w:rsidRPr="00B1788C" w:rsidRDefault="00B1788C" w:rsidP="00B1788C">
      <w:pPr>
        <w:pStyle w:val="CodePACKT"/>
      </w:pPr>
      <w:r w:rsidRPr="00B1788C">
        <w:t xml:space="preserve">    Group-Object -Property ID | </w:t>
      </w:r>
    </w:p>
    <w:p w14:paraId="4628AAB4" w14:textId="77777777" w:rsidR="00B1788C" w:rsidRPr="00B1788C" w:rsidRDefault="00B1788C" w:rsidP="00B1788C">
      <w:pPr>
        <w:pStyle w:val="CodePACKT"/>
      </w:pPr>
      <w:r w:rsidRPr="00B1788C">
        <w:t>      Sort-Object -Property Name |</w:t>
      </w:r>
    </w:p>
    <w:p w14:paraId="21298B7E" w14:textId="77777777" w:rsidR="00B1788C" w:rsidRPr="00B1788C" w:rsidRDefault="00B1788C" w:rsidP="00B1788C">
      <w:pPr>
        <w:pStyle w:val="CodePACKT"/>
      </w:pPr>
      <w:r w:rsidRPr="00B1788C">
        <w:t>        Format-Table -Property Name, Count</w:t>
      </w:r>
    </w:p>
    <w:p w14:paraId="51D91AEB" w14:textId="77777777" w:rsidR="00B1788C" w:rsidRPr="00B1788C" w:rsidRDefault="00B1788C" w:rsidP="00B1788C">
      <w:pPr>
        <w:pStyle w:val="CodePACKT"/>
      </w:pPr>
    </w:p>
    <w:p w14:paraId="10EA816A" w14:textId="677683D3" w:rsidR="00B1788C" w:rsidRPr="00B1788C" w:rsidRDefault="00B1788C" w:rsidP="00B1788C">
      <w:pPr>
        <w:pStyle w:val="NumberedBulletPACKT"/>
        <w:rPr>
          <w:color w:val="000000"/>
          <w:lang w:val="en-GB" w:eastAsia="en-GB"/>
        </w:rPr>
      </w:pPr>
      <w:r w:rsidRPr="00B1788C">
        <w:rPr>
          <w:lang w:val="en-GB" w:eastAsia="en-GB"/>
        </w:rPr>
        <w:t xml:space="preserve">Getting all successful logon events on </w:t>
      </w:r>
      <w:r w:rsidRPr="00B1788C">
        <w:rPr>
          <w:rStyle w:val="CodeInTextPACKT"/>
        </w:rPr>
        <w:t>DC1</w:t>
      </w:r>
    </w:p>
    <w:p w14:paraId="043972D7" w14:textId="77777777" w:rsidR="00B1788C" w:rsidRPr="00B1788C" w:rsidRDefault="00B1788C" w:rsidP="00B1788C">
      <w:pPr>
        <w:pStyle w:val="CodePACKT"/>
      </w:pPr>
    </w:p>
    <w:p w14:paraId="0F738365" w14:textId="64D616E6" w:rsidR="00B1788C" w:rsidRPr="00B1788C" w:rsidRDefault="00B1788C" w:rsidP="00B1788C">
      <w:pPr>
        <w:pStyle w:val="CodePACKT"/>
      </w:pPr>
      <w:r w:rsidRPr="00B1788C">
        <w:t>$Logons = $</w:t>
      </w:r>
      <w:proofErr w:type="spellStart"/>
      <w:r w:rsidRPr="00B1788C">
        <w:t>SecEvents</w:t>
      </w:r>
      <w:proofErr w:type="spellEnd"/>
      <w:r w:rsidRPr="00B1788C">
        <w:t xml:space="preserve"> | Where-Object ID -eq 4624   # logon event</w:t>
      </w:r>
    </w:p>
    <w:p w14:paraId="5D8482E5" w14:textId="77777777" w:rsidR="00B1788C" w:rsidRPr="00B1788C" w:rsidRDefault="00B1788C" w:rsidP="00B1788C">
      <w:pPr>
        <w:pStyle w:val="CodePACKT"/>
      </w:pPr>
      <w:r w:rsidRPr="00B1788C">
        <w:t>"Found $($</w:t>
      </w:r>
      <w:proofErr w:type="spellStart"/>
      <w:r w:rsidRPr="00B1788C">
        <w:t>Logons.Count</w:t>
      </w:r>
      <w:proofErr w:type="spellEnd"/>
      <w:r w:rsidRPr="00B1788C">
        <w:t>) logon events on DC1"</w:t>
      </w:r>
    </w:p>
    <w:p w14:paraId="3F9E76CA" w14:textId="77777777" w:rsidR="00B1788C" w:rsidRPr="00B1788C" w:rsidRDefault="00B1788C" w:rsidP="00B1788C">
      <w:pPr>
        <w:pStyle w:val="CodePACKT"/>
      </w:pPr>
    </w:p>
    <w:p w14:paraId="3D3FF6EE" w14:textId="41528BA2" w:rsidR="00B1788C" w:rsidRPr="00B1788C" w:rsidRDefault="00B1788C" w:rsidP="00B1788C">
      <w:pPr>
        <w:pStyle w:val="NumberedBulletPACKT"/>
        <w:rPr>
          <w:color w:val="000000"/>
          <w:lang w:val="en-GB" w:eastAsia="en-GB"/>
        </w:rPr>
      </w:pPr>
      <w:r w:rsidRPr="00B1788C">
        <w:rPr>
          <w:lang w:val="en-GB" w:eastAsia="en-GB"/>
        </w:rPr>
        <w:t xml:space="preserve">Getting all failed logon events on </w:t>
      </w:r>
      <w:r w:rsidRPr="00B1788C">
        <w:rPr>
          <w:rStyle w:val="CodeInTextPACKT"/>
        </w:rPr>
        <w:t>DC1</w:t>
      </w:r>
    </w:p>
    <w:p w14:paraId="6BE61A75" w14:textId="77777777" w:rsidR="00B1788C" w:rsidRPr="00B1788C" w:rsidRDefault="00B1788C" w:rsidP="00B1788C">
      <w:pPr>
        <w:pStyle w:val="CodePACKT"/>
      </w:pPr>
    </w:p>
    <w:p w14:paraId="59F0D03E" w14:textId="2AF74A32" w:rsidR="00B1788C" w:rsidRPr="00B1788C" w:rsidRDefault="00B1788C" w:rsidP="00B1788C">
      <w:pPr>
        <w:pStyle w:val="CodePACKT"/>
      </w:pPr>
      <w:r w:rsidRPr="00B1788C">
        <w:t>$</w:t>
      </w:r>
      <w:proofErr w:type="spellStart"/>
      <w:r w:rsidRPr="00B1788C">
        <w:t>FLogons</w:t>
      </w:r>
      <w:proofErr w:type="spellEnd"/>
      <w:r w:rsidRPr="00B1788C">
        <w:t xml:space="preserve"> = $</w:t>
      </w:r>
      <w:proofErr w:type="spellStart"/>
      <w:r w:rsidRPr="00B1788C">
        <w:t>SecEvents</w:t>
      </w:r>
      <w:proofErr w:type="spellEnd"/>
      <w:r w:rsidRPr="00B1788C">
        <w:t xml:space="preserve"> | Where-Object ID -eq 4625   # failed logon event</w:t>
      </w:r>
    </w:p>
    <w:p w14:paraId="0671B4D1" w14:textId="77777777" w:rsidR="00B1788C" w:rsidRPr="00B1788C" w:rsidRDefault="00B1788C" w:rsidP="00B1788C">
      <w:pPr>
        <w:pStyle w:val="CodePACKT"/>
      </w:pPr>
      <w:r w:rsidRPr="00B1788C">
        <w:t>"Found $($</w:t>
      </w:r>
      <w:proofErr w:type="spellStart"/>
      <w:r w:rsidRPr="00B1788C">
        <w:t>FLogons.Count</w:t>
      </w:r>
      <w:proofErr w:type="spellEnd"/>
      <w:r w:rsidRPr="00B1788C">
        <w:t>) failed logon events on DC1"</w:t>
      </w:r>
    </w:p>
    <w:p w14:paraId="533264AE" w14:textId="77777777" w:rsidR="00B1788C" w:rsidRPr="00B1788C" w:rsidRDefault="00B1788C" w:rsidP="00B1788C">
      <w:pPr>
        <w:pStyle w:val="CodePACKT"/>
      </w:pPr>
    </w:p>
    <w:p w14:paraId="4F4D4E3D" w14:textId="26BC6DD6" w:rsidR="00B1788C" w:rsidRPr="00B1788C" w:rsidRDefault="00B1788C" w:rsidP="00B1788C">
      <w:pPr>
        <w:pStyle w:val="NumberedBulletPACKT"/>
        <w:rPr>
          <w:color w:val="000000"/>
          <w:lang w:val="en-GB" w:eastAsia="en-GB"/>
        </w:rPr>
      </w:pPr>
      <w:r w:rsidRPr="00B1788C">
        <w:rPr>
          <w:lang w:val="en-GB" w:eastAsia="en-GB"/>
        </w:rPr>
        <w:t>Creating a summary array of successful logon events</w:t>
      </w:r>
    </w:p>
    <w:p w14:paraId="785DB0C3" w14:textId="77777777" w:rsidR="00B1788C" w:rsidRPr="00B1788C" w:rsidRDefault="00B1788C" w:rsidP="00B1788C">
      <w:pPr>
        <w:pStyle w:val="CodePACKT"/>
      </w:pPr>
    </w:p>
    <w:p w14:paraId="63BF4AA2" w14:textId="7591E07A" w:rsidR="00B1788C" w:rsidRPr="00B1788C" w:rsidRDefault="00B1788C" w:rsidP="00B1788C">
      <w:pPr>
        <w:pStyle w:val="CodePACKT"/>
      </w:pPr>
      <w:r w:rsidRPr="00B1788C">
        <w:t>$</w:t>
      </w:r>
      <w:proofErr w:type="spellStart"/>
      <w:r w:rsidRPr="00B1788C">
        <w:t>LogonEvents</w:t>
      </w:r>
      <w:proofErr w:type="spellEnd"/>
      <w:r w:rsidRPr="00B1788C">
        <w:t xml:space="preserve"> = @()</w:t>
      </w:r>
    </w:p>
    <w:p w14:paraId="3C9F05D7" w14:textId="77777777" w:rsidR="00B1788C" w:rsidRPr="00B1788C" w:rsidRDefault="00B1788C" w:rsidP="00B1788C">
      <w:pPr>
        <w:pStyle w:val="CodePACKT"/>
      </w:pPr>
      <w:r w:rsidRPr="00B1788C">
        <w:t>Foreach ($Logon in $Logons) {</w:t>
      </w:r>
    </w:p>
    <w:p w14:paraId="3BAFCC8B" w14:textId="77777777" w:rsidR="00B1788C" w:rsidRPr="00B1788C" w:rsidRDefault="00B1788C" w:rsidP="00B1788C">
      <w:pPr>
        <w:pStyle w:val="CodePACKT"/>
      </w:pPr>
      <w:r w:rsidRPr="00B1788C">
        <w:t>  $XMLMSG = [xml] $</w:t>
      </w:r>
      <w:proofErr w:type="spellStart"/>
      <w:r w:rsidRPr="00B1788C">
        <w:t>Logon.ToXml</w:t>
      </w:r>
      <w:proofErr w:type="spellEnd"/>
      <w:r w:rsidRPr="00B1788C">
        <w:t>()</w:t>
      </w:r>
    </w:p>
    <w:p w14:paraId="6246B641" w14:textId="77777777" w:rsidR="00B1788C" w:rsidRPr="00B1788C" w:rsidRDefault="00B1788C" w:rsidP="00B1788C">
      <w:pPr>
        <w:pStyle w:val="CodePACKT"/>
      </w:pPr>
      <w:r w:rsidRPr="00B1788C">
        <w:t>  $Text = '#text'</w:t>
      </w:r>
    </w:p>
    <w:p w14:paraId="4DCAB993" w14:textId="77777777" w:rsidR="00B1788C" w:rsidRPr="00B1788C" w:rsidRDefault="00B1788C" w:rsidP="00B1788C">
      <w:pPr>
        <w:pStyle w:val="CodePACKT"/>
      </w:pPr>
      <w:r w:rsidRPr="00B1788C">
        <w:t>  $</w:t>
      </w:r>
      <w:proofErr w:type="spellStart"/>
      <w:r w:rsidRPr="00B1788C">
        <w:t>HostName</w:t>
      </w:r>
      <w:proofErr w:type="spellEnd"/>
      <w:r w:rsidRPr="00B1788C">
        <w:t xml:space="preserve">   = $</w:t>
      </w:r>
      <w:proofErr w:type="spellStart"/>
      <w:r w:rsidRPr="00B1788C">
        <w:t>XMLMSG.Event.EventData.data.$Text</w:t>
      </w:r>
      <w:proofErr w:type="spellEnd"/>
      <w:r w:rsidRPr="00B1788C">
        <w:t>[1]</w:t>
      </w:r>
    </w:p>
    <w:p w14:paraId="753E0DB2" w14:textId="77777777" w:rsidR="00B1788C" w:rsidRPr="00B1788C" w:rsidRDefault="00B1788C" w:rsidP="00B1788C">
      <w:pPr>
        <w:pStyle w:val="CodePACKT"/>
      </w:pPr>
      <w:r w:rsidRPr="00B1788C">
        <w:t>  $</w:t>
      </w:r>
      <w:proofErr w:type="spellStart"/>
      <w:r w:rsidRPr="00B1788C">
        <w:t>HostDomain</w:t>
      </w:r>
      <w:proofErr w:type="spellEnd"/>
      <w:r w:rsidRPr="00B1788C">
        <w:t xml:space="preserve"> = $</w:t>
      </w:r>
      <w:proofErr w:type="spellStart"/>
      <w:r w:rsidRPr="00B1788C">
        <w:t>XMLMSG.Event.EventData.data.$Text</w:t>
      </w:r>
      <w:proofErr w:type="spellEnd"/>
      <w:r w:rsidRPr="00B1788C">
        <w:t>[2]</w:t>
      </w:r>
    </w:p>
    <w:p w14:paraId="68A068F0" w14:textId="77777777" w:rsidR="00B1788C" w:rsidRPr="00B1788C" w:rsidRDefault="00B1788C" w:rsidP="00B1788C">
      <w:pPr>
        <w:pStyle w:val="CodePACKT"/>
      </w:pPr>
      <w:r w:rsidRPr="00B1788C">
        <w:t>  $Account    = $</w:t>
      </w:r>
      <w:proofErr w:type="spellStart"/>
      <w:r w:rsidRPr="00B1788C">
        <w:t>XMLMSG.Event.EventData.data.$Text</w:t>
      </w:r>
      <w:proofErr w:type="spellEnd"/>
      <w:r w:rsidRPr="00B1788C">
        <w:t>[5]</w:t>
      </w:r>
    </w:p>
    <w:p w14:paraId="6CE6A204" w14:textId="77777777" w:rsidR="00B1788C" w:rsidRPr="00B1788C" w:rsidRDefault="00B1788C" w:rsidP="00B1788C">
      <w:pPr>
        <w:pStyle w:val="CodePACKT"/>
      </w:pPr>
      <w:r w:rsidRPr="00B1788C">
        <w:t>  $</w:t>
      </w:r>
      <w:proofErr w:type="spellStart"/>
      <w:r w:rsidRPr="00B1788C">
        <w:t>AcctDomain</w:t>
      </w:r>
      <w:proofErr w:type="spellEnd"/>
      <w:r w:rsidRPr="00B1788C">
        <w:t xml:space="preserve"> = $</w:t>
      </w:r>
      <w:proofErr w:type="spellStart"/>
      <w:r w:rsidRPr="00B1788C">
        <w:t>XMLMSG.Event.EventData.data.$Text</w:t>
      </w:r>
      <w:proofErr w:type="spellEnd"/>
      <w:r w:rsidRPr="00B1788C">
        <w:t>[6]</w:t>
      </w:r>
    </w:p>
    <w:p w14:paraId="66E263B2" w14:textId="77777777" w:rsidR="00B1788C" w:rsidRPr="00B1788C" w:rsidRDefault="00B1788C" w:rsidP="00B1788C">
      <w:pPr>
        <w:pStyle w:val="CodePACKT"/>
      </w:pPr>
      <w:r w:rsidRPr="00B1788C">
        <w:t>  $</w:t>
      </w:r>
      <w:proofErr w:type="spellStart"/>
      <w:r w:rsidRPr="00B1788C">
        <w:t>LogonType</w:t>
      </w:r>
      <w:proofErr w:type="spellEnd"/>
      <w:r w:rsidRPr="00B1788C">
        <w:t xml:space="preserve">  = $</w:t>
      </w:r>
      <w:proofErr w:type="spellStart"/>
      <w:r w:rsidRPr="00B1788C">
        <w:t>XMLMSG.Event.EventData.data.$Text</w:t>
      </w:r>
      <w:proofErr w:type="spellEnd"/>
      <w:r w:rsidRPr="00B1788C">
        <w:t>[8]</w:t>
      </w:r>
    </w:p>
    <w:p w14:paraId="16178167" w14:textId="77777777" w:rsidR="00B1788C" w:rsidRPr="00B1788C" w:rsidRDefault="00B1788C" w:rsidP="00B1788C">
      <w:pPr>
        <w:pStyle w:val="CodePACKT"/>
      </w:pPr>
      <w:r w:rsidRPr="00B1788C">
        <w:t>  $</w:t>
      </w:r>
      <w:proofErr w:type="spellStart"/>
      <w:r w:rsidRPr="00B1788C">
        <w:t>LogonEvent</w:t>
      </w:r>
      <w:proofErr w:type="spellEnd"/>
      <w:r w:rsidRPr="00B1788C">
        <w:t xml:space="preserve"> = New-Object -Type </w:t>
      </w:r>
      <w:proofErr w:type="spellStart"/>
      <w:r w:rsidRPr="00B1788C">
        <w:t>PSCustomObject</w:t>
      </w:r>
      <w:proofErr w:type="spellEnd"/>
      <w:r w:rsidRPr="00B1788C">
        <w:t xml:space="preserve"> -Property @{</w:t>
      </w:r>
    </w:p>
    <w:p w14:paraId="1ECC08D0" w14:textId="77777777" w:rsidR="00B1788C" w:rsidRPr="00B1788C" w:rsidRDefault="00B1788C" w:rsidP="00B1788C">
      <w:pPr>
        <w:pStyle w:val="CodePACKT"/>
      </w:pPr>
      <w:r w:rsidRPr="00B1788C">
        <w:t>     Account   = "$</w:t>
      </w:r>
      <w:proofErr w:type="spellStart"/>
      <w:r w:rsidRPr="00B1788C">
        <w:t>AcctDomain</w:t>
      </w:r>
      <w:proofErr w:type="spellEnd"/>
      <w:r w:rsidRPr="00B1788C">
        <w:t>\$Account"</w:t>
      </w:r>
    </w:p>
    <w:p w14:paraId="147AD67A" w14:textId="77777777" w:rsidR="00B1788C" w:rsidRPr="00B1788C" w:rsidRDefault="00B1788C" w:rsidP="00B1788C">
      <w:pPr>
        <w:pStyle w:val="CodePACKT"/>
      </w:pPr>
      <w:r w:rsidRPr="00B1788C">
        <w:t>     Host      = "$</w:t>
      </w:r>
      <w:proofErr w:type="spellStart"/>
      <w:r w:rsidRPr="00B1788C">
        <w:t>HostDomain</w:t>
      </w:r>
      <w:proofErr w:type="spellEnd"/>
      <w:r w:rsidRPr="00B1788C">
        <w:t>\$Hostname"</w:t>
      </w:r>
    </w:p>
    <w:p w14:paraId="4782C1AA" w14:textId="77777777" w:rsidR="00B1788C" w:rsidRPr="00B1788C" w:rsidRDefault="00B1788C" w:rsidP="00B1788C">
      <w:pPr>
        <w:pStyle w:val="CodePACKT"/>
      </w:pPr>
      <w:r w:rsidRPr="00B1788C">
        <w:t>     </w:t>
      </w:r>
      <w:proofErr w:type="spellStart"/>
      <w:r w:rsidRPr="00B1788C">
        <w:t>LogonType</w:t>
      </w:r>
      <w:proofErr w:type="spellEnd"/>
      <w:r w:rsidRPr="00B1788C">
        <w:t xml:space="preserve"> = $</w:t>
      </w:r>
      <w:proofErr w:type="spellStart"/>
      <w:r w:rsidRPr="00B1788C">
        <w:t>LogonType</w:t>
      </w:r>
      <w:proofErr w:type="spellEnd"/>
    </w:p>
    <w:p w14:paraId="7E4C6B33" w14:textId="77777777" w:rsidR="00B1788C" w:rsidRPr="00B1788C" w:rsidRDefault="00B1788C" w:rsidP="00B1788C">
      <w:pPr>
        <w:pStyle w:val="CodePACKT"/>
      </w:pPr>
      <w:r w:rsidRPr="00B1788C">
        <w:t>     Time      = $</w:t>
      </w:r>
      <w:proofErr w:type="spellStart"/>
      <w:r w:rsidRPr="00B1788C">
        <w:t>Logon.TimeCreated</w:t>
      </w:r>
      <w:proofErr w:type="spellEnd"/>
    </w:p>
    <w:p w14:paraId="54B97890" w14:textId="77777777" w:rsidR="00B1788C" w:rsidRPr="00B1788C" w:rsidRDefault="00B1788C" w:rsidP="00B1788C">
      <w:pPr>
        <w:pStyle w:val="CodePACKT"/>
      </w:pPr>
      <w:r w:rsidRPr="00B1788C">
        <w:t>  }</w:t>
      </w:r>
    </w:p>
    <w:p w14:paraId="6A532206" w14:textId="77777777" w:rsidR="00B1788C" w:rsidRPr="00B1788C" w:rsidRDefault="00B1788C" w:rsidP="00B1788C">
      <w:pPr>
        <w:pStyle w:val="CodePACKT"/>
      </w:pPr>
      <w:r w:rsidRPr="00B1788C">
        <w:t xml:space="preserve">  </w:t>
      </w:r>
      <w:commentRangeStart w:id="31"/>
      <w:r w:rsidRPr="00B1788C">
        <w:t>$</w:t>
      </w:r>
      <w:proofErr w:type="spellStart"/>
      <w:r w:rsidRPr="00B1788C">
        <w:t>LogonEvents</w:t>
      </w:r>
      <w:proofErr w:type="spellEnd"/>
      <w:r w:rsidRPr="00B1788C">
        <w:t xml:space="preserve"> += $</w:t>
      </w:r>
      <w:proofErr w:type="spellStart"/>
      <w:r w:rsidRPr="00B1788C">
        <w:t>logonEvent</w:t>
      </w:r>
      <w:commentRangeEnd w:id="31"/>
      <w:proofErr w:type="spellEnd"/>
      <w:r w:rsidR="00233038">
        <w:rPr>
          <w:rStyle w:val="CommentReference"/>
          <w:rFonts w:ascii="Arial" w:hAnsi="Arial" w:cs="Arial"/>
          <w:bCs/>
          <w:lang w:eastAsia="en-US"/>
        </w:rPr>
        <w:commentReference w:id="31"/>
      </w:r>
    </w:p>
    <w:p w14:paraId="124D27BC" w14:textId="77777777" w:rsidR="00B1788C" w:rsidRPr="00B1788C" w:rsidRDefault="00B1788C" w:rsidP="00B1788C">
      <w:pPr>
        <w:pStyle w:val="CodePACKT"/>
      </w:pPr>
      <w:r w:rsidRPr="00B1788C">
        <w:t>}</w:t>
      </w:r>
    </w:p>
    <w:p w14:paraId="34FA0BD3" w14:textId="77777777" w:rsidR="00B1788C" w:rsidRPr="00B1788C" w:rsidRDefault="00B1788C" w:rsidP="00B1788C">
      <w:pPr>
        <w:shd w:val="clear" w:color="auto" w:fill="FFFFFF"/>
        <w:spacing w:before="0" w:after="0" w:line="285" w:lineRule="atLeast"/>
        <w:rPr>
          <w:rFonts w:ascii="Cascadia Code" w:hAnsi="Cascadia Code" w:cs="Cascadia Code"/>
          <w:bCs w:val="0"/>
          <w:color w:val="000000"/>
          <w:sz w:val="21"/>
          <w:szCs w:val="21"/>
          <w:lang w:val="en-GB" w:eastAsia="en-GB"/>
        </w:rPr>
      </w:pPr>
    </w:p>
    <w:p w14:paraId="77A45DCA" w14:textId="48EC2FA9" w:rsidR="00B1788C" w:rsidRPr="00B1788C" w:rsidRDefault="00B1788C" w:rsidP="00B1788C">
      <w:pPr>
        <w:pStyle w:val="NumberedBulletPACKT"/>
        <w:rPr>
          <w:color w:val="000000"/>
          <w:lang w:val="en-GB" w:eastAsia="en-GB"/>
        </w:rPr>
      </w:pPr>
      <w:r w:rsidRPr="00B1788C">
        <w:rPr>
          <w:lang w:val="en-GB" w:eastAsia="en-GB"/>
        </w:rPr>
        <w:t xml:space="preserve">Summarizing successful logon events on </w:t>
      </w:r>
      <w:r w:rsidRPr="00B1788C">
        <w:rPr>
          <w:rStyle w:val="CodeInTextPACKT"/>
        </w:rPr>
        <w:t>DC1</w:t>
      </w:r>
    </w:p>
    <w:p w14:paraId="39072C01" w14:textId="77777777" w:rsidR="00B1788C" w:rsidRDefault="00B1788C" w:rsidP="00B1788C">
      <w:pPr>
        <w:pStyle w:val="CodePACKT"/>
      </w:pPr>
    </w:p>
    <w:p w14:paraId="77AEFACD" w14:textId="3D532033" w:rsidR="00B1788C" w:rsidRPr="00B1788C" w:rsidRDefault="00B1788C" w:rsidP="00B1788C">
      <w:pPr>
        <w:pStyle w:val="CodePACKT"/>
      </w:pPr>
      <w:r w:rsidRPr="00B1788C">
        <w:t>$</w:t>
      </w:r>
      <w:proofErr w:type="spellStart"/>
      <w:r w:rsidRPr="00B1788C">
        <w:t>LogonEvents</w:t>
      </w:r>
      <w:proofErr w:type="spellEnd"/>
      <w:r w:rsidRPr="00B1788C">
        <w:t xml:space="preserve"> | </w:t>
      </w:r>
    </w:p>
    <w:p w14:paraId="0ED88462" w14:textId="77777777" w:rsidR="00B1788C" w:rsidRPr="00B1788C" w:rsidRDefault="00B1788C" w:rsidP="00B1788C">
      <w:pPr>
        <w:pStyle w:val="CodePACKT"/>
      </w:pPr>
      <w:r w:rsidRPr="00B1788C">
        <w:t xml:space="preserve">  Group-Object -Property </w:t>
      </w:r>
      <w:proofErr w:type="spellStart"/>
      <w:r w:rsidRPr="00B1788C">
        <w:t>LogonType</w:t>
      </w:r>
      <w:proofErr w:type="spellEnd"/>
      <w:r w:rsidRPr="00B1788C">
        <w:t xml:space="preserve"> |</w:t>
      </w:r>
    </w:p>
    <w:p w14:paraId="235B6B76" w14:textId="77777777" w:rsidR="00B1788C" w:rsidRPr="00B1788C" w:rsidRDefault="00B1788C" w:rsidP="00B1788C">
      <w:pPr>
        <w:pStyle w:val="CodePACKT"/>
      </w:pPr>
      <w:r w:rsidRPr="00B1788C">
        <w:t>    Sort-Object -Property Name |</w:t>
      </w:r>
    </w:p>
    <w:p w14:paraId="053648C4" w14:textId="77777777" w:rsidR="00B1788C" w:rsidRPr="00B1788C" w:rsidRDefault="00B1788C" w:rsidP="00B1788C">
      <w:pPr>
        <w:pStyle w:val="CodePACKT"/>
      </w:pPr>
      <w:r w:rsidRPr="00B1788C">
        <w:t xml:space="preserve">      Select-Object -Property </w:t>
      </w:r>
      <w:proofErr w:type="spellStart"/>
      <w:r w:rsidRPr="00B1788C">
        <w:t>Name,Count</w:t>
      </w:r>
      <w:proofErr w:type="spellEnd"/>
    </w:p>
    <w:p w14:paraId="0E9231D7" w14:textId="77777777" w:rsidR="00B1788C" w:rsidRPr="00B1788C" w:rsidRDefault="00B1788C" w:rsidP="00B1788C">
      <w:pPr>
        <w:pStyle w:val="CodePACKT"/>
      </w:pPr>
    </w:p>
    <w:p w14:paraId="198EC625" w14:textId="6CBA368D" w:rsidR="00B1788C" w:rsidRPr="00B1788C" w:rsidRDefault="00B1788C" w:rsidP="00B1788C">
      <w:pPr>
        <w:pStyle w:val="NumberedBulletPACKT"/>
        <w:rPr>
          <w:color w:val="000000"/>
          <w:lang w:val="en-GB" w:eastAsia="en-GB"/>
        </w:rPr>
      </w:pPr>
      <w:r w:rsidRPr="00B1788C">
        <w:rPr>
          <w:lang w:val="en-GB" w:eastAsia="en-GB"/>
        </w:rPr>
        <w:t xml:space="preserve">Creating a summary array of failed logon events on </w:t>
      </w:r>
      <w:r w:rsidRPr="00B1788C">
        <w:rPr>
          <w:rStyle w:val="CodeInTextPACKT"/>
        </w:rPr>
        <w:t>DC1</w:t>
      </w:r>
    </w:p>
    <w:p w14:paraId="420812C8" w14:textId="77777777" w:rsidR="00B1788C" w:rsidRPr="00B1788C" w:rsidRDefault="00B1788C" w:rsidP="00B1788C">
      <w:pPr>
        <w:pStyle w:val="CodePACKT"/>
      </w:pPr>
    </w:p>
    <w:p w14:paraId="15544665" w14:textId="632FF648" w:rsidR="00B1788C" w:rsidRPr="00B1788C" w:rsidRDefault="00B1788C" w:rsidP="00B1788C">
      <w:pPr>
        <w:pStyle w:val="CodePACKT"/>
      </w:pPr>
      <w:r w:rsidRPr="00B1788C">
        <w:t>$</w:t>
      </w:r>
      <w:proofErr w:type="spellStart"/>
      <w:r w:rsidRPr="00B1788C">
        <w:t>FLogonEvents</w:t>
      </w:r>
      <w:proofErr w:type="spellEnd"/>
      <w:r w:rsidRPr="00B1788C">
        <w:t xml:space="preserve"> = @()</w:t>
      </w:r>
    </w:p>
    <w:p w14:paraId="5D1D5912" w14:textId="77777777" w:rsidR="00B1788C" w:rsidRPr="00B1788C" w:rsidRDefault="00B1788C" w:rsidP="00B1788C">
      <w:pPr>
        <w:pStyle w:val="CodePACKT"/>
      </w:pPr>
      <w:r w:rsidRPr="00B1788C">
        <w:t>Foreach ($</w:t>
      </w:r>
      <w:proofErr w:type="spellStart"/>
      <w:r w:rsidRPr="00B1788C">
        <w:t>FLogon</w:t>
      </w:r>
      <w:proofErr w:type="spellEnd"/>
      <w:r w:rsidRPr="00B1788C">
        <w:t xml:space="preserve"> in $</w:t>
      </w:r>
      <w:proofErr w:type="spellStart"/>
      <w:r w:rsidRPr="00B1788C">
        <w:t>FLogons</w:t>
      </w:r>
      <w:proofErr w:type="spellEnd"/>
      <w:r w:rsidRPr="00B1788C">
        <w:t>) {</w:t>
      </w:r>
    </w:p>
    <w:p w14:paraId="49EEF336" w14:textId="77777777" w:rsidR="00B1788C" w:rsidRPr="00B1788C" w:rsidRDefault="00B1788C" w:rsidP="00B1788C">
      <w:pPr>
        <w:pStyle w:val="CodePACKT"/>
      </w:pPr>
      <w:r w:rsidRPr="00B1788C">
        <w:t>  $XMLMSG = [xml] $</w:t>
      </w:r>
      <w:proofErr w:type="spellStart"/>
      <w:r w:rsidRPr="00B1788C">
        <w:t>FLogon.ToXml</w:t>
      </w:r>
      <w:proofErr w:type="spellEnd"/>
      <w:r w:rsidRPr="00B1788C">
        <w:t>()</w:t>
      </w:r>
    </w:p>
    <w:p w14:paraId="6EF53921" w14:textId="77777777" w:rsidR="00B1788C" w:rsidRPr="00B1788C" w:rsidRDefault="00B1788C" w:rsidP="00B1788C">
      <w:pPr>
        <w:pStyle w:val="CodePACKT"/>
      </w:pPr>
      <w:r w:rsidRPr="00B1788C">
        <w:t>  $Text = '#text'</w:t>
      </w:r>
    </w:p>
    <w:p w14:paraId="509D9103" w14:textId="77777777" w:rsidR="00B1788C" w:rsidRPr="00B1788C" w:rsidRDefault="00B1788C" w:rsidP="00B1788C">
      <w:pPr>
        <w:pStyle w:val="CodePACKT"/>
      </w:pPr>
      <w:r w:rsidRPr="00B1788C">
        <w:t>  $</w:t>
      </w:r>
      <w:proofErr w:type="spellStart"/>
      <w:r w:rsidRPr="00B1788C">
        <w:t>HostName</w:t>
      </w:r>
      <w:proofErr w:type="spellEnd"/>
      <w:r w:rsidRPr="00B1788C">
        <w:t xml:space="preserve">   = $</w:t>
      </w:r>
      <w:proofErr w:type="spellStart"/>
      <w:r w:rsidRPr="00B1788C">
        <w:t>XMLMSG.Event.EventData.data.$Text</w:t>
      </w:r>
      <w:proofErr w:type="spellEnd"/>
      <w:r w:rsidRPr="00B1788C">
        <w:t>[1]</w:t>
      </w:r>
    </w:p>
    <w:p w14:paraId="47D0FAD4" w14:textId="77777777" w:rsidR="00B1788C" w:rsidRPr="00B1788C" w:rsidRDefault="00B1788C" w:rsidP="00B1788C">
      <w:pPr>
        <w:pStyle w:val="CodePACKT"/>
      </w:pPr>
      <w:r w:rsidRPr="00B1788C">
        <w:t>  $</w:t>
      </w:r>
      <w:proofErr w:type="spellStart"/>
      <w:r w:rsidRPr="00B1788C">
        <w:t>HostDomain</w:t>
      </w:r>
      <w:proofErr w:type="spellEnd"/>
      <w:r w:rsidRPr="00B1788C">
        <w:t xml:space="preserve"> = $</w:t>
      </w:r>
      <w:proofErr w:type="spellStart"/>
      <w:r w:rsidRPr="00B1788C">
        <w:t>XMLMSG.Event.EventData.data.$Text</w:t>
      </w:r>
      <w:proofErr w:type="spellEnd"/>
      <w:r w:rsidRPr="00B1788C">
        <w:t>[2]</w:t>
      </w:r>
    </w:p>
    <w:p w14:paraId="37336F95" w14:textId="77777777" w:rsidR="00B1788C" w:rsidRPr="00B1788C" w:rsidRDefault="00B1788C" w:rsidP="00B1788C">
      <w:pPr>
        <w:pStyle w:val="CodePACKT"/>
      </w:pPr>
      <w:r w:rsidRPr="00B1788C">
        <w:t>  $Account    = $</w:t>
      </w:r>
      <w:proofErr w:type="spellStart"/>
      <w:r w:rsidRPr="00B1788C">
        <w:t>XMLMSG.Event.EventData.data.$Text</w:t>
      </w:r>
      <w:proofErr w:type="spellEnd"/>
      <w:r w:rsidRPr="00B1788C">
        <w:t>[5]</w:t>
      </w:r>
    </w:p>
    <w:p w14:paraId="4B4C756E" w14:textId="77777777" w:rsidR="00B1788C" w:rsidRPr="00B1788C" w:rsidRDefault="00B1788C" w:rsidP="00B1788C">
      <w:pPr>
        <w:pStyle w:val="CodePACKT"/>
      </w:pPr>
      <w:r w:rsidRPr="00B1788C">
        <w:t>  $</w:t>
      </w:r>
      <w:proofErr w:type="spellStart"/>
      <w:r w:rsidRPr="00B1788C">
        <w:t>AcctDomain</w:t>
      </w:r>
      <w:proofErr w:type="spellEnd"/>
      <w:r w:rsidRPr="00B1788C">
        <w:t xml:space="preserve"> = $</w:t>
      </w:r>
      <w:proofErr w:type="spellStart"/>
      <w:r w:rsidRPr="00B1788C">
        <w:t>XMLMSG.Event.EventData.data.$Text</w:t>
      </w:r>
      <w:proofErr w:type="spellEnd"/>
      <w:r w:rsidRPr="00B1788C">
        <w:t>[6]</w:t>
      </w:r>
    </w:p>
    <w:p w14:paraId="4F41CFAE" w14:textId="77777777" w:rsidR="00B1788C" w:rsidRPr="00B1788C" w:rsidRDefault="00B1788C" w:rsidP="00B1788C">
      <w:pPr>
        <w:pStyle w:val="CodePACKT"/>
      </w:pPr>
      <w:r w:rsidRPr="00B1788C">
        <w:t>  $</w:t>
      </w:r>
      <w:proofErr w:type="spellStart"/>
      <w:r w:rsidRPr="00B1788C">
        <w:t>LogonType</w:t>
      </w:r>
      <w:proofErr w:type="spellEnd"/>
      <w:r w:rsidRPr="00B1788C">
        <w:t xml:space="preserve">  = $</w:t>
      </w:r>
      <w:proofErr w:type="spellStart"/>
      <w:r w:rsidRPr="00B1788C">
        <w:t>XMLMSG.Event.EventData.data.$Text</w:t>
      </w:r>
      <w:proofErr w:type="spellEnd"/>
      <w:r w:rsidRPr="00B1788C">
        <w:t>[8]</w:t>
      </w:r>
    </w:p>
    <w:p w14:paraId="2AC9346F" w14:textId="77777777" w:rsidR="00B1788C" w:rsidRPr="00B1788C" w:rsidRDefault="00B1788C" w:rsidP="00B1788C">
      <w:pPr>
        <w:pStyle w:val="CodePACKT"/>
      </w:pPr>
      <w:r w:rsidRPr="00B1788C">
        <w:t>  $</w:t>
      </w:r>
      <w:proofErr w:type="spellStart"/>
      <w:r w:rsidRPr="00B1788C">
        <w:t>LogonEvent</w:t>
      </w:r>
      <w:proofErr w:type="spellEnd"/>
      <w:r w:rsidRPr="00B1788C">
        <w:t xml:space="preserve"> = New-Object -Type </w:t>
      </w:r>
      <w:proofErr w:type="spellStart"/>
      <w:r w:rsidRPr="00B1788C">
        <w:t>PSCustomObject</w:t>
      </w:r>
      <w:proofErr w:type="spellEnd"/>
      <w:r w:rsidRPr="00B1788C">
        <w:t xml:space="preserve"> -Property @{</w:t>
      </w:r>
    </w:p>
    <w:p w14:paraId="03ED4139" w14:textId="77777777" w:rsidR="00B1788C" w:rsidRPr="00B1788C" w:rsidRDefault="00B1788C" w:rsidP="00B1788C">
      <w:pPr>
        <w:pStyle w:val="CodePACKT"/>
      </w:pPr>
      <w:r w:rsidRPr="00B1788C">
        <w:t>     Account   = "$</w:t>
      </w:r>
      <w:proofErr w:type="spellStart"/>
      <w:r w:rsidRPr="00B1788C">
        <w:t>AcctDomain</w:t>
      </w:r>
      <w:proofErr w:type="spellEnd"/>
      <w:r w:rsidRPr="00B1788C">
        <w:t>\$Account"</w:t>
      </w:r>
    </w:p>
    <w:p w14:paraId="3FEBD257" w14:textId="77777777" w:rsidR="00B1788C" w:rsidRPr="00B1788C" w:rsidRDefault="00B1788C" w:rsidP="00B1788C">
      <w:pPr>
        <w:pStyle w:val="CodePACKT"/>
      </w:pPr>
      <w:r w:rsidRPr="00B1788C">
        <w:t>     Host      = "$</w:t>
      </w:r>
      <w:proofErr w:type="spellStart"/>
      <w:r w:rsidRPr="00B1788C">
        <w:t>HostDomain</w:t>
      </w:r>
      <w:proofErr w:type="spellEnd"/>
      <w:r w:rsidRPr="00B1788C">
        <w:t>\$Hostname"</w:t>
      </w:r>
    </w:p>
    <w:p w14:paraId="54F13B01" w14:textId="77777777" w:rsidR="00B1788C" w:rsidRPr="00B1788C" w:rsidRDefault="00B1788C" w:rsidP="00B1788C">
      <w:pPr>
        <w:pStyle w:val="CodePACKT"/>
      </w:pPr>
      <w:r w:rsidRPr="00B1788C">
        <w:t>     </w:t>
      </w:r>
      <w:proofErr w:type="spellStart"/>
      <w:r w:rsidRPr="00B1788C">
        <w:t>LogonType</w:t>
      </w:r>
      <w:proofErr w:type="spellEnd"/>
      <w:r w:rsidRPr="00B1788C">
        <w:t xml:space="preserve"> = $</w:t>
      </w:r>
      <w:proofErr w:type="spellStart"/>
      <w:r w:rsidRPr="00B1788C">
        <w:t>LogonType</w:t>
      </w:r>
      <w:proofErr w:type="spellEnd"/>
    </w:p>
    <w:p w14:paraId="457188AE" w14:textId="77777777" w:rsidR="00B1788C" w:rsidRPr="00B1788C" w:rsidRDefault="00B1788C" w:rsidP="00B1788C">
      <w:pPr>
        <w:pStyle w:val="CodePACKT"/>
      </w:pPr>
      <w:r w:rsidRPr="00B1788C">
        <w:t>     Time      = $</w:t>
      </w:r>
      <w:proofErr w:type="spellStart"/>
      <w:r w:rsidRPr="00B1788C">
        <w:t>FLogon.TimeCreated</w:t>
      </w:r>
      <w:proofErr w:type="spellEnd"/>
    </w:p>
    <w:p w14:paraId="2F954398" w14:textId="77777777" w:rsidR="00B1788C" w:rsidRPr="00B1788C" w:rsidRDefault="00B1788C" w:rsidP="00B1788C">
      <w:pPr>
        <w:pStyle w:val="CodePACKT"/>
      </w:pPr>
      <w:r w:rsidRPr="00B1788C">
        <w:t>  }</w:t>
      </w:r>
    </w:p>
    <w:p w14:paraId="0C4EE388" w14:textId="77777777" w:rsidR="00B1788C" w:rsidRPr="00B1788C" w:rsidRDefault="00B1788C" w:rsidP="00B1788C">
      <w:pPr>
        <w:pStyle w:val="CodePACKT"/>
      </w:pPr>
      <w:r w:rsidRPr="00B1788C">
        <w:t>  $</w:t>
      </w:r>
      <w:proofErr w:type="spellStart"/>
      <w:r w:rsidRPr="00B1788C">
        <w:t>FLogonEvents</w:t>
      </w:r>
      <w:proofErr w:type="spellEnd"/>
      <w:r w:rsidRPr="00B1788C">
        <w:t xml:space="preserve"> += $</w:t>
      </w:r>
      <w:proofErr w:type="spellStart"/>
      <w:r w:rsidRPr="00B1788C">
        <w:t>LogonEvent</w:t>
      </w:r>
      <w:proofErr w:type="spellEnd"/>
    </w:p>
    <w:p w14:paraId="497B8C8E" w14:textId="77777777" w:rsidR="00B1788C" w:rsidRPr="00B1788C" w:rsidRDefault="00B1788C" w:rsidP="00B1788C">
      <w:pPr>
        <w:pStyle w:val="CodePACKT"/>
      </w:pPr>
      <w:r w:rsidRPr="00B1788C">
        <w:t>}      </w:t>
      </w:r>
    </w:p>
    <w:p w14:paraId="23CC0D9D" w14:textId="77777777" w:rsidR="00B1788C" w:rsidRPr="00B1788C" w:rsidRDefault="00B1788C" w:rsidP="00B1788C">
      <w:pPr>
        <w:shd w:val="clear" w:color="auto" w:fill="FFFFFF"/>
        <w:spacing w:before="0" w:after="0" w:line="285" w:lineRule="atLeast"/>
        <w:rPr>
          <w:rFonts w:ascii="Cascadia Code" w:hAnsi="Cascadia Code" w:cs="Cascadia Code"/>
          <w:bCs w:val="0"/>
          <w:color w:val="000000"/>
          <w:sz w:val="21"/>
          <w:szCs w:val="21"/>
          <w:lang w:val="en-GB" w:eastAsia="en-GB"/>
        </w:rPr>
      </w:pPr>
    </w:p>
    <w:p w14:paraId="6632F455" w14:textId="5DD7AB00" w:rsidR="00B1788C" w:rsidRPr="00B1788C" w:rsidRDefault="00B1788C" w:rsidP="00B1788C">
      <w:pPr>
        <w:pStyle w:val="NumberedBulletPACKT"/>
        <w:rPr>
          <w:color w:val="000000"/>
          <w:lang w:val="en-GB" w:eastAsia="en-GB"/>
        </w:rPr>
      </w:pPr>
      <w:r w:rsidRPr="00B1788C">
        <w:rPr>
          <w:lang w:val="en-GB" w:eastAsia="en-GB"/>
        </w:rPr>
        <w:t xml:space="preserve">Summarizing failed logon events on </w:t>
      </w:r>
      <w:r w:rsidRPr="00B1788C">
        <w:rPr>
          <w:rStyle w:val="CodeInTextPACKT"/>
        </w:rPr>
        <w:t>DC1</w:t>
      </w:r>
    </w:p>
    <w:p w14:paraId="0D75089A" w14:textId="77777777" w:rsidR="00B1788C" w:rsidRDefault="00B1788C" w:rsidP="00B1788C">
      <w:pPr>
        <w:pStyle w:val="CodePACKT"/>
      </w:pPr>
    </w:p>
    <w:p w14:paraId="4BD458D7" w14:textId="4AC54857" w:rsidR="00B1788C" w:rsidRPr="00B1788C" w:rsidRDefault="00B1788C" w:rsidP="00B1788C">
      <w:pPr>
        <w:pStyle w:val="CodePACKT"/>
      </w:pPr>
      <w:r w:rsidRPr="00B1788C">
        <w:t>$</w:t>
      </w:r>
      <w:proofErr w:type="spellStart"/>
      <w:r w:rsidRPr="00B1788C">
        <w:t>FLogonEvents</w:t>
      </w:r>
      <w:proofErr w:type="spellEnd"/>
      <w:r w:rsidRPr="00B1788C">
        <w:t xml:space="preserve"> | </w:t>
      </w:r>
    </w:p>
    <w:p w14:paraId="2C610287" w14:textId="77777777" w:rsidR="00B1788C" w:rsidRPr="00B1788C" w:rsidRDefault="00B1788C" w:rsidP="00B1788C">
      <w:pPr>
        <w:pStyle w:val="CodePACKT"/>
      </w:pPr>
      <w:r w:rsidRPr="00B1788C">
        <w:t>  Group-Object -Property Account |</w:t>
      </w:r>
    </w:p>
    <w:p w14:paraId="20AAC764" w14:textId="77777777" w:rsidR="00B1788C" w:rsidRPr="00B1788C" w:rsidRDefault="00B1788C" w:rsidP="00B1788C">
      <w:pPr>
        <w:pStyle w:val="CodePACKT"/>
      </w:pPr>
      <w:r w:rsidRPr="00B1788C">
        <w:t>    Sort-Object -Property Name |</w:t>
      </w:r>
    </w:p>
    <w:p w14:paraId="52B012B5" w14:textId="77777777" w:rsidR="00B1788C" w:rsidRPr="00B1788C" w:rsidRDefault="00B1788C" w:rsidP="00B1788C">
      <w:pPr>
        <w:pStyle w:val="CodePACKT"/>
      </w:pPr>
      <w:r w:rsidRPr="00B1788C">
        <w:t>      Format-Table Name, Count</w:t>
      </w:r>
    </w:p>
    <w:p w14:paraId="47CA7941" w14:textId="77777777" w:rsidR="00B1788C" w:rsidRPr="00B1788C" w:rsidRDefault="00B1788C" w:rsidP="00B1788C">
      <w:pPr>
        <w:shd w:val="clear" w:color="auto" w:fill="FFFFFF"/>
        <w:spacing w:before="0" w:after="0" w:line="285" w:lineRule="atLeast"/>
        <w:rPr>
          <w:rFonts w:ascii="Cascadia Code" w:hAnsi="Cascadia Code" w:cs="Cascadia Code"/>
          <w:bCs w:val="0"/>
          <w:color w:val="000000"/>
          <w:sz w:val="21"/>
          <w:szCs w:val="21"/>
          <w:lang w:val="en-GB" w:eastAsia="en-GB"/>
        </w:rPr>
      </w:pPr>
    </w:p>
    <w:p w14:paraId="6A84B113" w14:textId="77777777" w:rsidR="00B1788C" w:rsidRPr="00B1788C" w:rsidRDefault="00B1788C" w:rsidP="00B1788C">
      <w:pPr>
        <w:pStyle w:val="NormalPACKT"/>
        <w:rPr>
          <w:lang w:val="en-GB"/>
        </w:rPr>
      </w:pPr>
    </w:p>
    <w:p w14:paraId="583C6856" w14:textId="16D031C0" w:rsidR="00680501" w:rsidRDefault="00680501" w:rsidP="00680501">
      <w:pPr>
        <w:pStyle w:val="Heading2"/>
        <w:numPr>
          <w:ilvl w:val="1"/>
          <w:numId w:val="3"/>
        </w:numPr>
        <w:tabs>
          <w:tab w:val="left" w:pos="0"/>
        </w:tabs>
      </w:pPr>
      <w:r>
        <w:lastRenderedPageBreak/>
        <w:t>How it works...</w:t>
      </w:r>
    </w:p>
    <w:p w14:paraId="31AA2AEA" w14:textId="1568102C" w:rsidR="00B1788C" w:rsidRPr="00B1788C" w:rsidRDefault="00B1788C" w:rsidP="00B1788C">
      <w:pPr>
        <w:pStyle w:val="NormalPACKT"/>
        <w:rPr>
          <w:lang w:val="en-GB"/>
        </w:rPr>
      </w:pPr>
      <w:r w:rsidRPr="00B1788C">
        <w:rPr>
          <w:lang w:val="en-GB"/>
        </w:rPr>
        <w:t xml:space="preserve">In </w:t>
      </w:r>
      <w:r w:rsidRPr="009039E8">
        <w:rPr>
          <w:rStyle w:val="ItalicsPACKT"/>
        </w:rPr>
        <w:t>step 1</w:t>
      </w:r>
      <w:r w:rsidRPr="00B1788C">
        <w:rPr>
          <w:lang w:val="en-GB"/>
        </w:rPr>
        <w:t xml:space="preserve">, you use the </w:t>
      </w:r>
      <w:r w:rsidRPr="00B1788C">
        <w:rPr>
          <w:rStyle w:val="CodeInTextPACKT"/>
          <w:lang w:val="en-GB"/>
        </w:rPr>
        <w:t>Get-</w:t>
      </w:r>
      <w:proofErr w:type="spellStart"/>
      <w:r w:rsidRPr="00B1788C">
        <w:rPr>
          <w:rStyle w:val="CodeInTextPACKT"/>
          <w:lang w:val="en-GB"/>
        </w:rPr>
        <w:t>WinEvent</w:t>
      </w:r>
      <w:proofErr w:type="spellEnd"/>
      <w:r w:rsidRPr="00B1788C">
        <w:rPr>
          <w:lang w:val="en-GB"/>
        </w:rPr>
        <w:t xml:space="preserve"> cmdlet to retrieve details about the Security log on </w:t>
      </w:r>
      <w:r w:rsidRPr="00B1788C">
        <w:rPr>
          <w:rStyle w:val="CodeInTextPACKT"/>
          <w:lang w:val="en-GB"/>
        </w:rPr>
        <w:t>DC1</w:t>
      </w:r>
      <w:r w:rsidRPr="00B1788C">
        <w:rPr>
          <w:lang w:val="en-GB"/>
        </w:rPr>
        <w:t>. Then you display the number of events in the</w:t>
      </w:r>
      <w:r>
        <w:rPr>
          <w:lang w:val="en-GB"/>
        </w:rPr>
        <w:t xml:space="preserve"> Security event</w:t>
      </w:r>
      <w:r w:rsidRPr="00B1788C">
        <w:rPr>
          <w:lang w:val="en-GB"/>
        </w:rPr>
        <w:t xml:space="preserve"> log. The output looks like this:</w:t>
      </w:r>
    </w:p>
    <w:p w14:paraId="683D0E20" w14:textId="699702B2" w:rsidR="00B1788C" w:rsidRPr="00B1788C" w:rsidRDefault="00B1788C" w:rsidP="00B1788C">
      <w:pPr>
        <w:pStyle w:val="FigurePACKT"/>
      </w:pPr>
      <w:r w:rsidRPr="00B1788C">
        <w:t xml:space="preserve"> </w:t>
      </w:r>
      <w:r>
        <w:rPr>
          <w:noProof/>
        </w:rPr>
        <w:drawing>
          <wp:inline distT="0" distB="0" distL="0" distR="0" wp14:anchorId="614F4B4B" wp14:editId="110A50AC">
            <wp:extent cx="4543372" cy="64632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490" cy="647618"/>
                    </a:xfrm>
                    <a:prstGeom prst="rect">
                      <a:avLst/>
                    </a:prstGeom>
                  </pic:spPr>
                </pic:pic>
              </a:graphicData>
            </a:graphic>
          </wp:inline>
        </w:drawing>
      </w:r>
    </w:p>
    <w:p w14:paraId="55EDBABB" w14:textId="09133A7E" w:rsidR="00B1788C" w:rsidRPr="00DC6325" w:rsidRDefault="00B1788C" w:rsidP="000D5B09">
      <w:pPr>
        <w:pStyle w:val="FigureCaptionPACKT"/>
        <w:pPrChange w:id="32" w:author="Liam Draper" w:date="2022-08-01T09:44:00Z">
          <w:pPr>
            <w:pStyle w:val="FigurePACKT"/>
          </w:pPr>
        </w:pPrChange>
      </w:pPr>
      <w:r w:rsidRPr="00DC6325">
        <w:t xml:space="preserve">Figure </w:t>
      </w:r>
      <w:r>
        <w:t>6</w:t>
      </w:r>
      <w:r w:rsidRPr="00DC6325">
        <w:t>.</w:t>
      </w:r>
      <w:r>
        <w:t>21</w:t>
      </w:r>
      <w:r w:rsidRPr="00DC6325">
        <w:t xml:space="preserve">: </w:t>
      </w:r>
      <w:r w:rsidRPr="00B1788C">
        <w:t>Getting security log events</w:t>
      </w:r>
    </w:p>
    <w:p w14:paraId="1C218B7A" w14:textId="3CE8BBD0"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21.png</w:t>
      </w:r>
    </w:p>
    <w:p w14:paraId="050B30B5" w14:textId="77777777" w:rsidR="00B1788C" w:rsidRPr="00B1788C" w:rsidRDefault="00B1788C" w:rsidP="00B1788C">
      <w:pPr>
        <w:pStyle w:val="NormalPACKT"/>
        <w:rPr>
          <w:lang w:val="en-GB"/>
        </w:rPr>
      </w:pPr>
      <w:r w:rsidRPr="00B1788C">
        <w:rPr>
          <w:lang w:val="en-GB"/>
        </w:rPr>
        <w:t xml:space="preserve">In </w:t>
      </w:r>
      <w:r w:rsidRPr="00B1788C">
        <w:rPr>
          <w:rStyle w:val="ItalicsPACKT"/>
          <w:lang w:val="en-GB"/>
        </w:rPr>
        <w:t>step 2</w:t>
      </w:r>
      <w:r w:rsidRPr="00B1788C">
        <w:rPr>
          <w:lang w:val="en-GB"/>
        </w:rPr>
        <w:t xml:space="preserve">, you use </w:t>
      </w:r>
      <w:r w:rsidRPr="00B1788C">
        <w:rPr>
          <w:rStyle w:val="CodeInTextPACKT"/>
          <w:lang w:val="en-GB"/>
        </w:rPr>
        <w:t>Get-</w:t>
      </w:r>
      <w:proofErr w:type="spellStart"/>
      <w:r w:rsidRPr="00B1788C">
        <w:rPr>
          <w:rStyle w:val="CodeInTextPACKT"/>
          <w:lang w:val="en-GB"/>
        </w:rPr>
        <w:t>WinEvent</w:t>
      </w:r>
      <w:proofErr w:type="spellEnd"/>
      <w:r w:rsidRPr="00B1788C">
        <w:rPr>
          <w:lang w:val="en-GB"/>
        </w:rPr>
        <w:t xml:space="preserve"> to retrieve all events from the Security log and display a count of the events returned, with output like this:</w:t>
      </w:r>
    </w:p>
    <w:p w14:paraId="19584DB9" w14:textId="09D4C22B" w:rsidR="00B1788C" w:rsidRPr="00B1788C" w:rsidRDefault="00B1788C" w:rsidP="00B1788C">
      <w:pPr>
        <w:pStyle w:val="FigurePACKT"/>
        <w:rPr>
          <w:lang w:val="en-US"/>
        </w:rPr>
      </w:pPr>
      <w:r w:rsidRPr="00B1788C">
        <w:t xml:space="preserve"> </w:t>
      </w:r>
      <w:r>
        <w:rPr>
          <w:noProof/>
        </w:rPr>
        <w:drawing>
          <wp:inline distT="0" distB="0" distL="0" distR="0" wp14:anchorId="422994FB" wp14:editId="7DD58630">
            <wp:extent cx="3238751" cy="60354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5944" cy="608610"/>
                    </a:xfrm>
                    <a:prstGeom prst="rect">
                      <a:avLst/>
                    </a:prstGeom>
                  </pic:spPr>
                </pic:pic>
              </a:graphicData>
            </a:graphic>
          </wp:inline>
        </w:drawing>
      </w:r>
    </w:p>
    <w:p w14:paraId="5A57167F" w14:textId="41F209A1" w:rsidR="00B1788C" w:rsidRPr="00DC6325" w:rsidRDefault="00B1788C" w:rsidP="000D5B09">
      <w:pPr>
        <w:pStyle w:val="FigureCaptionPACKT"/>
        <w:pPrChange w:id="33" w:author="Liam Draper" w:date="2022-08-01T09:44:00Z">
          <w:pPr>
            <w:pStyle w:val="FigurePACKT"/>
          </w:pPr>
        </w:pPrChange>
      </w:pPr>
      <w:r w:rsidRPr="00DC6325">
        <w:t xml:space="preserve">Figure </w:t>
      </w:r>
      <w:r>
        <w:t>6</w:t>
      </w:r>
      <w:r w:rsidRPr="00DC6325">
        <w:t>.</w:t>
      </w:r>
      <w:r>
        <w:t>22</w:t>
      </w:r>
      <w:r w:rsidRPr="00DC6325">
        <w:t xml:space="preserve">: </w:t>
      </w:r>
      <w:r w:rsidRPr="00B1788C">
        <w:t>Getting all Windows Security log event details</w:t>
      </w:r>
    </w:p>
    <w:p w14:paraId="5A06F1E2" w14:textId="21C87CE8"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22.png</w:t>
      </w:r>
    </w:p>
    <w:p w14:paraId="44C98037" w14:textId="59E1BEE7" w:rsidR="00B1788C" w:rsidRPr="00B1788C" w:rsidRDefault="00B1788C" w:rsidP="00B1788C">
      <w:pPr>
        <w:pStyle w:val="NormalPACKT"/>
        <w:rPr>
          <w:lang w:val="en-GB"/>
        </w:rPr>
      </w:pPr>
      <w:r w:rsidRPr="00B1788C">
        <w:rPr>
          <w:lang w:val="en-GB"/>
        </w:rPr>
        <w:t xml:space="preserve">The </w:t>
      </w:r>
      <w:r w:rsidRPr="00B1788C">
        <w:rPr>
          <w:rStyle w:val="CodeInTextPACKT"/>
          <w:lang w:val="en-GB"/>
        </w:rPr>
        <w:t>Get-Win</w:t>
      </w:r>
      <w:r w:rsidRPr="00B1788C">
        <w:rPr>
          <w:rStyle w:val="CodeInTextPACKT"/>
        </w:rPr>
        <w:t>E</w:t>
      </w:r>
      <w:r w:rsidRPr="00B1788C">
        <w:rPr>
          <w:rStyle w:val="CodeInTextPACKT"/>
          <w:lang w:val="en-GB"/>
        </w:rPr>
        <w:t>vent</w:t>
      </w:r>
      <w:r w:rsidRPr="00B1788C">
        <w:rPr>
          <w:lang w:val="en-GB"/>
        </w:rPr>
        <w:t xml:space="preserve"> cmdlet returns objects that contain individual event log entries. Each object is of the type </w:t>
      </w:r>
      <w:proofErr w:type="spellStart"/>
      <w:r w:rsidRPr="00B1788C">
        <w:rPr>
          <w:rStyle w:val="CodeInTextPACKT"/>
          <w:lang w:val="en-GB"/>
        </w:rPr>
        <w:t>System.Diagnostics.Eventing.Reader.EventLogRecord</w:t>
      </w:r>
      <w:proofErr w:type="spellEnd"/>
      <w:r w:rsidRPr="00B1788C">
        <w:rPr>
          <w:lang w:val="en-GB"/>
        </w:rPr>
        <w:t xml:space="preserve">. In </w:t>
      </w:r>
      <w:r w:rsidRPr="00B1788C">
        <w:rPr>
          <w:rStyle w:val="ItalicsPACKT"/>
          <w:lang w:val="en-GB"/>
        </w:rPr>
        <w:t>step 3</w:t>
      </w:r>
      <w:r w:rsidRPr="00B1788C">
        <w:rPr>
          <w:lang w:val="en-GB"/>
        </w:rPr>
        <w:t>, you view the members of this .NET object class with output like this:</w:t>
      </w:r>
    </w:p>
    <w:p w14:paraId="01489666" w14:textId="741A5229" w:rsidR="00B1788C" w:rsidRPr="00B1788C" w:rsidRDefault="00B1788C" w:rsidP="00B1788C">
      <w:pPr>
        <w:pStyle w:val="FigurePACKT"/>
      </w:pPr>
      <w:r w:rsidRPr="00B1788C">
        <w:t xml:space="preserve"> </w:t>
      </w:r>
      <w:r>
        <w:rPr>
          <w:noProof/>
        </w:rPr>
        <w:drawing>
          <wp:inline distT="0" distB="0" distL="0" distR="0" wp14:anchorId="30CEF697" wp14:editId="7ACD32BF">
            <wp:extent cx="4030842" cy="3878111"/>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240" cy="3880418"/>
                    </a:xfrm>
                    <a:prstGeom prst="rect">
                      <a:avLst/>
                    </a:prstGeom>
                  </pic:spPr>
                </pic:pic>
              </a:graphicData>
            </a:graphic>
          </wp:inline>
        </w:drawing>
      </w:r>
    </w:p>
    <w:p w14:paraId="2C914505" w14:textId="4D4BE63D" w:rsidR="00B1788C" w:rsidRPr="00DC6325" w:rsidRDefault="00B1788C" w:rsidP="000D5B09">
      <w:pPr>
        <w:pStyle w:val="FigureCaptionPACKT"/>
        <w:pPrChange w:id="34" w:author="Liam Draper" w:date="2022-08-01T09:45:00Z">
          <w:pPr>
            <w:pStyle w:val="FigurePACKT"/>
          </w:pPr>
        </w:pPrChange>
      </w:pPr>
      <w:r w:rsidRPr="00DC6325">
        <w:t xml:space="preserve">Figure </w:t>
      </w:r>
      <w:r>
        <w:t>6</w:t>
      </w:r>
      <w:r w:rsidRPr="00DC6325">
        <w:t>.</w:t>
      </w:r>
      <w:r>
        <w:t>23</w:t>
      </w:r>
      <w:r w:rsidRPr="00DC6325">
        <w:t xml:space="preserve">: </w:t>
      </w:r>
      <w:r w:rsidRPr="00B1788C">
        <w:t xml:space="preserve">Examining Security event log entry members </w:t>
      </w:r>
    </w:p>
    <w:p w14:paraId="5C11A46F" w14:textId="2944663B"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23.png</w:t>
      </w:r>
    </w:p>
    <w:p w14:paraId="4EA05A50" w14:textId="3D2B7700" w:rsidR="00B1788C" w:rsidRPr="00B1788C" w:rsidRDefault="00B1788C" w:rsidP="00B1788C">
      <w:pPr>
        <w:pStyle w:val="NormalPACKT"/>
        <w:rPr>
          <w:lang w:val="en-GB"/>
        </w:rPr>
      </w:pPr>
      <w:r w:rsidRPr="00B1788C">
        <w:rPr>
          <w:lang w:val="en-GB"/>
        </w:rPr>
        <w:lastRenderedPageBreak/>
        <w:t xml:space="preserve">Once you have retrieved the events in the security log, you can examine the different security event types held in the ID field of each log record. In </w:t>
      </w:r>
      <w:r w:rsidRPr="00B1788C">
        <w:rPr>
          <w:rStyle w:val="ItalicsPACKT"/>
          <w:lang w:val="en-GB"/>
        </w:rPr>
        <w:t>step 4</w:t>
      </w:r>
      <w:r w:rsidRPr="00B1788C">
        <w:rPr>
          <w:lang w:val="en-GB"/>
        </w:rPr>
        <w:t>, you view and count the different event IDs in the security log</w:t>
      </w:r>
      <w:r>
        <w:rPr>
          <w:lang w:val="en-GB"/>
        </w:rPr>
        <w:t xml:space="preserve">. The output from this step, truncated for publication, </w:t>
      </w:r>
      <w:r w:rsidRPr="00B1788C">
        <w:rPr>
          <w:lang w:val="en-GB"/>
        </w:rPr>
        <w:t>looks like this</w:t>
      </w:r>
      <w:r>
        <w:rPr>
          <w:lang w:val="en-GB"/>
        </w:rPr>
        <w:t>:</w:t>
      </w:r>
    </w:p>
    <w:p w14:paraId="78B58F58" w14:textId="1D877506" w:rsidR="00B1788C" w:rsidRDefault="00B1788C" w:rsidP="00B1788C">
      <w:pPr>
        <w:pStyle w:val="FigurePACKT"/>
      </w:pPr>
      <w:r w:rsidRPr="00B1788C">
        <w:t xml:space="preserve"> </w:t>
      </w:r>
      <w:r>
        <w:rPr>
          <w:noProof/>
        </w:rPr>
        <w:drawing>
          <wp:inline distT="0" distB="0" distL="0" distR="0" wp14:anchorId="70A13C38" wp14:editId="3A149D56">
            <wp:extent cx="2697187" cy="2416331"/>
            <wp:effectExtent l="0" t="0" r="825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3755" cy="2422215"/>
                    </a:xfrm>
                    <a:prstGeom prst="rect">
                      <a:avLst/>
                    </a:prstGeom>
                  </pic:spPr>
                </pic:pic>
              </a:graphicData>
            </a:graphic>
          </wp:inline>
        </w:drawing>
      </w:r>
    </w:p>
    <w:p w14:paraId="4BD98A31" w14:textId="79A50213" w:rsidR="00B1788C" w:rsidRPr="00DC6325" w:rsidRDefault="00B1788C" w:rsidP="000D5B09">
      <w:pPr>
        <w:pStyle w:val="FigureCaptionPACKT"/>
        <w:pPrChange w:id="35" w:author="Liam Draper" w:date="2022-08-01T09:45:00Z">
          <w:pPr>
            <w:pStyle w:val="FigurePACKT"/>
          </w:pPr>
        </w:pPrChange>
      </w:pPr>
      <w:r w:rsidRPr="00DC6325">
        <w:t xml:space="preserve">Figure </w:t>
      </w:r>
      <w:r>
        <w:t>6</w:t>
      </w:r>
      <w:r w:rsidRPr="00DC6325">
        <w:t>.</w:t>
      </w:r>
      <w:r>
        <w:t>24</w:t>
      </w:r>
      <w:r w:rsidRPr="00DC6325">
        <w:t xml:space="preserve">: </w:t>
      </w:r>
      <w:r w:rsidRPr="00B1788C">
        <w:t>Summarizing security events by event ID</w:t>
      </w:r>
    </w:p>
    <w:p w14:paraId="73974600" w14:textId="51AD766E"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24.png</w:t>
      </w:r>
    </w:p>
    <w:p w14:paraId="72A9AC9E" w14:textId="77777777" w:rsidR="00B1788C" w:rsidRDefault="00B1788C" w:rsidP="00B1788C">
      <w:pPr>
        <w:pStyle w:val="NormalPACKT"/>
        <w:rPr>
          <w:lang w:val="en-GB"/>
        </w:rPr>
      </w:pPr>
      <w:r w:rsidRPr="00B1788C">
        <w:rPr>
          <w:lang w:val="en-GB"/>
        </w:rPr>
        <w:t>There are two logon</w:t>
      </w:r>
      <w:r>
        <w:rPr>
          <w:lang w:val="en-GB"/>
        </w:rPr>
        <w:t xml:space="preserve">-related </w:t>
      </w:r>
      <w:r w:rsidRPr="00B1788C">
        <w:rPr>
          <w:lang w:val="en-GB"/>
        </w:rPr>
        <w:t xml:space="preserve">events you </w:t>
      </w:r>
      <w:r>
        <w:rPr>
          <w:lang w:val="en-GB"/>
        </w:rPr>
        <w:t>might</w:t>
      </w:r>
      <w:r w:rsidRPr="00B1788C">
        <w:rPr>
          <w:lang w:val="en-GB"/>
        </w:rPr>
        <w:t xml:space="preserve"> track</w:t>
      </w:r>
      <w:r>
        <w:rPr>
          <w:lang w:val="en-GB"/>
        </w:rPr>
        <w:t>, particularly on important servers</w:t>
      </w:r>
      <w:r w:rsidRPr="00B1788C">
        <w:rPr>
          <w:lang w:val="en-GB"/>
        </w:rPr>
        <w:t xml:space="preserve">. Log entries with an event ID of 4624 represent successful logon events, while 4625 represents failed logons. In </w:t>
      </w:r>
      <w:r w:rsidRPr="00B1788C">
        <w:rPr>
          <w:rStyle w:val="ItalicsPACKT"/>
          <w:lang w:val="en-GB"/>
        </w:rPr>
        <w:t>step 5</w:t>
      </w:r>
      <w:r w:rsidRPr="00B1788C">
        <w:rPr>
          <w:lang w:val="en-GB"/>
        </w:rPr>
        <w:t>, you get ALL the successful logon events, with output like this:</w:t>
      </w:r>
    </w:p>
    <w:p w14:paraId="29065E06" w14:textId="4DC75235" w:rsidR="00B1788C" w:rsidRPr="00B1788C" w:rsidRDefault="00B1788C" w:rsidP="00B1788C">
      <w:pPr>
        <w:pStyle w:val="FigurePACKT"/>
      </w:pPr>
      <w:r w:rsidRPr="00B1788C">
        <w:t xml:space="preserve"> </w:t>
      </w:r>
      <w:r>
        <w:rPr>
          <w:noProof/>
        </w:rPr>
        <w:drawing>
          <wp:inline distT="0" distB="0" distL="0" distR="0" wp14:anchorId="0F347ACC" wp14:editId="41F0745B">
            <wp:extent cx="3535785" cy="54921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7561" cy="552593"/>
                    </a:xfrm>
                    <a:prstGeom prst="rect">
                      <a:avLst/>
                    </a:prstGeom>
                  </pic:spPr>
                </pic:pic>
              </a:graphicData>
            </a:graphic>
          </wp:inline>
        </w:drawing>
      </w:r>
    </w:p>
    <w:p w14:paraId="22024214" w14:textId="15456B7F" w:rsidR="00B1788C" w:rsidRPr="00DC6325" w:rsidRDefault="00B1788C" w:rsidP="000D5B09">
      <w:pPr>
        <w:pStyle w:val="FigureCaptionPACKT"/>
        <w:pPrChange w:id="36" w:author="Liam Draper" w:date="2022-08-01T09:45:00Z">
          <w:pPr>
            <w:pStyle w:val="FigurePACKT"/>
          </w:pPr>
        </w:pPrChange>
      </w:pPr>
      <w:r w:rsidRPr="00DC6325">
        <w:t xml:space="preserve">Figure </w:t>
      </w:r>
      <w:r>
        <w:t>6</w:t>
      </w:r>
      <w:r w:rsidRPr="00DC6325">
        <w:t>.</w:t>
      </w:r>
      <w:r>
        <w:t>25</w:t>
      </w:r>
      <w:r w:rsidRPr="00DC6325">
        <w:t xml:space="preserve">: </w:t>
      </w:r>
      <w:r w:rsidRPr="00B1788C">
        <w:t>Getting all successful logon events on DC1</w:t>
      </w:r>
    </w:p>
    <w:p w14:paraId="4BADCACA" w14:textId="613A7A0C"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25.png</w:t>
      </w:r>
    </w:p>
    <w:p w14:paraId="6FD7C8D0" w14:textId="77777777" w:rsidR="00B1788C" w:rsidRPr="00B1788C" w:rsidRDefault="00B1788C" w:rsidP="00B1788C">
      <w:pPr>
        <w:pStyle w:val="NormalPACKT"/>
        <w:rPr>
          <w:lang w:val="en-GB"/>
        </w:rPr>
      </w:pPr>
      <w:r w:rsidRPr="00B1788C">
        <w:rPr>
          <w:lang w:val="en-GB"/>
        </w:rPr>
        <w:t xml:space="preserve">In </w:t>
      </w:r>
      <w:r w:rsidRPr="00B1788C">
        <w:rPr>
          <w:rStyle w:val="ItalicsPACKT"/>
          <w:lang w:val="en-GB"/>
        </w:rPr>
        <w:t>step 6</w:t>
      </w:r>
      <w:r w:rsidRPr="00B1788C">
        <w:rPr>
          <w:lang w:val="en-GB"/>
        </w:rPr>
        <w:t xml:space="preserve">, you count the number of logon failures on </w:t>
      </w:r>
      <w:r w:rsidRPr="00B1788C">
        <w:rPr>
          <w:rStyle w:val="CodeInTextPACKT"/>
          <w:lang w:val="en-GB"/>
        </w:rPr>
        <w:t>DC1</w:t>
      </w:r>
      <w:r w:rsidRPr="00B1788C">
        <w:rPr>
          <w:lang w:val="en-GB"/>
        </w:rPr>
        <w:t>, which looks like this:</w:t>
      </w:r>
    </w:p>
    <w:p w14:paraId="443FD830" w14:textId="2D7D3F3F" w:rsidR="00B1788C" w:rsidRDefault="00B1788C" w:rsidP="00B1788C">
      <w:pPr>
        <w:pStyle w:val="FigurePACKT"/>
      </w:pPr>
      <w:r w:rsidRPr="00B1788C">
        <w:t xml:space="preserve"> </w:t>
      </w:r>
      <w:r>
        <w:rPr>
          <w:noProof/>
        </w:rPr>
        <w:drawing>
          <wp:inline distT="0" distB="0" distL="0" distR="0" wp14:anchorId="20574098" wp14:editId="314CE594">
            <wp:extent cx="4001721" cy="60384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1184" cy="609804"/>
                    </a:xfrm>
                    <a:prstGeom prst="rect">
                      <a:avLst/>
                    </a:prstGeom>
                  </pic:spPr>
                </pic:pic>
              </a:graphicData>
            </a:graphic>
          </wp:inline>
        </w:drawing>
      </w:r>
    </w:p>
    <w:p w14:paraId="6FEC17B0" w14:textId="4C312177" w:rsidR="00B1788C" w:rsidRPr="00DC6325" w:rsidRDefault="00B1788C" w:rsidP="000D5B09">
      <w:pPr>
        <w:pStyle w:val="FigureCaptionPACKT"/>
        <w:pPrChange w:id="37" w:author="Liam Draper" w:date="2022-08-01T09:45:00Z">
          <w:pPr>
            <w:pStyle w:val="FigurePACKT"/>
          </w:pPr>
        </w:pPrChange>
      </w:pPr>
      <w:r w:rsidRPr="00DC6325">
        <w:t xml:space="preserve">Figure </w:t>
      </w:r>
      <w:r>
        <w:t>6</w:t>
      </w:r>
      <w:r w:rsidRPr="00DC6325">
        <w:t>.</w:t>
      </w:r>
      <w:r>
        <w:t>26</w:t>
      </w:r>
      <w:r w:rsidRPr="00DC6325">
        <w:t xml:space="preserve">: </w:t>
      </w:r>
      <w:r w:rsidRPr="00B1788C">
        <w:t>Getting all failed logon events on DC1</w:t>
      </w:r>
    </w:p>
    <w:p w14:paraId="38F025EF" w14:textId="61CD4BBB" w:rsidR="00B1788C" w:rsidRPr="00B1788C"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26.png</w:t>
      </w:r>
    </w:p>
    <w:p w14:paraId="32B760B8" w14:textId="411A1CC9" w:rsidR="00B1788C" w:rsidRPr="00B1788C" w:rsidRDefault="00B1788C" w:rsidP="00B1788C">
      <w:pPr>
        <w:pStyle w:val="NormalPACKT"/>
        <w:rPr>
          <w:lang w:val="en-GB"/>
        </w:rPr>
      </w:pPr>
      <w:r w:rsidRPr="00B1788C">
        <w:rPr>
          <w:lang w:val="en-GB"/>
        </w:rPr>
        <w:t xml:space="preserve">In </w:t>
      </w:r>
      <w:r w:rsidRPr="00B1788C">
        <w:rPr>
          <w:rStyle w:val="ItalicsPACKT"/>
          <w:lang w:val="en-GB"/>
        </w:rPr>
        <w:t>step 7</w:t>
      </w:r>
      <w:r w:rsidRPr="00B1788C">
        <w:rPr>
          <w:lang w:val="en-GB"/>
        </w:rPr>
        <w:t xml:space="preserve">,  you create </w:t>
      </w:r>
      <w:r>
        <w:rPr>
          <w:lang w:val="en-GB"/>
        </w:rPr>
        <w:t>an a</w:t>
      </w:r>
      <w:r w:rsidRPr="00B1788C">
        <w:rPr>
          <w:lang w:val="en-GB"/>
        </w:rPr>
        <w:t>rray</w:t>
      </w:r>
      <w:r>
        <w:rPr>
          <w:lang w:val="en-GB"/>
        </w:rPr>
        <w:t xml:space="preserve"> summarizing </w:t>
      </w:r>
      <w:r w:rsidRPr="00B1788C">
        <w:rPr>
          <w:lang w:val="en-GB"/>
        </w:rPr>
        <w:t xml:space="preserve">the successful logons. This step produces no output. In </w:t>
      </w:r>
      <w:r w:rsidRPr="00A303C5">
        <w:rPr>
          <w:rStyle w:val="ItalicsPACKT"/>
          <w:lang w:val="en-GB"/>
        </w:rPr>
        <w:t>step 8</w:t>
      </w:r>
      <w:r w:rsidRPr="00B1788C">
        <w:rPr>
          <w:lang w:val="en-GB"/>
        </w:rPr>
        <w:t>, you summarize the</w:t>
      </w:r>
      <w:r w:rsidR="00A303C5">
        <w:rPr>
          <w:lang w:val="en-GB"/>
        </w:rPr>
        <w:t xml:space="preserve"> successful</w:t>
      </w:r>
      <w:r w:rsidRPr="00B1788C">
        <w:rPr>
          <w:lang w:val="en-GB"/>
        </w:rPr>
        <w:t xml:space="preserve"> logon events</w:t>
      </w:r>
      <w:r w:rsidR="00A303C5">
        <w:rPr>
          <w:lang w:val="en-GB"/>
        </w:rPr>
        <w:t xml:space="preserve"> showing how many logon events occurred by each type. The output of this step looks like</w:t>
      </w:r>
      <w:r w:rsidRPr="00B1788C">
        <w:rPr>
          <w:lang w:val="en-GB"/>
        </w:rPr>
        <w:t xml:space="preserve"> this:</w:t>
      </w:r>
    </w:p>
    <w:p w14:paraId="40062EF0" w14:textId="4259A32A" w:rsidR="00B1788C" w:rsidRDefault="00B1788C" w:rsidP="00A303C5">
      <w:pPr>
        <w:pStyle w:val="FigurePACKT"/>
      </w:pPr>
      <w:r w:rsidRPr="00B1788C">
        <w:lastRenderedPageBreak/>
        <w:t xml:space="preserve"> </w:t>
      </w:r>
      <w:r w:rsidR="00A303C5">
        <w:rPr>
          <w:noProof/>
        </w:rPr>
        <w:drawing>
          <wp:inline distT="0" distB="0" distL="0" distR="0" wp14:anchorId="58CB1710" wp14:editId="08308CB8">
            <wp:extent cx="2545666" cy="1462006"/>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9696" cy="1464320"/>
                    </a:xfrm>
                    <a:prstGeom prst="rect">
                      <a:avLst/>
                    </a:prstGeom>
                  </pic:spPr>
                </pic:pic>
              </a:graphicData>
            </a:graphic>
          </wp:inline>
        </w:drawing>
      </w:r>
    </w:p>
    <w:p w14:paraId="2DBBFFEA" w14:textId="569B5C12" w:rsidR="00A303C5" w:rsidRPr="00DC6325" w:rsidRDefault="00A303C5" w:rsidP="000D5B09">
      <w:pPr>
        <w:pStyle w:val="FigureCaptionPACKT"/>
        <w:pPrChange w:id="38" w:author="Liam Draper" w:date="2022-08-01T09:45:00Z">
          <w:pPr>
            <w:pStyle w:val="FigurePACKT"/>
          </w:pPr>
        </w:pPrChange>
      </w:pPr>
      <w:r w:rsidRPr="00DC6325">
        <w:t xml:space="preserve">Figure </w:t>
      </w:r>
      <w:r>
        <w:t>6</w:t>
      </w:r>
      <w:r w:rsidRPr="00DC6325">
        <w:t>.</w:t>
      </w:r>
      <w:r>
        <w:t>27</w:t>
      </w:r>
      <w:r w:rsidRPr="00DC6325">
        <w:t xml:space="preserve">: </w:t>
      </w:r>
      <w:r>
        <w:t>Summarising successful logon events</w:t>
      </w:r>
      <w:r w:rsidRPr="00B1788C">
        <w:t xml:space="preserve"> on DC1</w:t>
      </w:r>
      <w:r>
        <w:t xml:space="preserve"> by logon type</w:t>
      </w:r>
    </w:p>
    <w:p w14:paraId="20558F1F" w14:textId="254B6BA7" w:rsidR="00A303C5" w:rsidRDefault="00A303C5" w:rsidP="00A303C5">
      <w:pPr>
        <w:pStyle w:val="LayoutInformationPACKT"/>
        <w:rPr>
          <w:noProof/>
        </w:rPr>
      </w:pPr>
      <w:r>
        <w:t xml:space="preserve">Insert </w:t>
      </w:r>
      <w:r w:rsidRPr="00C41783">
        <w:t>image</w:t>
      </w:r>
      <w:r>
        <w:t xml:space="preserve"> </w:t>
      </w:r>
      <w:r>
        <w:rPr>
          <w:noProof/>
        </w:rPr>
        <w:t>B18878_06</w:t>
      </w:r>
      <w:r w:rsidRPr="00023EAD">
        <w:rPr>
          <w:noProof/>
        </w:rPr>
        <w:t>_</w:t>
      </w:r>
      <w:r>
        <w:rPr>
          <w:noProof/>
        </w:rPr>
        <w:t>27.png</w:t>
      </w:r>
    </w:p>
    <w:p w14:paraId="4D1A1285" w14:textId="7A06900C" w:rsidR="00B1788C" w:rsidRDefault="00B1788C" w:rsidP="00B1788C">
      <w:pPr>
        <w:pStyle w:val="NormalPACKT"/>
        <w:rPr>
          <w:lang w:val="en-GB"/>
        </w:rPr>
      </w:pPr>
      <w:r w:rsidRPr="00B1788C">
        <w:rPr>
          <w:lang w:val="en-GB"/>
        </w:rPr>
        <w:t xml:space="preserve">In </w:t>
      </w:r>
      <w:r w:rsidRPr="00A303C5">
        <w:rPr>
          <w:rStyle w:val="ItalicsPACKT"/>
          <w:lang w:val="en-GB"/>
        </w:rPr>
        <w:t>step 9</w:t>
      </w:r>
      <w:r w:rsidRPr="00B1788C">
        <w:rPr>
          <w:lang w:val="en-GB"/>
        </w:rPr>
        <w:t xml:space="preserve">, you summarize the failed logon events on </w:t>
      </w:r>
      <w:r w:rsidRPr="00A303C5">
        <w:rPr>
          <w:rStyle w:val="CodeInTextPACKT"/>
          <w:lang w:val="en-GB"/>
        </w:rPr>
        <w:t>DC1</w:t>
      </w:r>
      <w:r w:rsidRPr="00B1788C">
        <w:rPr>
          <w:lang w:val="en-GB"/>
        </w:rPr>
        <w:t xml:space="preserve">. You display the details of unsuccessful logins with </w:t>
      </w:r>
      <w:r w:rsidRPr="00A303C5">
        <w:rPr>
          <w:rStyle w:val="ItalicsPACKT"/>
          <w:lang w:val="en-GB"/>
        </w:rPr>
        <w:t>step 10</w:t>
      </w:r>
      <w:r w:rsidRPr="00B1788C">
        <w:rPr>
          <w:lang w:val="en-GB"/>
        </w:rPr>
        <w:t>, which looks like this:</w:t>
      </w:r>
    </w:p>
    <w:p w14:paraId="7C455513" w14:textId="5E52C3D8" w:rsidR="00B1788C" w:rsidRPr="00B1788C" w:rsidRDefault="00A303C5" w:rsidP="00A303C5">
      <w:pPr>
        <w:pStyle w:val="FigurePACKT"/>
      </w:pPr>
      <w:r>
        <w:rPr>
          <w:noProof/>
        </w:rPr>
        <w:drawing>
          <wp:inline distT="0" distB="0" distL="0" distR="0" wp14:anchorId="1F3C4314" wp14:editId="2C83606E">
            <wp:extent cx="2889855" cy="12770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4846" cy="1283665"/>
                    </a:xfrm>
                    <a:prstGeom prst="rect">
                      <a:avLst/>
                    </a:prstGeom>
                  </pic:spPr>
                </pic:pic>
              </a:graphicData>
            </a:graphic>
          </wp:inline>
        </w:drawing>
      </w:r>
    </w:p>
    <w:p w14:paraId="33AA0BDA" w14:textId="3645D099" w:rsidR="00A303C5" w:rsidRPr="00DC6325" w:rsidRDefault="00A303C5" w:rsidP="00A303C5">
      <w:pPr>
        <w:pStyle w:val="FigurePACKT"/>
        <w:rPr>
          <w:szCs w:val="28"/>
        </w:rPr>
      </w:pPr>
      <w:r w:rsidRPr="00DC6325">
        <w:rPr>
          <w:szCs w:val="28"/>
        </w:rPr>
        <w:t xml:space="preserve">Figure </w:t>
      </w:r>
      <w:r>
        <w:rPr>
          <w:szCs w:val="28"/>
        </w:rPr>
        <w:t>6</w:t>
      </w:r>
      <w:r w:rsidRPr="00DC6325">
        <w:rPr>
          <w:szCs w:val="28"/>
        </w:rPr>
        <w:t>.</w:t>
      </w:r>
      <w:r>
        <w:rPr>
          <w:szCs w:val="28"/>
        </w:rPr>
        <w:t>28</w:t>
      </w:r>
      <w:r w:rsidRPr="00DC6325">
        <w:rPr>
          <w:szCs w:val="28"/>
        </w:rPr>
        <w:t xml:space="preserve">: </w:t>
      </w:r>
      <w:r>
        <w:rPr>
          <w:szCs w:val="28"/>
        </w:rPr>
        <w:t>Summarising failed logon events</w:t>
      </w:r>
      <w:r w:rsidRPr="00B1788C">
        <w:rPr>
          <w:szCs w:val="28"/>
        </w:rPr>
        <w:t xml:space="preserve"> on DC1</w:t>
      </w:r>
      <w:r>
        <w:rPr>
          <w:szCs w:val="28"/>
        </w:rPr>
        <w:t xml:space="preserve"> by user </w:t>
      </w:r>
      <w:r w:rsidR="006E09B8">
        <w:rPr>
          <w:szCs w:val="28"/>
        </w:rPr>
        <w:t>name</w:t>
      </w:r>
      <w:r>
        <w:rPr>
          <w:szCs w:val="28"/>
        </w:rPr>
        <w:t xml:space="preserve"> </w:t>
      </w:r>
    </w:p>
    <w:p w14:paraId="1D9576C6" w14:textId="536564A9" w:rsidR="00A303C5" w:rsidRDefault="00A303C5" w:rsidP="00A303C5">
      <w:pPr>
        <w:pStyle w:val="LayoutInformationPACKT"/>
        <w:rPr>
          <w:noProof/>
        </w:rPr>
      </w:pPr>
      <w:r>
        <w:t xml:space="preserve">Insert </w:t>
      </w:r>
      <w:r w:rsidRPr="00C41783">
        <w:t>image</w:t>
      </w:r>
      <w:r>
        <w:t xml:space="preserve"> </w:t>
      </w:r>
      <w:r>
        <w:rPr>
          <w:noProof/>
        </w:rPr>
        <w:t>B18878_06</w:t>
      </w:r>
      <w:r w:rsidRPr="00023EAD">
        <w:rPr>
          <w:noProof/>
        </w:rPr>
        <w:t>_</w:t>
      </w:r>
      <w:r>
        <w:rPr>
          <w:noProof/>
        </w:rPr>
        <w:t>28.png</w:t>
      </w:r>
    </w:p>
    <w:p w14:paraId="207B87A2" w14:textId="77777777" w:rsidR="00680501" w:rsidRDefault="00680501" w:rsidP="00680501">
      <w:pPr>
        <w:pStyle w:val="Heading2"/>
      </w:pPr>
      <w:r>
        <w:t>There's more...</w:t>
      </w:r>
    </w:p>
    <w:p w14:paraId="46BC1238" w14:textId="65F4AC2F" w:rsidR="00A303C5" w:rsidRPr="00B1788C" w:rsidRDefault="00A303C5" w:rsidP="00A303C5">
      <w:pPr>
        <w:pStyle w:val="NormalPACKT"/>
        <w:rPr>
          <w:lang w:val="en-GB"/>
        </w:rPr>
      </w:pPr>
      <w:r w:rsidRPr="00B1788C">
        <w:rPr>
          <w:lang w:val="en-GB"/>
        </w:rPr>
        <w:t xml:space="preserve">In </w:t>
      </w:r>
      <w:r w:rsidRPr="00A303C5">
        <w:rPr>
          <w:rStyle w:val="ItalicsPACKT"/>
          <w:lang w:val="en-GB"/>
        </w:rPr>
        <w:t>step 1</w:t>
      </w:r>
      <w:r w:rsidRPr="00B1788C">
        <w:rPr>
          <w:lang w:val="en-GB"/>
        </w:rPr>
        <w:t xml:space="preserve">, you retrieve a summary of the events in the security log and display the number of events in the log. In </w:t>
      </w:r>
      <w:r w:rsidRPr="00A303C5">
        <w:rPr>
          <w:rStyle w:val="ItalicsPACKT"/>
          <w:lang w:val="en-GB"/>
        </w:rPr>
        <w:t>step 2</w:t>
      </w:r>
      <w:r w:rsidRPr="00B1788C">
        <w:rPr>
          <w:lang w:val="en-GB"/>
        </w:rPr>
        <w:t xml:space="preserve">, you retrieve and count the number of entries. As </w:t>
      </w:r>
      <w:r w:rsidR="006E09B8">
        <w:rPr>
          <w:lang w:val="en-GB"/>
        </w:rPr>
        <w:t>shown</w:t>
      </w:r>
      <w:r w:rsidRPr="00B1788C">
        <w:rPr>
          <w:lang w:val="en-GB"/>
        </w:rPr>
        <w:t xml:space="preserve"> in the figures above, the counts do not match. The event counts may differ since Windows </w:t>
      </w:r>
      <w:r w:rsidR="006E09B8">
        <w:rPr>
          <w:lang w:val="en-GB"/>
        </w:rPr>
        <w:t>constantly logs</w:t>
      </w:r>
      <w:r w:rsidRPr="00B1788C">
        <w:rPr>
          <w:lang w:val="en-GB"/>
        </w:rPr>
        <w:t xml:space="preserve"> additional events to the security log. The additional events are events generated by background tasks or services. This minor discrepancy is not unexpected and is harmless.</w:t>
      </w:r>
    </w:p>
    <w:p w14:paraId="3813B693" w14:textId="77777777" w:rsidR="00A303C5" w:rsidRPr="00B1788C" w:rsidRDefault="00A303C5" w:rsidP="00A303C5">
      <w:pPr>
        <w:pStyle w:val="NormalPACKT"/>
        <w:rPr>
          <w:lang w:val="en-GB"/>
        </w:rPr>
      </w:pPr>
      <w:r w:rsidRPr="00B1788C">
        <w:rPr>
          <w:lang w:val="en-GB"/>
        </w:rPr>
        <w:t xml:space="preserve">In </w:t>
      </w:r>
      <w:r w:rsidRPr="00A303C5">
        <w:rPr>
          <w:rStyle w:val="ItalicsPACKT"/>
          <w:lang w:val="en-GB"/>
        </w:rPr>
        <w:t>step 3</w:t>
      </w:r>
      <w:r w:rsidRPr="00B1788C">
        <w:rPr>
          <w:lang w:val="en-GB"/>
        </w:rPr>
        <w:t xml:space="preserve">, you view the members of log event objects. You can discover more about the members of the class at </w:t>
      </w:r>
      <w:r w:rsidRPr="00A303C5">
        <w:rPr>
          <w:rStyle w:val="URLPACKTChar"/>
          <w:lang w:val="en-GB"/>
        </w:rPr>
        <w:t>https://docs.microsoft.com/dotnet/api/system.diagnostics.eventing.reader.eventlogrecord</w:t>
      </w:r>
      <w:r w:rsidRPr="00B1788C">
        <w:rPr>
          <w:lang w:val="en-GB"/>
        </w:rPr>
        <w:t>.</w:t>
      </w:r>
    </w:p>
    <w:p w14:paraId="382723ED" w14:textId="2343CC09" w:rsidR="00A303C5" w:rsidRDefault="00A303C5" w:rsidP="00A303C5">
      <w:pPr>
        <w:pStyle w:val="NormalPACKT"/>
        <w:rPr>
          <w:lang w:val="en-GB"/>
        </w:rPr>
      </w:pPr>
      <w:r w:rsidRPr="00B1788C">
        <w:rPr>
          <w:lang w:val="en-GB"/>
        </w:rPr>
        <w:t xml:space="preserve">In </w:t>
      </w:r>
      <w:r w:rsidRPr="00A303C5">
        <w:rPr>
          <w:rStyle w:val="ItalicsPACKT"/>
          <w:lang w:val="en-GB"/>
        </w:rPr>
        <w:t>step 6</w:t>
      </w:r>
      <w:r w:rsidRPr="00B1788C">
        <w:rPr>
          <w:lang w:val="en-GB"/>
        </w:rPr>
        <w:t xml:space="preserve">, you obtain unsuccessful logon events. To </w:t>
      </w:r>
      <w:r>
        <w:rPr>
          <w:lang w:val="en-GB"/>
        </w:rPr>
        <w:t>get</w:t>
      </w:r>
      <w:r w:rsidRPr="00B1788C">
        <w:rPr>
          <w:lang w:val="en-GB"/>
        </w:rPr>
        <w:t xml:space="preserve"> unsuccessful logons, you </w:t>
      </w:r>
      <w:r>
        <w:rPr>
          <w:lang w:val="en-GB"/>
        </w:rPr>
        <w:t>must</w:t>
      </w:r>
      <w:r w:rsidRPr="00B1788C">
        <w:rPr>
          <w:lang w:val="en-GB"/>
        </w:rPr>
        <w:t xml:space="preserve"> ensure you have attempted to log on to </w:t>
      </w:r>
      <w:r w:rsidRPr="00A303C5">
        <w:rPr>
          <w:rStyle w:val="CodeInTextPACKT"/>
          <w:lang w:val="en-GB"/>
        </w:rPr>
        <w:t>DC1</w:t>
      </w:r>
      <w:r w:rsidRPr="00B1788C">
        <w:rPr>
          <w:lang w:val="en-GB"/>
        </w:rPr>
        <w:t xml:space="preserve"> but with invalid credentials. As you see in the output of </w:t>
      </w:r>
      <w:r w:rsidRPr="00A303C5">
        <w:rPr>
          <w:rStyle w:val="ItalicsPACKT"/>
          <w:lang w:val="en-GB"/>
        </w:rPr>
        <w:t>step 10</w:t>
      </w:r>
      <w:r w:rsidRPr="00B1788C">
        <w:rPr>
          <w:lang w:val="en-GB"/>
        </w:rPr>
        <w:t xml:space="preserve"> in Figure </w:t>
      </w:r>
      <w:r>
        <w:rPr>
          <w:lang w:val="en-GB"/>
        </w:rPr>
        <w:t>6.28</w:t>
      </w:r>
      <w:r w:rsidRPr="00B1788C">
        <w:rPr>
          <w:lang w:val="en-GB"/>
        </w:rPr>
        <w:t>, t</w:t>
      </w:r>
      <w:r>
        <w:rPr>
          <w:lang w:val="en-GB"/>
        </w:rPr>
        <w:t>wo users were</w:t>
      </w:r>
      <w:r w:rsidRPr="00B1788C">
        <w:rPr>
          <w:lang w:val="en-GB"/>
        </w:rPr>
        <w:t xml:space="preserve"> involved with the </w:t>
      </w:r>
      <w:r>
        <w:rPr>
          <w:lang w:val="en-GB"/>
        </w:rPr>
        <w:t>recent</w:t>
      </w:r>
      <w:r w:rsidRPr="00B1788C">
        <w:rPr>
          <w:lang w:val="en-GB"/>
        </w:rPr>
        <w:t xml:space="preserve"> unsuccessful logon attempts on </w:t>
      </w:r>
      <w:r w:rsidRPr="00A303C5">
        <w:rPr>
          <w:rStyle w:val="CodeInTextPACKT"/>
          <w:lang w:val="en-GB"/>
        </w:rPr>
        <w:t>DC1</w:t>
      </w:r>
      <w:r w:rsidRPr="00B1788C">
        <w:rPr>
          <w:lang w:val="en-GB"/>
        </w:rPr>
        <w:t>. Depending on which user you have attempted to login to this server (and failed), the results you see in this step may differ from the above figure.</w:t>
      </w:r>
      <w:r>
        <w:rPr>
          <w:lang w:val="en-GB"/>
        </w:rPr>
        <w:t xml:space="preserve"> </w:t>
      </w:r>
    </w:p>
    <w:p w14:paraId="4B8FDB5F" w14:textId="5CB113DE" w:rsidR="00A303C5" w:rsidRDefault="00A303C5" w:rsidP="00A303C5">
      <w:pPr>
        <w:pStyle w:val="NormalPACKT"/>
        <w:rPr>
          <w:lang w:val="en-GB"/>
        </w:rPr>
      </w:pPr>
      <w:r>
        <w:rPr>
          <w:lang w:val="en-GB"/>
        </w:rPr>
        <w:t xml:space="preserve">In </w:t>
      </w:r>
      <w:r w:rsidRPr="00A303C5">
        <w:rPr>
          <w:rStyle w:val="ItalicsPACKT"/>
        </w:rPr>
        <w:t>step 7</w:t>
      </w:r>
      <w:r>
        <w:rPr>
          <w:lang w:val="en-GB"/>
        </w:rPr>
        <w:t xml:space="preserve">, you parse the XML log data to create a summary array. To create this array, you need to know which XML data item corresponds to the hostname, account name, etc. If you are </w:t>
      </w:r>
    </w:p>
    <w:p w14:paraId="1500E3E8" w14:textId="2A424251" w:rsidR="00680501" w:rsidRDefault="00BF2514" w:rsidP="00680501">
      <w:pPr>
        <w:pStyle w:val="Heading1"/>
        <w:tabs>
          <w:tab w:val="left" w:pos="0"/>
        </w:tabs>
      </w:pPr>
      <w:r>
        <w:t>Deploying PowerShell Group Policies</w:t>
      </w:r>
    </w:p>
    <w:p w14:paraId="2764E3A5" w14:textId="19E8B092" w:rsidR="00A303C5" w:rsidRPr="00A303C5" w:rsidRDefault="00A303C5" w:rsidP="00A303C5">
      <w:pPr>
        <w:pStyle w:val="NormalPACKT"/>
        <w:rPr>
          <w:lang w:val="en-GB"/>
        </w:rPr>
      </w:pPr>
      <w:r>
        <w:rPr>
          <w:lang w:val="en-GB"/>
        </w:rPr>
        <w:t xml:space="preserve">AD supports group policies. </w:t>
      </w:r>
      <w:r w:rsidRPr="00A303C5">
        <w:rPr>
          <w:lang w:val="en-GB"/>
        </w:rPr>
        <w:t xml:space="preserve">Group policies are groups of policies you can deploy </w:t>
      </w:r>
      <w:r>
        <w:rPr>
          <w:lang w:val="en-GB"/>
        </w:rPr>
        <w:t>to</w:t>
      </w:r>
      <w:r w:rsidRPr="00A303C5">
        <w:rPr>
          <w:lang w:val="en-GB"/>
        </w:rPr>
        <w:t xml:space="preserve"> control a user or computer environment. The policies define what a given user can and cannot do on a given Windows computer. For example, you can create a Group Policy Object (GPO) </w:t>
      </w:r>
      <w:r>
        <w:rPr>
          <w:lang w:val="en-GB"/>
        </w:rPr>
        <w:t xml:space="preserve">that </w:t>
      </w:r>
      <w:r w:rsidRPr="00A303C5">
        <w:rPr>
          <w:lang w:val="en-GB"/>
        </w:rPr>
        <w:t>define</w:t>
      </w:r>
      <w:r>
        <w:rPr>
          <w:lang w:val="en-GB"/>
        </w:rPr>
        <w:t>s</w:t>
      </w:r>
      <w:r w:rsidRPr="00A303C5">
        <w:rPr>
          <w:lang w:val="en-GB"/>
        </w:rPr>
        <w:t xml:space="preserve"> what screen saver to </w:t>
      </w:r>
      <w:r w:rsidRPr="00A303C5">
        <w:rPr>
          <w:lang w:val="en-GB"/>
        </w:rPr>
        <w:lastRenderedPageBreak/>
        <w:t>use, allow the user to see the Control Panel, or specify a default PowerShell execution policy. There are over 2500 individual settings that you can deploy.</w:t>
      </w:r>
    </w:p>
    <w:p w14:paraId="647DF726" w14:textId="126F0209" w:rsidR="00A303C5" w:rsidRPr="00A303C5" w:rsidRDefault="00A303C5" w:rsidP="00A303C5">
      <w:pPr>
        <w:pStyle w:val="NormalPACKT"/>
        <w:rPr>
          <w:lang w:val="en-GB"/>
        </w:rPr>
      </w:pPr>
      <w:r w:rsidRPr="00A303C5">
        <w:rPr>
          <w:lang w:val="en-GB"/>
        </w:rPr>
        <w:t xml:space="preserve">After you create a GPO and specify the policies to deploy, you can apply </w:t>
      </w:r>
      <w:r>
        <w:rPr>
          <w:lang w:val="en-GB"/>
        </w:rPr>
        <w:t>the GPO</w:t>
      </w:r>
      <w:r w:rsidRPr="00A303C5">
        <w:rPr>
          <w:lang w:val="en-GB"/>
        </w:rPr>
        <w:t xml:space="preserve"> to an Organizational Unit (OU) in your domain</w:t>
      </w:r>
      <w:r>
        <w:rPr>
          <w:lang w:val="en-GB"/>
        </w:rPr>
        <w:t xml:space="preserve"> (or to the domain as a whole to a specific AD site)</w:t>
      </w:r>
      <w:r w:rsidRPr="00A303C5">
        <w:rPr>
          <w:lang w:val="en-GB"/>
        </w:rPr>
        <w:t>. An OU is a container object within the AD that can contain other OUs and leaf objects such as AD user</w:t>
      </w:r>
      <w:r>
        <w:rPr>
          <w:lang w:val="en-GB"/>
        </w:rPr>
        <w:t>s</w:t>
      </w:r>
      <w:r w:rsidRPr="00A303C5">
        <w:rPr>
          <w:lang w:val="en-GB"/>
        </w:rPr>
        <w:t>, computer</w:t>
      </w:r>
      <w:r>
        <w:rPr>
          <w:lang w:val="en-GB"/>
        </w:rPr>
        <w:t>s</w:t>
      </w:r>
      <w:r w:rsidRPr="00A303C5">
        <w:rPr>
          <w:lang w:val="en-GB"/>
        </w:rPr>
        <w:t xml:space="preserve">, or group objects. You use OUs to support </w:t>
      </w:r>
      <w:r>
        <w:rPr>
          <w:lang w:val="en-GB"/>
        </w:rPr>
        <w:t xml:space="preserve">the </w:t>
      </w:r>
      <w:r w:rsidRPr="00A303C5">
        <w:rPr>
          <w:lang w:val="en-GB"/>
        </w:rPr>
        <w:t xml:space="preserve">deployment of GPOs and delegation of AD administration. </w:t>
      </w:r>
    </w:p>
    <w:p w14:paraId="4F7F4E36" w14:textId="407B9662" w:rsidR="00A303C5" w:rsidRPr="00A303C5" w:rsidRDefault="00A303C5" w:rsidP="00A303C5">
      <w:pPr>
        <w:pStyle w:val="NormalPACKT"/>
        <w:rPr>
          <w:lang w:val="en-GB"/>
        </w:rPr>
      </w:pPr>
      <w:r>
        <w:rPr>
          <w:lang w:val="en-GB"/>
        </w:rPr>
        <w:t xml:space="preserve">GPOs provide considerable flexibility in </w:t>
      </w:r>
      <w:r w:rsidR="0090654F">
        <w:rPr>
          <w:lang w:val="en-GB"/>
        </w:rPr>
        <w:t>restricting</w:t>
      </w:r>
      <w:r>
        <w:rPr>
          <w:lang w:val="en-GB"/>
        </w:rPr>
        <w:t xml:space="preserve"> what users can do on a workstation or a server. You can apply a GPO to a</w:t>
      </w:r>
      <w:r w:rsidR="0090654F">
        <w:rPr>
          <w:lang w:val="en-GB"/>
        </w:rPr>
        <w:t xml:space="preserve"> specific</w:t>
      </w:r>
      <w:r>
        <w:rPr>
          <w:lang w:val="en-GB"/>
        </w:rPr>
        <w:t xml:space="preserve"> OU, </w:t>
      </w:r>
      <w:r w:rsidR="0090654F">
        <w:rPr>
          <w:lang w:val="en-GB"/>
        </w:rPr>
        <w:t>the domain, or</w:t>
      </w:r>
      <w:r>
        <w:rPr>
          <w:lang w:val="en-GB"/>
        </w:rPr>
        <w:t xml:space="preserve"> an AD site. Additionally, you can specify whether policies within a given GPO are to apply to users, computers, or both</w:t>
      </w:r>
      <w:r w:rsidRPr="00A303C5">
        <w:rPr>
          <w:lang w:val="en-GB"/>
        </w:rPr>
        <w:t xml:space="preserve">. </w:t>
      </w:r>
    </w:p>
    <w:p w14:paraId="61E84C8D" w14:textId="6044F2C2" w:rsidR="00A303C5" w:rsidRPr="00A303C5" w:rsidRDefault="00A303C5" w:rsidP="00A303C5">
      <w:pPr>
        <w:pStyle w:val="NormalPACKT"/>
        <w:rPr>
          <w:lang w:val="en-GB"/>
        </w:rPr>
      </w:pPr>
      <w:r w:rsidRPr="00A303C5">
        <w:rPr>
          <w:lang w:val="en-GB"/>
        </w:rPr>
        <w:t>With Windows PowerShell 5.1, Microsoft include</w:t>
      </w:r>
      <w:r w:rsidR="0090654F">
        <w:rPr>
          <w:lang w:val="en-GB"/>
        </w:rPr>
        <w:t>d</w:t>
      </w:r>
      <w:r w:rsidRPr="00A303C5">
        <w:rPr>
          <w:lang w:val="en-GB"/>
        </w:rPr>
        <w:t xml:space="preserve"> a set of five Group Policy settings. The PowerShell team has extended the policies you can use </w:t>
      </w:r>
      <w:r w:rsidR="0090654F">
        <w:rPr>
          <w:lang w:val="en-GB"/>
        </w:rPr>
        <w:t>with</w:t>
      </w:r>
      <w:r w:rsidRPr="00A303C5">
        <w:rPr>
          <w:lang w:val="en-GB"/>
        </w:rPr>
        <w:t xml:space="preserve"> PowerShell 7. </w:t>
      </w:r>
      <w:r>
        <w:rPr>
          <w:lang w:val="en-GB"/>
        </w:rPr>
        <w:t xml:space="preserve">Installing </w:t>
      </w:r>
      <w:r w:rsidRPr="00A303C5">
        <w:rPr>
          <w:lang w:val="en-GB"/>
        </w:rPr>
        <w:t xml:space="preserve">PowerShell 7, even on a DC, does not </w:t>
      </w:r>
      <w:r>
        <w:rPr>
          <w:lang w:val="en-GB"/>
        </w:rPr>
        <w:t xml:space="preserve">also </w:t>
      </w:r>
      <w:r w:rsidRPr="00A303C5">
        <w:rPr>
          <w:lang w:val="en-GB"/>
        </w:rPr>
        <w:t>install the necessary GPO administrative template files.</w:t>
      </w:r>
      <w:r>
        <w:rPr>
          <w:lang w:val="en-GB"/>
        </w:rPr>
        <w:t xml:space="preserve"> So you need to install them yourself if you ch</w:t>
      </w:r>
      <w:r w:rsidR="0090654F">
        <w:rPr>
          <w:lang w:val="en-GB"/>
        </w:rPr>
        <w:t>o</w:t>
      </w:r>
      <w:r>
        <w:rPr>
          <w:lang w:val="en-GB"/>
        </w:rPr>
        <w:t>ose to use them.</w:t>
      </w:r>
    </w:p>
    <w:p w14:paraId="27CD9C62" w14:textId="1DF53C93" w:rsidR="00A303C5" w:rsidRPr="00A303C5" w:rsidRDefault="00A303C5" w:rsidP="00A303C5">
      <w:pPr>
        <w:pStyle w:val="NormalPACKT"/>
        <w:rPr>
          <w:lang w:val="en-GB"/>
        </w:rPr>
      </w:pPr>
      <w:r>
        <w:rPr>
          <w:lang w:val="en-GB"/>
        </w:rPr>
        <w:t>Y</w:t>
      </w:r>
      <w:r w:rsidRPr="00A303C5">
        <w:rPr>
          <w:lang w:val="en-GB"/>
        </w:rPr>
        <w:t>ou can find the policy template files and a script to install them</w:t>
      </w:r>
      <w:r>
        <w:rPr>
          <w:lang w:val="en-GB"/>
        </w:rPr>
        <w:t xml:space="preserve"> </w:t>
      </w:r>
      <w:r w:rsidR="0090654F">
        <w:rPr>
          <w:lang w:val="en-GB"/>
        </w:rPr>
        <w:t>i</w:t>
      </w:r>
      <w:r w:rsidRPr="00A303C5">
        <w:rPr>
          <w:lang w:val="en-GB"/>
        </w:rPr>
        <w:t>n the PowerShell home folder (</w:t>
      </w:r>
      <w:r w:rsidRPr="00A303C5">
        <w:rPr>
          <w:rStyle w:val="CodeInTextPACKT"/>
          <w:lang w:val="en-GB"/>
        </w:rPr>
        <w:t>$PSHOME</w:t>
      </w:r>
      <w:r w:rsidRPr="00A303C5">
        <w:rPr>
          <w:lang w:val="en-GB"/>
        </w:rPr>
        <w:t>). After installing PowerShell</w:t>
      </w:r>
      <w:r>
        <w:rPr>
          <w:lang w:val="en-GB"/>
        </w:rPr>
        <w:t xml:space="preserve"> 7</w:t>
      </w:r>
      <w:r w:rsidRPr="00A303C5">
        <w:rPr>
          <w:lang w:val="en-GB"/>
        </w:rPr>
        <w:t xml:space="preserve"> on your domain controller, you run the installation script in the </w:t>
      </w:r>
      <w:r w:rsidRPr="00A303C5">
        <w:rPr>
          <w:rStyle w:val="CodeInTextPACKT"/>
          <w:lang w:val="en-GB"/>
        </w:rPr>
        <w:t>$PSHOME</w:t>
      </w:r>
      <w:r w:rsidRPr="00A303C5">
        <w:rPr>
          <w:lang w:val="en-GB"/>
        </w:rPr>
        <w:t xml:space="preserve"> folder and install the policy definitions. </w:t>
      </w:r>
      <w:r w:rsidR="0090654F">
        <w:rPr>
          <w:lang w:val="en-GB"/>
        </w:rPr>
        <w:t>If you use one, you either do this on all DCs or the central policy stor</w:t>
      </w:r>
      <w:r w:rsidRPr="00A303C5">
        <w:rPr>
          <w:lang w:val="en-GB"/>
        </w:rPr>
        <w:t xml:space="preserve">e. </w:t>
      </w:r>
    </w:p>
    <w:p w14:paraId="15F5294E" w14:textId="77777777" w:rsidR="00A303C5" w:rsidRPr="00A303C5" w:rsidRDefault="00A303C5" w:rsidP="00A303C5">
      <w:pPr>
        <w:pStyle w:val="NormalPACKT"/>
        <w:rPr>
          <w:lang w:val="en-GB"/>
        </w:rPr>
      </w:pPr>
      <w:r w:rsidRPr="00A303C5">
        <w:rPr>
          <w:lang w:val="en-GB"/>
        </w:rPr>
        <w:t xml:space="preserve">For some details on PowerShell 7's group policies, see </w:t>
      </w:r>
      <w:r w:rsidRPr="00A303C5">
        <w:rPr>
          <w:rStyle w:val="URLPACKTChar"/>
          <w:lang w:val="en-GB"/>
        </w:rPr>
        <w:t>https://docs.microsoft.com/powershell/module/microsoft.powershell.core/about/about_group_policy_settings?view=powershell-7.1</w:t>
      </w:r>
      <w:r w:rsidRPr="00A303C5">
        <w:rPr>
          <w:lang w:val="en-GB"/>
        </w:rPr>
        <w:t>.</w:t>
      </w:r>
    </w:p>
    <w:p w14:paraId="793E56AC" w14:textId="439F2F99" w:rsidR="00A303C5" w:rsidRPr="00A303C5" w:rsidRDefault="00A303C5" w:rsidP="00A303C5">
      <w:pPr>
        <w:pStyle w:val="NormalPACKT"/>
        <w:rPr>
          <w:lang w:val="en-GB"/>
        </w:rPr>
      </w:pPr>
      <w:r w:rsidRPr="00A303C5">
        <w:rPr>
          <w:lang w:val="en-GB"/>
        </w:rPr>
        <w:t>In this recipe, you discover the files necessary to add PowerShell 7 GPO support, run the installer, then create a GPO to deploy a set of PowerShell</w:t>
      </w:r>
      <w:r>
        <w:rPr>
          <w:lang w:val="en-GB"/>
        </w:rPr>
        <w:t>-</w:t>
      </w:r>
      <w:r w:rsidRPr="00A303C5">
        <w:rPr>
          <w:lang w:val="en-GB"/>
        </w:rPr>
        <w:t xml:space="preserve">related policies. </w:t>
      </w:r>
    </w:p>
    <w:p w14:paraId="5E340263" w14:textId="77777777" w:rsidR="00680501" w:rsidRDefault="00680501" w:rsidP="00680501">
      <w:pPr>
        <w:pStyle w:val="Heading2"/>
        <w:tabs>
          <w:tab w:val="left" w:pos="0"/>
        </w:tabs>
      </w:pPr>
      <w:r>
        <w:t>Getting ready</w:t>
      </w:r>
    </w:p>
    <w:p w14:paraId="0C4C7845" w14:textId="6D4BB071" w:rsidR="00680501" w:rsidRPr="009D0F10" w:rsidRDefault="00A303C5" w:rsidP="00680501">
      <w:pPr>
        <w:pStyle w:val="NormalPACKT"/>
        <w:rPr>
          <w:lang w:val="en-GB"/>
        </w:rPr>
      </w:pPr>
      <w:r w:rsidRPr="00A303C5">
        <w:rPr>
          <w:lang w:val="en-GB"/>
        </w:rPr>
        <w:t xml:space="preserve">You run this recipe on </w:t>
      </w:r>
      <w:r w:rsidRPr="00A303C5">
        <w:rPr>
          <w:rStyle w:val="CodeInTextPACKT"/>
          <w:lang w:val="en-GB"/>
        </w:rPr>
        <w:t>DC1</w:t>
      </w:r>
      <w:r w:rsidRPr="00A303C5">
        <w:rPr>
          <w:lang w:val="en-GB"/>
        </w:rPr>
        <w:t xml:space="preserve"> after </w:t>
      </w:r>
      <w:r>
        <w:rPr>
          <w:lang w:val="en-GB"/>
        </w:rPr>
        <w:t>installing</w:t>
      </w:r>
      <w:r w:rsidRPr="00A303C5">
        <w:rPr>
          <w:lang w:val="en-GB"/>
        </w:rPr>
        <w:t xml:space="preserve"> PowerShell 7 and Visual Studio. </w:t>
      </w:r>
      <w:r w:rsidRPr="00A303C5">
        <w:rPr>
          <w:rStyle w:val="CodeInTextPACKT"/>
          <w:lang w:val="en-GB"/>
        </w:rPr>
        <w:t>DC1</w:t>
      </w:r>
      <w:r w:rsidRPr="00A303C5">
        <w:rPr>
          <w:lang w:val="en-GB"/>
        </w:rPr>
        <w:t xml:space="preserve"> is a domain controller in the </w:t>
      </w:r>
      <w:r w:rsidRPr="0090654F">
        <w:rPr>
          <w:rStyle w:val="CodeInTextPACKT"/>
          <w:lang w:val="en-GB"/>
        </w:rPr>
        <w:t>Reskit.Org</w:t>
      </w:r>
      <w:r w:rsidRPr="00A303C5">
        <w:rPr>
          <w:lang w:val="en-GB"/>
        </w:rPr>
        <w:t xml:space="preserve"> domain </w:t>
      </w:r>
      <w:r>
        <w:rPr>
          <w:lang w:val="en-GB"/>
        </w:rPr>
        <w:t>you</w:t>
      </w:r>
      <w:r w:rsidRPr="00A303C5">
        <w:rPr>
          <w:lang w:val="en-GB"/>
        </w:rPr>
        <w:t xml:space="preserve"> used in earlier chapters.</w:t>
      </w:r>
    </w:p>
    <w:p w14:paraId="6CAE9C8C" w14:textId="0BBCDFEE" w:rsidR="00680501" w:rsidRDefault="00680501" w:rsidP="00680501">
      <w:pPr>
        <w:pStyle w:val="Heading2"/>
        <w:tabs>
          <w:tab w:val="left" w:pos="0"/>
        </w:tabs>
      </w:pPr>
      <w:r>
        <w:t>How to do it...</w:t>
      </w:r>
    </w:p>
    <w:p w14:paraId="7F62F229" w14:textId="77777777" w:rsidR="0090654F" w:rsidRPr="0090654F" w:rsidRDefault="0090654F" w:rsidP="0090654F">
      <w:pPr>
        <w:shd w:val="clear" w:color="auto" w:fill="FFFFFF"/>
        <w:spacing w:before="0" w:after="0" w:line="285" w:lineRule="atLeast"/>
        <w:rPr>
          <w:rFonts w:ascii="Cascadia Code" w:hAnsi="Cascadia Code" w:cs="Cascadia Code"/>
          <w:bCs w:val="0"/>
          <w:color w:val="000000"/>
          <w:sz w:val="21"/>
          <w:szCs w:val="21"/>
          <w:lang w:val="en-GB" w:eastAsia="en-GB"/>
        </w:rPr>
      </w:pPr>
    </w:p>
    <w:p w14:paraId="11F11D69" w14:textId="2F6D2EB3" w:rsidR="0090654F" w:rsidRPr="0090654F" w:rsidRDefault="0090654F" w:rsidP="0090654F">
      <w:pPr>
        <w:pStyle w:val="NumberedBulletPACKT"/>
        <w:numPr>
          <w:ilvl w:val="0"/>
          <w:numId w:val="24"/>
        </w:numPr>
        <w:rPr>
          <w:color w:val="000000"/>
          <w:lang w:val="en-GB" w:eastAsia="en-GB"/>
        </w:rPr>
      </w:pPr>
      <w:r w:rsidRPr="0090654F">
        <w:rPr>
          <w:lang w:val="en-GB" w:eastAsia="en-GB"/>
        </w:rPr>
        <w:t>Discovering the GPO-related files</w:t>
      </w:r>
    </w:p>
    <w:p w14:paraId="2634F744" w14:textId="77777777" w:rsidR="0090654F" w:rsidRPr="0090654F" w:rsidRDefault="0090654F" w:rsidP="0090654F">
      <w:pPr>
        <w:pStyle w:val="CodePACKT"/>
      </w:pPr>
    </w:p>
    <w:p w14:paraId="6A020B33" w14:textId="369250DD" w:rsidR="0090654F" w:rsidRPr="0090654F" w:rsidRDefault="0090654F" w:rsidP="0090654F">
      <w:pPr>
        <w:pStyle w:val="CodePACKT"/>
      </w:pPr>
      <w:r w:rsidRPr="0090654F">
        <w:t>Get-ChildItem -Path $PSHOME -Filter *Core*Policy*</w:t>
      </w:r>
    </w:p>
    <w:p w14:paraId="6B749D5C" w14:textId="77777777" w:rsidR="0090654F" w:rsidRPr="0090654F" w:rsidRDefault="0090654F" w:rsidP="0090654F">
      <w:pPr>
        <w:pStyle w:val="CodePACKT"/>
      </w:pPr>
    </w:p>
    <w:p w14:paraId="73C5B998" w14:textId="3F10D2B1" w:rsidR="0090654F" w:rsidRPr="0090654F" w:rsidRDefault="0090654F" w:rsidP="0090654F">
      <w:pPr>
        <w:pStyle w:val="NumberedBulletPACKT"/>
        <w:rPr>
          <w:color w:val="000000"/>
          <w:lang w:val="en-GB" w:eastAsia="en-GB"/>
        </w:rPr>
      </w:pPr>
      <w:r w:rsidRPr="0090654F">
        <w:rPr>
          <w:lang w:val="en-GB" w:eastAsia="en-GB"/>
        </w:rPr>
        <w:t>Installing the PowerShell 7 group policy files</w:t>
      </w:r>
    </w:p>
    <w:p w14:paraId="6EE76CD9" w14:textId="77777777" w:rsidR="0090654F" w:rsidRPr="0090654F" w:rsidRDefault="0090654F" w:rsidP="0090654F">
      <w:pPr>
        <w:pStyle w:val="CodePACKT"/>
      </w:pPr>
    </w:p>
    <w:p w14:paraId="036E0112" w14:textId="036FB10A" w:rsidR="0090654F" w:rsidRPr="0090654F" w:rsidRDefault="0090654F" w:rsidP="0090654F">
      <w:pPr>
        <w:pStyle w:val="CodePACKT"/>
      </w:pPr>
      <w:r w:rsidRPr="0090654F">
        <w:t>$LOC = $PSHOME + '\InstallPSCorePolicyDefinitions.ps1'</w:t>
      </w:r>
    </w:p>
    <w:p w14:paraId="2E2BC4F7" w14:textId="77777777" w:rsidR="0090654F" w:rsidRPr="0090654F" w:rsidRDefault="0090654F" w:rsidP="0090654F">
      <w:pPr>
        <w:pStyle w:val="CodePACKT"/>
      </w:pPr>
      <w:r w:rsidRPr="0090654F">
        <w:t>&amp; $LOC -VERBOSE</w:t>
      </w:r>
    </w:p>
    <w:p w14:paraId="602FFEC3" w14:textId="77777777" w:rsidR="0090654F" w:rsidRPr="0090654F" w:rsidRDefault="0090654F" w:rsidP="0090654F">
      <w:pPr>
        <w:pStyle w:val="CodePACKT"/>
      </w:pPr>
    </w:p>
    <w:p w14:paraId="2C4D602C" w14:textId="49A81D69" w:rsidR="0090654F" w:rsidRPr="0090654F" w:rsidRDefault="0090654F" w:rsidP="0090654F">
      <w:pPr>
        <w:pStyle w:val="NumberedBulletPACKT"/>
        <w:rPr>
          <w:color w:val="000000"/>
          <w:lang w:val="en-GB" w:eastAsia="en-GB"/>
        </w:rPr>
      </w:pPr>
      <w:r w:rsidRPr="0090654F">
        <w:rPr>
          <w:lang w:val="en-GB" w:eastAsia="en-GB"/>
        </w:rPr>
        <w:t>Creating and displaying a new GPO for the IT group</w:t>
      </w:r>
    </w:p>
    <w:p w14:paraId="4AC3E04E" w14:textId="77777777" w:rsidR="0090654F" w:rsidRPr="0090654F" w:rsidRDefault="0090654F" w:rsidP="0090654F">
      <w:pPr>
        <w:pStyle w:val="CodePACKT"/>
      </w:pPr>
    </w:p>
    <w:p w14:paraId="2F6F4FF4" w14:textId="303A61BA" w:rsidR="0090654F" w:rsidRPr="0090654F" w:rsidRDefault="0090654F" w:rsidP="0090654F">
      <w:pPr>
        <w:pStyle w:val="CodePACKT"/>
      </w:pPr>
      <w:r w:rsidRPr="0090654F">
        <w:t>$</w:t>
      </w:r>
      <w:proofErr w:type="spellStart"/>
      <w:r w:rsidRPr="0090654F">
        <w:t>PshGPO</w:t>
      </w:r>
      <w:proofErr w:type="spellEnd"/>
      <w:r w:rsidRPr="0090654F">
        <w:t xml:space="preserve"> = New-GPO -Name 'PowerShell GPO for IT'</w:t>
      </w:r>
    </w:p>
    <w:p w14:paraId="5C5B008E" w14:textId="77777777" w:rsidR="0090654F" w:rsidRPr="0090654F" w:rsidRDefault="0090654F" w:rsidP="0090654F">
      <w:pPr>
        <w:pStyle w:val="CodePACKT"/>
      </w:pPr>
    </w:p>
    <w:p w14:paraId="2A313B47" w14:textId="36CACB20" w:rsidR="0090654F" w:rsidRPr="0090654F" w:rsidRDefault="0090654F" w:rsidP="0090654F">
      <w:pPr>
        <w:pStyle w:val="NumberedBulletPACKT"/>
        <w:rPr>
          <w:color w:val="000000"/>
          <w:lang w:val="en-GB" w:eastAsia="en-GB"/>
        </w:rPr>
      </w:pPr>
      <w:r w:rsidRPr="0090654F">
        <w:rPr>
          <w:lang w:val="en-GB" w:eastAsia="en-GB"/>
        </w:rPr>
        <w:t>Enabling module logging</w:t>
      </w:r>
    </w:p>
    <w:p w14:paraId="19825A48" w14:textId="77777777" w:rsidR="0090654F" w:rsidRPr="0090654F" w:rsidRDefault="0090654F" w:rsidP="0090654F">
      <w:pPr>
        <w:pStyle w:val="CodePACKT"/>
      </w:pPr>
    </w:p>
    <w:p w14:paraId="3DBBD7A7" w14:textId="14C9B71C" w:rsidR="0090654F" w:rsidRPr="0090654F" w:rsidRDefault="0090654F" w:rsidP="0090654F">
      <w:pPr>
        <w:pStyle w:val="CodePACKT"/>
      </w:pPr>
      <w:r w:rsidRPr="0090654F">
        <w:t xml:space="preserve">$GPOKEY1 = </w:t>
      </w:r>
    </w:p>
    <w:p w14:paraId="6A4CF8BB" w14:textId="77777777" w:rsidR="0090654F" w:rsidRPr="0090654F" w:rsidRDefault="0090654F" w:rsidP="0090654F">
      <w:pPr>
        <w:pStyle w:val="CodePACKT"/>
      </w:pPr>
      <w:r w:rsidRPr="0090654F">
        <w:t>  'HKCU\Software\Policies\Microsoft\</w:t>
      </w:r>
      <w:proofErr w:type="spellStart"/>
      <w:r w:rsidRPr="0090654F">
        <w:t>PowerShellCore</w:t>
      </w:r>
      <w:proofErr w:type="spellEnd"/>
      <w:r w:rsidRPr="0090654F">
        <w:t>\</w:t>
      </w:r>
      <w:proofErr w:type="spellStart"/>
      <w:r w:rsidRPr="0090654F">
        <w:t>ModuleLogging</w:t>
      </w:r>
      <w:proofErr w:type="spellEnd"/>
      <w:r w:rsidRPr="0090654F">
        <w:t>'</w:t>
      </w:r>
    </w:p>
    <w:p w14:paraId="25EF20AF" w14:textId="77777777" w:rsidR="0090654F" w:rsidRPr="0090654F" w:rsidRDefault="0090654F" w:rsidP="0090654F">
      <w:pPr>
        <w:pStyle w:val="CodePACKT"/>
      </w:pPr>
      <w:r w:rsidRPr="0090654F">
        <w:t>$GPOHT1 = @{</w:t>
      </w:r>
    </w:p>
    <w:p w14:paraId="61C5B1FD" w14:textId="77777777" w:rsidR="0090654F" w:rsidRPr="0090654F" w:rsidRDefault="0090654F" w:rsidP="0090654F">
      <w:pPr>
        <w:pStyle w:val="CodePACKT"/>
      </w:pPr>
      <w:r w:rsidRPr="0090654F">
        <w:t>  DisplayName    = $</w:t>
      </w:r>
      <w:proofErr w:type="spellStart"/>
      <w:r w:rsidRPr="0090654F">
        <w:t>PshGPO.DisplayName</w:t>
      </w:r>
      <w:proofErr w:type="spellEnd"/>
    </w:p>
    <w:p w14:paraId="784A1DA2" w14:textId="77777777" w:rsidR="0090654F" w:rsidRPr="0090654F" w:rsidRDefault="0090654F" w:rsidP="0090654F">
      <w:pPr>
        <w:pStyle w:val="CodePACKT"/>
      </w:pPr>
      <w:r w:rsidRPr="0090654F">
        <w:t>  Key            = $GPOKEY1</w:t>
      </w:r>
    </w:p>
    <w:p w14:paraId="4E5FD12D" w14:textId="77777777" w:rsidR="0090654F" w:rsidRPr="0090654F" w:rsidRDefault="0090654F" w:rsidP="0090654F">
      <w:pPr>
        <w:pStyle w:val="CodePACKT"/>
      </w:pPr>
      <w:r w:rsidRPr="0090654F">
        <w:t>  Type           = [Microsoft.Win32.RegistryValueKind]::</w:t>
      </w:r>
      <w:proofErr w:type="spellStart"/>
      <w:r w:rsidRPr="0090654F">
        <w:t>DWord</w:t>
      </w:r>
      <w:proofErr w:type="spellEnd"/>
      <w:r w:rsidRPr="0090654F">
        <w:t xml:space="preserve">   </w:t>
      </w:r>
    </w:p>
    <w:p w14:paraId="4CE898F8" w14:textId="77777777" w:rsidR="0090654F" w:rsidRPr="0090654F" w:rsidRDefault="0090654F" w:rsidP="0090654F">
      <w:pPr>
        <w:pStyle w:val="CodePACKT"/>
      </w:pPr>
      <w:r w:rsidRPr="0090654F">
        <w:lastRenderedPageBreak/>
        <w:t xml:space="preserve">  </w:t>
      </w:r>
      <w:proofErr w:type="spellStart"/>
      <w:r w:rsidRPr="0090654F">
        <w:t>ValueName</w:t>
      </w:r>
      <w:proofErr w:type="spellEnd"/>
      <w:r w:rsidRPr="0090654F">
        <w:t xml:space="preserve">      = '</w:t>
      </w:r>
      <w:proofErr w:type="spellStart"/>
      <w:r w:rsidRPr="0090654F">
        <w:t>EnableModuleLogging</w:t>
      </w:r>
      <w:proofErr w:type="spellEnd"/>
      <w:r w:rsidRPr="0090654F">
        <w:t>'</w:t>
      </w:r>
    </w:p>
    <w:p w14:paraId="124131F8" w14:textId="77777777" w:rsidR="0090654F" w:rsidRPr="0090654F" w:rsidRDefault="0090654F" w:rsidP="0090654F">
      <w:pPr>
        <w:pStyle w:val="CodePACKT"/>
      </w:pPr>
      <w:r w:rsidRPr="0090654F">
        <w:t>  Value          = 1</w:t>
      </w:r>
    </w:p>
    <w:p w14:paraId="6A26C2B2" w14:textId="77777777" w:rsidR="0090654F" w:rsidRPr="0090654F" w:rsidRDefault="0090654F" w:rsidP="0090654F">
      <w:pPr>
        <w:pStyle w:val="CodePACKT"/>
      </w:pPr>
      <w:r w:rsidRPr="0090654F">
        <w:t>}</w:t>
      </w:r>
    </w:p>
    <w:p w14:paraId="6C080B11"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@GPOHT1 | Out-Null</w:t>
      </w:r>
    </w:p>
    <w:p w14:paraId="0B9D744E" w14:textId="77777777" w:rsidR="0090654F" w:rsidRPr="0090654F" w:rsidRDefault="0090654F" w:rsidP="0090654F">
      <w:pPr>
        <w:pStyle w:val="CodePACKT"/>
      </w:pPr>
    </w:p>
    <w:p w14:paraId="328381D2" w14:textId="54049450" w:rsidR="0090654F" w:rsidRPr="0090654F" w:rsidRDefault="0090654F" w:rsidP="0090654F">
      <w:pPr>
        <w:pStyle w:val="NumberedBulletPACKT"/>
        <w:rPr>
          <w:color w:val="000000"/>
          <w:lang w:val="en-GB" w:eastAsia="en-GB"/>
        </w:rPr>
      </w:pPr>
      <w:r w:rsidRPr="0090654F">
        <w:rPr>
          <w:lang w:val="en-GB" w:eastAsia="en-GB"/>
        </w:rPr>
        <w:t>Configuring module names to log</w:t>
      </w:r>
    </w:p>
    <w:p w14:paraId="6A59449E" w14:textId="77777777" w:rsidR="0090654F" w:rsidRPr="0090654F" w:rsidRDefault="0090654F" w:rsidP="0090654F">
      <w:pPr>
        <w:pStyle w:val="CodePACKT"/>
      </w:pPr>
    </w:p>
    <w:p w14:paraId="7A181294" w14:textId="4EBAABAF" w:rsidR="0090654F" w:rsidRPr="0090654F" w:rsidRDefault="0090654F" w:rsidP="0090654F">
      <w:pPr>
        <w:pStyle w:val="CodePACKT"/>
      </w:pPr>
      <w:r w:rsidRPr="0090654F">
        <w:t>$GPOHT2 = @{</w:t>
      </w:r>
    </w:p>
    <w:p w14:paraId="088DA7F0" w14:textId="77777777" w:rsidR="0090654F" w:rsidRPr="0090654F" w:rsidRDefault="0090654F" w:rsidP="0090654F">
      <w:pPr>
        <w:pStyle w:val="CodePACKT"/>
      </w:pPr>
      <w:r w:rsidRPr="0090654F">
        <w:t>  DisplayName    = $</w:t>
      </w:r>
      <w:proofErr w:type="spellStart"/>
      <w:r w:rsidRPr="0090654F">
        <w:t>PshGPO.DisplayName</w:t>
      </w:r>
      <w:proofErr w:type="spellEnd"/>
    </w:p>
    <w:p w14:paraId="3D705284" w14:textId="77777777" w:rsidR="0090654F" w:rsidRPr="0090654F" w:rsidRDefault="0090654F" w:rsidP="0090654F">
      <w:pPr>
        <w:pStyle w:val="CodePACKT"/>
      </w:pPr>
      <w:r w:rsidRPr="0090654F">
        <w:t>  Key            = "$GPOKEY1\</w:t>
      </w:r>
      <w:proofErr w:type="spellStart"/>
      <w:r w:rsidRPr="0090654F">
        <w:t>ModuleNames</w:t>
      </w:r>
      <w:proofErr w:type="spellEnd"/>
      <w:r w:rsidRPr="0090654F">
        <w:t>"</w:t>
      </w:r>
    </w:p>
    <w:p w14:paraId="191A71DD" w14:textId="77777777" w:rsidR="0090654F" w:rsidRPr="0090654F" w:rsidRDefault="0090654F" w:rsidP="0090654F">
      <w:pPr>
        <w:pStyle w:val="CodePACKT"/>
      </w:pPr>
      <w:r w:rsidRPr="0090654F">
        <w:t>  Type           = [Microsoft.Win32.RegistryValueKind]::String</w:t>
      </w:r>
    </w:p>
    <w:p w14:paraId="268EF1F2"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'ITModule1', 'ITModule2'  </w:t>
      </w:r>
    </w:p>
    <w:p w14:paraId="54E48F67" w14:textId="77777777" w:rsidR="0090654F" w:rsidRPr="0090654F" w:rsidRDefault="0090654F" w:rsidP="0090654F">
      <w:pPr>
        <w:pStyle w:val="CodePACKT"/>
      </w:pPr>
      <w:r w:rsidRPr="0090654F">
        <w:t>  Value          = 'ITModule1', 'ITModule2'</w:t>
      </w:r>
    </w:p>
    <w:p w14:paraId="5F5E4EFD" w14:textId="77777777" w:rsidR="0090654F" w:rsidRPr="0090654F" w:rsidRDefault="0090654F" w:rsidP="0090654F">
      <w:pPr>
        <w:pStyle w:val="CodePACKT"/>
      </w:pPr>
      <w:r w:rsidRPr="0090654F">
        <w:t> }</w:t>
      </w:r>
    </w:p>
    <w:p w14:paraId="40092151"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@GPOHT2 | Out-Null</w:t>
      </w:r>
    </w:p>
    <w:p w14:paraId="394FFF5C" w14:textId="77777777" w:rsidR="0090654F" w:rsidRPr="0090654F" w:rsidRDefault="0090654F" w:rsidP="0090654F">
      <w:pPr>
        <w:pStyle w:val="CodePACKT"/>
      </w:pPr>
    </w:p>
    <w:p w14:paraId="4D044B95" w14:textId="7EEFB7F8" w:rsidR="0090654F" w:rsidRPr="0090654F" w:rsidRDefault="0090654F" w:rsidP="0090654F">
      <w:pPr>
        <w:shd w:val="clear" w:color="auto" w:fill="FFFFFF"/>
        <w:spacing w:before="0" w:after="0" w:line="285" w:lineRule="atLeast"/>
        <w:rPr>
          <w:rFonts w:ascii="Cascadia Code" w:hAnsi="Cascadia Code" w:cs="Cascadia Code"/>
          <w:bCs w:val="0"/>
          <w:color w:val="000000"/>
          <w:sz w:val="21"/>
          <w:szCs w:val="21"/>
          <w:lang w:val="en-GB" w:eastAsia="en-GB"/>
        </w:rPr>
      </w:pPr>
      <w:r w:rsidRPr="0090654F">
        <w:rPr>
          <w:rFonts w:ascii="Cascadia Code" w:hAnsi="Cascadia Code" w:cs="Cascadia Code"/>
          <w:bCs w:val="0"/>
          <w:color w:val="008000"/>
          <w:sz w:val="21"/>
          <w:szCs w:val="21"/>
          <w:lang w:val="en-GB" w:eastAsia="en-GB"/>
        </w:rPr>
        <w:t>Enabling script block logging</w:t>
      </w:r>
    </w:p>
    <w:p w14:paraId="19BCFEEE" w14:textId="77777777" w:rsidR="0090654F" w:rsidRPr="0090654F" w:rsidRDefault="0090654F" w:rsidP="0090654F">
      <w:pPr>
        <w:pStyle w:val="CodePACKT"/>
      </w:pPr>
    </w:p>
    <w:p w14:paraId="38D460D5" w14:textId="4D71970F" w:rsidR="0090654F" w:rsidRPr="0090654F" w:rsidRDefault="0090654F" w:rsidP="0090654F">
      <w:pPr>
        <w:pStyle w:val="CodePACKT"/>
      </w:pPr>
      <w:r w:rsidRPr="0090654F">
        <w:t xml:space="preserve">$GPOKey3 = </w:t>
      </w:r>
    </w:p>
    <w:p w14:paraId="46938CB7" w14:textId="77777777" w:rsidR="0090654F" w:rsidRPr="0090654F" w:rsidRDefault="0090654F" w:rsidP="0090654F">
      <w:pPr>
        <w:pStyle w:val="CodePACKT"/>
      </w:pPr>
      <w:r w:rsidRPr="0090654F">
        <w:t>  'HKCU\Software\Policies\Microsoft\PowerShellCore\ScriptBlockLogging'</w:t>
      </w:r>
    </w:p>
    <w:p w14:paraId="258A314F" w14:textId="77777777" w:rsidR="0090654F" w:rsidRPr="0090654F" w:rsidRDefault="0090654F" w:rsidP="0090654F">
      <w:pPr>
        <w:pStyle w:val="CodePACKT"/>
      </w:pPr>
      <w:r w:rsidRPr="0090654F">
        <w:t>$GPOHT3  = @{</w:t>
      </w:r>
    </w:p>
    <w:p w14:paraId="41925B99" w14:textId="77777777" w:rsidR="0090654F" w:rsidRPr="0090654F" w:rsidRDefault="0090654F" w:rsidP="0090654F">
      <w:pPr>
        <w:pStyle w:val="CodePACKT"/>
      </w:pPr>
      <w:r w:rsidRPr="0090654F">
        <w:t>    DisplayName    = $</w:t>
      </w:r>
      <w:proofErr w:type="spellStart"/>
      <w:r w:rsidRPr="0090654F">
        <w:t>PshGPO.DisplayName</w:t>
      </w:r>
      <w:proofErr w:type="spellEnd"/>
    </w:p>
    <w:p w14:paraId="26D0C364" w14:textId="77777777" w:rsidR="0090654F" w:rsidRPr="0090654F" w:rsidRDefault="0090654F" w:rsidP="0090654F">
      <w:pPr>
        <w:pStyle w:val="CodePACKT"/>
      </w:pPr>
      <w:r w:rsidRPr="0090654F">
        <w:t>    Key            = $GPOKEY3</w:t>
      </w:r>
    </w:p>
    <w:p w14:paraId="31E49FC2" w14:textId="77777777" w:rsidR="0090654F" w:rsidRPr="0090654F" w:rsidRDefault="0090654F" w:rsidP="0090654F">
      <w:pPr>
        <w:pStyle w:val="CodePACKT"/>
      </w:pPr>
      <w:r w:rsidRPr="0090654F">
        <w:t>    Type           = [Microsoft.Win32.RegistryValueKind]::</w:t>
      </w:r>
      <w:proofErr w:type="spellStart"/>
      <w:r w:rsidRPr="0090654F">
        <w:t>DWord</w:t>
      </w:r>
      <w:proofErr w:type="spellEnd"/>
    </w:p>
    <w:p w14:paraId="2AD19372"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EnableScriptBlockLogging</w:t>
      </w:r>
      <w:proofErr w:type="spellEnd"/>
      <w:r w:rsidRPr="0090654F">
        <w:t>'  </w:t>
      </w:r>
    </w:p>
    <w:p w14:paraId="45123835" w14:textId="77777777" w:rsidR="0090654F" w:rsidRPr="0090654F" w:rsidRDefault="0090654F" w:rsidP="0090654F">
      <w:pPr>
        <w:pStyle w:val="CodePACKT"/>
      </w:pPr>
      <w:r w:rsidRPr="0090654F">
        <w:t>    Value          = 1</w:t>
      </w:r>
    </w:p>
    <w:p w14:paraId="67032125" w14:textId="77777777" w:rsidR="0090654F" w:rsidRPr="0090654F" w:rsidRDefault="0090654F" w:rsidP="0090654F">
      <w:pPr>
        <w:pStyle w:val="CodePACKT"/>
      </w:pPr>
      <w:r w:rsidRPr="0090654F">
        <w:t>   }</w:t>
      </w:r>
    </w:p>
    <w:p w14:paraId="7E1B64C0"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@GPOHT3 | Out-Null</w:t>
      </w:r>
    </w:p>
    <w:p w14:paraId="7BF5118F" w14:textId="77777777" w:rsidR="0090654F" w:rsidRPr="0090654F" w:rsidRDefault="0090654F" w:rsidP="0090654F">
      <w:pPr>
        <w:pStyle w:val="CodePACKT"/>
      </w:pPr>
    </w:p>
    <w:p w14:paraId="03AF85E0" w14:textId="1F68369F" w:rsidR="0090654F" w:rsidRPr="0090654F" w:rsidRDefault="0090654F" w:rsidP="0090654F">
      <w:pPr>
        <w:pStyle w:val="NumberedBulletPACKT"/>
        <w:rPr>
          <w:color w:val="000000"/>
          <w:lang w:val="en-GB" w:eastAsia="en-GB"/>
        </w:rPr>
      </w:pPr>
      <w:r w:rsidRPr="0090654F">
        <w:rPr>
          <w:lang w:val="en-GB" w:eastAsia="en-GB"/>
        </w:rPr>
        <w:t>Enabling Unrestricted Execution Policy</w:t>
      </w:r>
    </w:p>
    <w:p w14:paraId="0E368C66" w14:textId="77777777" w:rsidR="0090654F" w:rsidRPr="0090654F" w:rsidRDefault="0090654F" w:rsidP="0090654F">
      <w:pPr>
        <w:pStyle w:val="CodePACKT"/>
      </w:pPr>
    </w:p>
    <w:p w14:paraId="7FAF9DA4" w14:textId="561567A8" w:rsidR="0090654F" w:rsidRPr="0090654F" w:rsidRDefault="0090654F" w:rsidP="0090654F">
      <w:pPr>
        <w:pStyle w:val="CodePACKT"/>
      </w:pPr>
      <w:r w:rsidRPr="0090654F">
        <w:t xml:space="preserve">$GPOKey4 = </w:t>
      </w:r>
    </w:p>
    <w:p w14:paraId="0F3F906C" w14:textId="77777777" w:rsidR="0090654F" w:rsidRPr="0090654F" w:rsidRDefault="0090654F" w:rsidP="0090654F">
      <w:pPr>
        <w:pStyle w:val="CodePACKT"/>
      </w:pPr>
      <w:r w:rsidRPr="0090654F">
        <w:t>  'HKCU\Software\Policies\Microsoft\</w:t>
      </w:r>
      <w:proofErr w:type="spellStart"/>
      <w:r w:rsidRPr="0090654F">
        <w:t>PowerShellCore</w:t>
      </w:r>
      <w:proofErr w:type="spellEnd"/>
      <w:r w:rsidRPr="0090654F">
        <w:t>'</w:t>
      </w:r>
    </w:p>
    <w:p w14:paraId="14942BD2" w14:textId="77777777" w:rsidR="0090654F" w:rsidRPr="0090654F" w:rsidRDefault="0090654F" w:rsidP="0090654F">
      <w:pPr>
        <w:pStyle w:val="CodePACKT"/>
      </w:pPr>
      <w:r w:rsidRPr="0090654F">
        <w:t># create the key value to enable</w:t>
      </w:r>
    </w:p>
    <w:p w14:paraId="1361CDB1" w14:textId="77777777" w:rsidR="0090654F" w:rsidRPr="0090654F" w:rsidRDefault="0090654F" w:rsidP="0090654F">
      <w:pPr>
        <w:pStyle w:val="CodePACKT"/>
      </w:pPr>
      <w:r w:rsidRPr="0090654F">
        <w:t>$GPOHT4 =  @{</w:t>
      </w:r>
    </w:p>
    <w:p w14:paraId="2A1CADD5" w14:textId="77777777" w:rsidR="0090654F" w:rsidRPr="0090654F" w:rsidRDefault="0090654F" w:rsidP="0090654F">
      <w:pPr>
        <w:pStyle w:val="CodePACKT"/>
      </w:pPr>
      <w:r w:rsidRPr="0090654F">
        <w:t>    DisplayName    = $</w:t>
      </w:r>
      <w:proofErr w:type="spellStart"/>
      <w:r w:rsidRPr="0090654F">
        <w:t>PshGPO.DisplayName</w:t>
      </w:r>
      <w:proofErr w:type="spellEnd"/>
    </w:p>
    <w:p w14:paraId="29459681" w14:textId="77777777" w:rsidR="0090654F" w:rsidRPr="0090654F" w:rsidRDefault="0090654F" w:rsidP="0090654F">
      <w:pPr>
        <w:pStyle w:val="CodePACKT"/>
      </w:pPr>
      <w:r w:rsidRPr="0090654F">
        <w:t>    Key            = $GPOKEY4</w:t>
      </w:r>
    </w:p>
    <w:p w14:paraId="6DAB8955" w14:textId="77777777" w:rsidR="0090654F" w:rsidRPr="0090654F" w:rsidRDefault="0090654F" w:rsidP="0090654F">
      <w:pPr>
        <w:pStyle w:val="CodePACKT"/>
      </w:pPr>
      <w:r w:rsidRPr="0090654F">
        <w:t>    Type           = [Microsoft.Win32.RegistryValueKind]::</w:t>
      </w:r>
      <w:proofErr w:type="spellStart"/>
      <w:r w:rsidRPr="0090654F">
        <w:t>DWord</w:t>
      </w:r>
      <w:proofErr w:type="spellEnd"/>
      <w:r w:rsidRPr="0090654F">
        <w:t xml:space="preserve">   </w:t>
      </w:r>
    </w:p>
    <w:p w14:paraId="68C0841A"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EnableScripts</w:t>
      </w:r>
      <w:proofErr w:type="spellEnd"/>
      <w:r w:rsidRPr="0090654F">
        <w:t>'</w:t>
      </w:r>
    </w:p>
    <w:p w14:paraId="3C98CDF6" w14:textId="77777777" w:rsidR="0090654F" w:rsidRPr="0090654F" w:rsidRDefault="0090654F" w:rsidP="0090654F">
      <w:pPr>
        <w:pStyle w:val="CodePACKT"/>
      </w:pPr>
      <w:r w:rsidRPr="0090654F">
        <w:t>    Value          = 1</w:t>
      </w:r>
    </w:p>
    <w:p w14:paraId="4D221B27" w14:textId="77777777" w:rsidR="0090654F" w:rsidRPr="0090654F" w:rsidRDefault="0090654F" w:rsidP="0090654F">
      <w:pPr>
        <w:pStyle w:val="CodePACKT"/>
      </w:pPr>
      <w:r w:rsidRPr="0090654F">
        <w:t>  }</w:t>
      </w:r>
    </w:p>
    <w:p w14:paraId="30787745" w14:textId="77777777" w:rsidR="0090654F" w:rsidRPr="0090654F" w:rsidRDefault="0090654F" w:rsidP="0090654F">
      <w:pPr>
        <w:pStyle w:val="CodePACKT"/>
      </w:pPr>
      <w:r w:rsidRPr="0090654F">
        <w:t>  Set-</w:t>
      </w:r>
      <w:proofErr w:type="spellStart"/>
      <w:r w:rsidRPr="0090654F">
        <w:t>GPRegistryValue</w:t>
      </w:r>
      <w:proofErr w:type="spellEnd"/>
      <w:r w:rsidRPr="0090654F">
        <w:t xml:space="preserve"> @GPOHT4 | Out-Null</w:t>
      </w:r>
    </w:p>
    <w:p w14:paraId="18844C37" w14:textId="77777777" w:rsidR="0090654F" w:rsidRPr="0090654F" w:rsidRDefault="0090654F" w:rsidP="0090654F">
      <w:pPr>
        <w:pStyle w:val="CodePACKT"/>
      </w:pPr>
      <w:r w:rsidRPr="0090654F">
        <w:t xml:space="preserve"># Set the default   </w:t>
      </w:r>
    </w:p>
    <w:p w14:paraId="266C8BA9" w14:textId="77777777" w:rsidR="0090654F" w:rsidRPr="0090654F" w:rsidRDefault="0090654F" w:rsidP="0090654F">
      <w:pPr>
        <w:pStyle w:val="CodePACKT"/>
      </w:pPr>
      <w:r w:rsidRPr="0090654F">
        <w:t>$GPOHT4 = @{</w:t>
      </w:r>
    </w:p>
    <w:p w14:paraId="2D369648" w14:textId="77777777" w:rsidR="0090654F" w:rsidRPr="0090654F" w:rsidRDefault="0090654F" w:rsidP="0090654F">
      <w:pPr>
        <w:pStyle w:val="CodePACKT"/>
      </w:pPr>
      <w:r w:rsidRPr="0090654F">
        <w:t>  DisplayName    = $</w:t>
      </w:r>
      <w:proofErr w:type="spellStart"/>
      <w:r w:rsidRPr="0090654F">
        <w:t>PshGPO.DisplayName</w:t>
      </w:r>
      <w:proofErr w:type="spellEnd"/>
    </w:p>
    <w:p w14:paraId="2230115D" w14:textId="77777777" w:rsidR="0090654F" w:rsidRPr="0090654F" w:rsidRDefault="0090654F" w:rsidP="0090654F">
      <w:pPr>
        <w:pStyle w:val="CodePACKT"/>
      </w:pPr>
      <w:r w:rsidRPr="0090654F">
        <w:t>  Key            = "$GPOKEY4"</w:t>
      </w:r>
    </w:p>
    <w:p w14:paraId="2916E205" w14:textId="77777777" w:rsidR="0090654F" w:rsidRPr="0090654F" w:rsidRDefault="0090654F" w:rsidP="0090654F">
      <w:pPr>
        <w:pStyle w:val="CodePACKT"/>
      </w:pPr>
      <w:r w:rsidRPr="0090654F">
        <w:t>  Type           = [Microsoft.Win32.RegistryValueKind]::String</w:t>
      </w:r>
    </w:p>
    <w:p w14:paraId="6DE9AD5C"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ExecutionPolicy</w:t>
      </w:r>
      <w:proofErr w:type="spellEnd"/>
      <w:r w:rsidRPr="0090654F">
        <w:t>'</w:t>
      </w:r>
    </w:p>
    <w:p w14:paraId="38AC9091" w14:textId="77777777" w:rsidR="0090654F" w:rsidRPr="0090654F" w:rsidRDefault="0090654F" w:rsidP="0090654F">
      <w:pPr>
        <w:pStyle w:val="CodePACKT"/>
      </w:pPr>
      <w:r w:rsidRPr="0090654F">
        <w:t>  Value          = 'Unrestricted'</w:t>
      </w:r>
    </w:p>
    <w:p w14:paraId="4F32E51D" w14:textId="77777777" w:rsidR="0090654F" w:rsidRPr="0090654F" w:rsidRDefault="0090654F" w:rsidP="0090654F">
      <w:pPr>
        <w:pStyle w:val="CodePACKT"/>
      </w:pPr>
      <w:r w:rsidRPr="0090654F">
        <w:t>}</w:t>
      </w:r>
    </w:p>
    <w:p w14:paraId="6E8C6C96"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@GPOHT4</w:t>
      </w:r>
    </w:p>
    <w:p w14:paraId="1C2EBBA4" w14:textId="77777777" w:rsidR="0090654F" w:rsidRPr="0090654F" w:rsidRDefault="0090654F" w:rsidP="0090654F">
      <w:pPr>
        <w:pStyle w:val="CodePACKT"/>
      </w:pPr>
      <w:r w:rsidRPr="0090654F">
        <w:t> </w:t>
      </w:r>
    </w:p>
    <w:p w14:paraId="47E153E0" w14:textId="7D8A4621" w:rsidR="0090654F" w:rsidRPr="0090654F" w:rsidRDefault="0090654F" w:rsidP="0090654F">
      <w:pPr>
        <w:pStyle w:val="NumberedBulletPACKT"/>
        <w:rPr>
          <w:color w:val="000000"/>
          <w:lang w:val="en-GB" w:eastAsia="en-GB"/>
        </w:rPr>
      </w:pPr>
      <w:r w:rsidRPr="0090654F">
        <w:rPr>
          <w:lang w:val="en-GB" w:eastAsia="en-GB"/>
        </w:rPr>
        <w:t>Assigning GPO to IT OU</w:t>
      </w:r>
    </w:p>
    <w:p w14:paraId="6060012F" w14:textId="77777777" w:rsidR="0090654F" w:rsidRPr="0090654F" w:rsidRDefault="0090654F" w:rsidP="0090654F">
      <w:pPr>
        <w:pStyle w:val="CodePACKT"/>
      </w:pPr>
    </w:p>
    <w:p w14:paraId="2A5B954A" w14:textId="77039B0C" w:rsidR="0090654F" w:rsidRPr="0090654F" w:rsidRDefault="0090654F" w:rsidP="0090654F">
      <w:pPr>
        <w:pStyle w:val="CodePACKT"/>
      </w:pPr>
      <w:r w:rsidRPr="0090654F">
        <w:t xml:space="preserve">$Target = "OU=IT, DC=Reskit, DC=Org" </w:t>
      </w:r>
    </w:p>
    <w:p w14:paraId="167AF45A" w14:textId="77777777" w:rsidR="0090654F" w:rsidRPr="0090654F" w:rsidRDefault="0090654F" w:rsidP="0090654F">
      <w:pPr>
        <w:pStyle w:val="CodePACKT"/>
      </w:pPr>
      <w:r w:rsidRPr="0090654F">
        <w:t>New-</w:t>
      </w:r>
      <w:proofErr w:type="spellStart"/>
      <w:r w:rsidRPr="0090654F">
        <w:t>GPLink</w:t>
      </w:r>
      <w:proofErr w:type="spellEnd"/>
      <w:r w:rsidRPr="0090654F">
        <w:t xml:space="preserve"> -DisplayName $</w:t>
      </w:r>
      <w:proofErr w:type="spellStart"/>
      <w:r w:rsidRPr="0090654F">
        <w:t>PshGPO.Displayname</w:t>
      </w:r>
      <w:proofErr w:type="spellEnd"/>
      <w:r w:rsidRPr="0090654F">
        <w:t xml:space="preserve"> -Target $Target |</w:t>
      </w:r>
    </w:p>
    <w:p w14:paraId="05FCEA94" w14:textId="77777777" w:rsidR="0090654F" w:rsidRPr="0090654F" w:rsidRDefault="0090654F" w:rsidP="0090654F">
      <w:pPr>
        <w:pStyle w:val="CodePACKT"/>
      </w:pPr>
      <w:r w:rsidRPr="0090654F">
        <w:t>   Out-Null</w:t>
      </w:r>
    </w:p>
    <w:p w14:paraId="52BFE6FD" w14:textId="77777777" w:rsidR="0090654F" w:rsidRPr="0090654F" w:rsidRDefault="0090654F" w:rsidP="0090654F">
      <w:pPr>
        <w:pStyle w:val="CodePACKT"/>
      </w:pPr>
    </w:p>
    <w:p w14:paraId="270D4CBB" w14:textId="51FCC5BA" w:rsidR="0090654F" w:rsidRPr="0090654F" w:rsidRDefault="0090654F" w:rsidP="0090654F">
      <w:pPr>
        <w:pStyle w:val="NumberedBulletPACKT"/>
        <w:rPr>
          <w:color w:val="000000"/>
          <w:lang w:val="en-GB" w:eastAsia="en-GB"/>
        </w:rPr>
      </w:pPr>
      <w:r w:rsidRPr="0090654F">
        <w:rPr>
          <w:lang w:val="en-GB" w:eastAsia="en-GB"/>
        </w:rPr>
        <w:t xml:space="preserve">Creating </w:t>
      </w:r>
      <w:r>
        <w:rPr>
          <w:lang w:val="en-GB" w:eastAsia="en-GB"/>
        </w:rPr>
        <w:t xml:space="preserve">and viewing </w:t>
      </w:r>
      <w:r w:rsidRPr="0090654F">
        <w:rPr>
          <w:lang w:val="en-GB" w:eastAsia="en-GB"/>
        </w:rPr>
        <w:t>an RSOP report</w:t>
      </w:r>
    </w:p>
    <w:p w14:paraId="6F22B895" w14:textId="77777777" w:rsidR="0090654F" w:rsidRPr="0090654F" w:rsidRDefault="0090654F" w:rsidP="0090654F">
      <w:pPr>
        <w:pStyle w:val="CodePACKT"/>
      </w:pPr>
    </w:p>
    <w:p w14:paraId="44456D16" w14:textId="643C0F45" w:rsidR="0090654F" w:rsidRPr="0090654F" w:rsidRDefault="0090654F" w:rsidP="0090654F">
      <w:pPr>
        <w:pStyle w:val="CodePACKT"/>
      </w:pPr>
      <w:commentRangeStart w:id="39"/>
      <w:r w:rsidRPr="0090654F">
        <w:t>$RSOPHT = @{</w:t>
      </w:r>
    </w:p>
    <w:p w14:paraId="3676C5F3" w14:textId="77777777" w:rsidR="0090654F" w:rsidRPr="0090654F" w:rsidRDefault="0090654F" w:rsidP="0090654F">
      <w:pPr>
        <w:pStyle w:val="CodePACKT"/>
      </w:pPr>
      <w:r w:rsidRPr="0090654F">
        <w:t xml:space="preserve">  </w:t>
      </w:r>
      <w:proofErr w:type="spellStart"/>
      <w:r w:rsidRPr="0090654F">
        <w:t>ReportType</w:t>
      </w:r>
      <w:proofErr w:type="spellEnd"/>
      <w:r w:rsidRPr="0090654F">
        <w:t xml:space="preserve"> = 'HTML'</w:t>
      </w:r>
    </w:p>
    <w:p w14:paraId="0594D6C5" w14:textId="77777777" w:rsidR="0090654F" w:rsidRPr="0090654F" w:rsidRDefault="0090654F" w:rsidP="0090654F">
      <w:pPr>
        <w:pStyle w:val="CodePACKT"/>
      </w:pPr>
      <w:r w:rsidRPr="0090654F">
        <w:t>  Path       = 'C:\Foo\GPOReport.Html'</w:t>
      </w:r>
    </w:p>
    <w:p w14:paraId="39FFEEBA" w14:textId="77777777" w:rsidR="0090654F" w:rsidRPr="0090654F" w:rsidRDefault="0090654F" w:rsidP="0090654F">
      <w:pPr>
        <w:pStyle w:val="CodePACKT"/>
      </w:pPr>
      <w:r w:rsidRPr="0090654F">
        <w:t>  User       = '</w:t>
      </w:r>
      <w:proofErr w:type="spellStart"/>
      <w:r w:rsidRPr="0090654F">
        <w:t>Reskit</w:t>
      </w:r>
      <w:proofErr w:type="spellEnd"/>
      <w:r w:rsidRPr="0090654F">
        <w:t>\</w:t>
      </w:r>
      <w:proofErr w:type="spellStart"/>
      <w:r w:rsidRPr="0090654F">
        <w:t>Jerryg</w:t>
      </w:r>
      <w:proofErr w:type="spellEnd"/>
      <w:r w:rsidRPr="0090654F">
        <w:t>'</w:t>
      </w:r>
    </w:p>
    <w:p w14:paraId="2A762106" w14:textId="77777777" w:rsidR="0090654F" w:rsidRPr="0090654F" w:rsidRDefault="0090654F" w:rsidP="0090654F">
      <w:pPr>
        <w:pStyle w:val="CodePACKT"/>
      </w:pPr>
      <w:r w:rsidRPr="0090654F">
        <w:t>}</w:t>
      </w:r>
    </w:p>
    <w:p w14:paraId="10DDB9A6" w14:textId="77777777" w:rsidR="0090654F" w:rsidRPr="0090654F" w:rsidRDefault="0090654F" w:rsidP="0090654F">
      <w:pPr>
        <w:pStyle w:val="CodePACKT"/>
      </w:pPr>
      <w:r w:rsidRPr="0090654F">
        <w:t>Get-</w:t>
      </w:r>
      <w:proofErr w:type="spellStart"/>
      <w:r w:rsidRPr="0090654F">
        <w:t>GPResultantSetOfPolicy</w:t>
      </w:r>
      <w:proofErr w:type="spellEnd"/>
      <w:r w:rsidRPr="0090654F">
        <w:t xml:space="preserve"> @RSOPHT</w:t>
      </w:r>
    </w:p>
    <w:p w14:paraId="67E7711E" w14:textId="1A464C21" w:rsidR="00A303C5" w:rsidRPr="00A303C5" w:rsidRDefault="0090654F" w:rsidP="0090654F">
      <w:pPr>
        <w:pStyle w:val="CodePACKT"/>
      </w:pPr>
      <w:r w:rsidRPr="0090654F">
        <w:t>&amp; $</w:t>
      </w:r>
      <w:proofErr w:type="spellStart"/>
      <w:r w:rsidRPr="0090654F">
        <w:t>RSOPHT.Path</w:t>
      </w:r>
      <w:commentRangeEnd w:id="39"/>
      <w:proofErr w:type="spellEnd"/>
      <w:r w:rsidR="00D04128">
        <w:rPr>
          <w:rStyle w:val="CommentReference"/>
          <w:rFonts w:ascii="Arial" w:hAnsi="Arial" w:cs="Arial"/>
          <w:bCs/>
          <w:lang w:eastAsia="en-US"/>
        </w:rPr>
        <w:commentReference w:id="39"/>
      </w:r>
    </w:p>
    <w:p w14:paraId="01B88A85" w14:textId="15E35EFD" w:rsidR="00680501" w:rsidRDefault="00680501" w:rsidP="00680501">
      <w:pPr>
        <w:pStyle w:val="Heading2"/>
        <w:numPr>
          <w:ilvl w:val="1"/>
          <w:numId w:val="3"/>
        </w:numPr>
        <w:tabs>
          <w:tab w:val="left" w:pos="0"/>
        </w:tabs>
      </w:pPr>
      <w:r>
        <w:t>How it works...</w:t>
      </w:r>
    </w:p>
    <w:p w14:paraId="34A23E7C" w14:textId="2CB2AE4E" w:rsidR="0090654F" w:rsidRPr="0090654F" w:rsidRDefault="0090654F" w:rsidP="0090654F">
      <w:pPr>
        <w:pStyle w:val="NormalPACKT"/>
        <w:rPr>
          <w:lang w:val="en-GB"/>
        </w:rPr>
      </w:pPr>
      <w:r w:rsidRPr="0090654F">
        <w:rPr>
          <w:lang w:val="en-GB"/>
        </w:rPr>
        <w:t xml:space="preserve">In </w:t>
      </w:r>
      <w:r w:rsidRPr="0090654F">
        <w:rPr>
          <w:rStyle w:val="ItalicsPACKT"/>
          <w:lang w:val="en-GB"/>
        </w:rPr>
        <w:t>step 1</w:t>
      </w:r>
      <w:r w:rsidRPr="0090654F">
        <w:rPr>
          <w:lang w:val="en-GB"/>
        </w:rPr>
        <w:t>, you discover the PowerShell 7 GPO</w:t>
      </w:r>
      <w:r>
        <w:rPr>
          <w:lang w:val="en-GB"/>
        </w:rPr>
        <w:t>-related</w:t>
      </w:r>
      <w:r w:rsidRPr="0090654F">
        <w:rPr>
          <w:lang w:val="en-GB"/>
        </w:rPr>
        <w:t xml:space="preserve"> files, with output like this:</w:t>
      </w:r>
    </w:p>
    <w:p w14:paraId="4F43FD0D" w14:textId="7312DD76" w:rsidR="0090654F" w:rsidRPr="0090654F" w:rsidRDefault="0090654F" w:rsidP="0090654F">
      <w:pPr>
        <w:pStyle w:val="FigurePACKT"/>
        <w:rPr>
          <w:lang w:val="en-US"/>
        </w:rPr>
      </w:pPr>
      <w:r w:rsidRPr="0090654F">
        <w:t xml:space="preserve"> </w:t>
      </w:r>
      <w:r>
        <w:rPr>
          <w:noProof/>
        </w:rPr>
        <w:drawing>
          <wp:inline distT="0" distB="0" distL="0" distR="0" wp14:anchorId="35C6E69D" wp14:editId="4BF3519D">
            <wp:extent cx="2988310" cy="1059781"/>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2287" cy="1064738"/>
                    </a:xfrm>
                    <a:prstGeom prst="rect">
                      <a:avLst/>
                    </a:prstGeom>
                  </pic:spPr>
                </pic:pic>
              </a:graphicData>
            </a:graphic>
          </wp:inline>
        </w:drawing>
      </w:r>
    </w:p>
    <w:p w14:paraId="54126AB9" w14:textId="59842404" w:rsidR="0090654F" w:rsidRPr="00DC6325" w:rsidRDefault="0090654F" w:rsidP="000D5B09">
      <w:pPr>
        <w:pStyle w:val="FigureCaptionPACKT"/>
        <w:pPrChange w:id="40" w:author="Liam Draper" w:date="2022-08-01T09:46:00Z">
          <w:pPr>
            <w:pStyle w:val="FigurePACKT"/>
          </w:pPr>
        </w:pPrChange>
      </w:pPr>
      <w:r w:rsidRPr="00DC6325">
        <w:t xml:space="preserve">Figure </w:t>
      </w:r>
      <w:r>
        <w:t>6</w:t>
      </w:r>
      <w:r w:rsidRPr="00DC6325">
        <w:t>.</w:t>
      </w:r>
      <w:r>
        <w:t>29</w:t>
      </w:r>
      <w:r w:rsidRPr="00DC6325">
        <w:t>:</w:t>
      </w:r>
      <w:r w:rsidRPr="0090654F">
        <w:t xml:space="preserve"> Discovering the GPO-related files</w:t>
      </w:r>
      <w:r>
        <w:t xml:space="preserve"> </w:t>
      </w:r>
    </w:p>
    <w:p w14:paraId="619517F7" w14:textId="23B13F47"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29.png</w:t>
      </w:r>
    </w:p>
    <w:p w14:paraId="5C698249" w14:textId="6034CAE3" w:rsidR="0090654F" w:rsidRPr="0090654F" w:rsidRDefault="0090654F" w:rsidP="0090654F">
      <w:pPr>
        <w:pStyle w:val="NormalPACKT"/>
        <w:rPr>
          <w:lang w:val="en-GB"/>
        </w:rPr>
      </w:pPr>
      <w:r w:rsidRPr="0090654F">
        <w:rPr>
          <w:lang w:val="en-GB"/>
        </w:rPr>
        <w:t xml:space="preserve">In </w:t>
      </w:r>
      <w:r w:rsidRPr="0090654F">
        <w:rPr>
          <w:rStyle w:val="ItalicsPACKT"/>
          <w:lang w:val="en-GB"/>
        </w:rPr>
        <w:t>step 2</w:t>
      </w:r>
      <w:r w:rsidRPr="0090654F">
        <w:rPr>
          <w:lang w:val="en-GB"/>
        </w:rPr>
        <w:t xml:space="preserve">, you create a string </w:t>
      </w:r>
      <w:r>
        <w:rPr>
          <w:lang w:val="en-GB"/>
        </w:rPr>
        <w:t xml:space="preserve">to </w:t>
      </w:r>
      <w:r w:rsidRPr="0090654F">
        <w:rPr>
          <w:lang w:val="en-GB"/>
        </w:rPr>
        <w:t>hold the location of the GPO installation file. Then you run this file to install the GPO files</w:t>
      </w:r>
      <w:r>
        <w:rPr>
          <w:lang w:val="en-GB"/>
        </w:rPr>
        <w:t>,</w:t>
      </w:r>
      <w:r w:rsidRPr="0090654F">
        <w:rPr>
          <w:lang w:val="en-GB"/>
        </w:rPr>
        <w:t xml:space="preserve"> which look like this:</w:t>
      </w:r>
    </w:p>
    <w:p w14:paraId="56B803FC" w14:textId="012F95C6" w:rsidR="0090654F" w:rsidRDefault="0090654F" w:rsidP="0090654F">
      <w:pPr>
        <w:pStyle w:val="FigurePACKT"/>
      </w:pPr>
      <w:r w:rsidRPr="0090654F">
        <w:t xml:space="preserve"> </w:t>
      </w:r>
      <w:r>
        <w:rPr>
          <w:noProof/>
        </w:rPr>
        <w:drawing>
          <wp:inline distT="0" distB="0" distL="0" distR="0" wp14:anchorId="19916E6D" wp14:editId="6E919327">
            <wp:extent cx="3786226" cy="1054573"/>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2267" cy="1059041"/>
                    </a:xfrm>
                    <a:prstGeom prst="rect">
                      <a:avLst/>
                    </a:prstGeom>
                  </pic:spPr>
                </pic:pic>
              </a:graphicData>
            </a:graphic>
          </wp:inline>
        </w:drawing>
      </w:r>
    </w:p>
    <w:p w14:paraId="77FFA4B8" w14:textId="27429F22" w:rsidR="0090654F" w:rsidRPr="00DC6325" w:rsidRDefault="0090654F" w:rsidP="000D5B09">
      <w:pPr>
        <w:pStyle w:val="FigureCaptionPACKT"/>
        <w:rPr>
          <w:szCs w:val="28"/>
        </w:rPr>
        <w:pPrChange w:id="41" w:author="Liam Draper" w:date="2022-08-01T09:46:00Z">
          <w:pPr>
            <w:pStyle w:val="FigurePACKT"/>
          </w:pPr>
        </w:pPrChange>
      </w:pPr>
      <w:r w:rsidRPr="00DC6325">
        <w:rPr>
          <w:szCs w:val="28"/>
        </w:rPr>
        <w:t xml:space="preserve">Figure </w:t>
      </w:r>
      <w:r>
        <w:rPr>
          <w:szCs w:val="28"/>
        </w:rPr>
        <w:t>6</w:t>
      </w:r>
      <w:r w:rsidRPr="00DC6325">
        <w:rPr>
          <w:szCs w:val="28"/>
        </w:rPr>
        <w:t>.</w:t>
      </w:r>
      <w:r>
        <w:rPr>
          <w:szCs w:val="28"/>
        </w:rPr>
        <w:t>30</w:t>
      </w:r>
      <w:r w:rsidRPr="00DC6325">
        <w:rPr>
          <w:szCs w:val="28"/>
        </w:rPr>
        <w:t>:</w:t>
      </w:r>
      <w:r w:rsidRPr="0090654F">
        <w:t xml:space="preserve"> Installing the PowerShell 7 group policy files</w:t>
      </w:r>
      <w:r>
        <w:rPr>
          <w:szCs w:val="28"/>
        </w:rPr>
        <w:t xml:space="preserve"> </w:t>
      </w:r>
    </w:p>
    <w:p w14:paraId="255F0CC0" w14:textId="75099DAA"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30.png</w:t>
      </w:r>
    </w:p>
    <w:p w14:paraId="2283A063" w14:textId="4AAB5BDF" w:rsidR="0090654F" w:rsidRDefault="0090654F" w:rsidP="0090654F">
      <w:pPr>
        <w:pStyle w:val="NormalPACKT"/>
        <w:rPr>
          <w:lang w:val="en-GB"/>
        </w:rPr>
      </w:pPr>
      <w:r w:rsidRPr="0090654F">
        <w:rPr>
          <w:lang w:val="en-GB"/>
        </w:rPr>
        <w:t xml:space="preserve">In </w:t>
      </w:r>
      <w:r w:rsidRPr="0090654F">
        <w:rPr>
          <w:rStyle w:val="ItalicsPACKT"/>
          <w:lang w:val="en-GB"/>
        </w:rPr>
        <w:t>step 3</w:t>
      </w:r>
      <w:r w:rsidRPr="0090654F">
        <w:rPr>
          <w:lang w:val="en-GB"/>
        </w:rPr>
        <w:t>, you create a new GPO</w:t>
      </w:r>
      <w:r>
        <w:rPr>
          <w:lang w:val="en-GB"/>
        </w:rPr>
        <w:t xml:space="preserve"> object and view it, which produces this output.</w:t>
      </w:r>
    </w:p>
    <w:p w14:paraId="7755C2C3" w14:textId="77777777" w:rsidR="0090654F" w:rsidRPr="0090654F" w:rsidRDefault="0090654F" w:rsidP="0090654F">
      <w:pPr>
        <w:pStyle w:val="NormalPACKT"/>
        <w:rPr>
          <w:lang w:val="en-GB"/>
        </w:rPr>
      </w:pPr>
    </w:p>
    <w:p w14:paraId="2EACACF7" w14:textId="61DEDCCA" w:rsidR="0090654F" w:rsidRPr="0090654F" w:rsidRDefault="0090654F" w:rsidP="0090654F">
      <w:pPr>
        <w:pStyle w:val="FigurePACKT"/>
      </w:pPr>
      <w:r w:rsidRPr="0090654F">
        <w:t xml:space="preserve"> </w:t>
      </w:r>
      <w:r>
        <w:rPr>
          <w:noProof/>
        </w:rPr>
        <w:drawing>
          <wp:inline distT="0" distB="0" distL="0" distR="0" wp14:anchorId="3DC9181C" wp14:editId="0F201903">
            <wp:extent cx="2898376" cy="16742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2729" cy="1676804"/>
                    </a:xfrm>
                    <a:prstGeom prst="rect">
                      <a:avLst/>
                    </a:prstGeom>
                  </pic:spPr>
                </pic:pic>
              </a:graphicData>
            </a:graphic>
          </wp:inline>
        </w:drawing>
      </w:r>
    </w:p>
    <w:p w14:paraId="23AC54AC" w14:textId="7C111D3B" w:rsidR="0090654F" w:rsidRPr="00DC6325" w:rsidRDefault="0090654F" w:rsidP="000D5B09">
      <w:pPr>
        <w:pStyle w:val="FigureCaptionPACKT"/>
        <w:rPr>
          <w:szCs w:val="28"/>
        </w:rPr>
        <w:pPrChange w:id="42" w:author="Liam Draper" w:date="2022-08-01T09:46:00Z">
          <w:pPr>
            <w:pStyle w:val="FigurePACKT"/>
          </w:pPr>
        </w:pPrChange>
      </w:pPr>
      <w:r w:rsidRPr="00DC6325">
        <w:rPr>
          <w:szCs w:val="28"/>
        </w:rPr>
        <w:t xml:space="preserve">Figure </w:t>
      </w:r>
      <w:r>
        <w:rPr>
          <w:szCs w:val="28"/>
        </w:rPr>
        <w:t>6</w:t>
      </w:r>
      <w:r w:rsidRPr="00DC6325">
        <w:rPr>
          <w:szCs w:val="28"/>
        </w:rPr>
        <w:t>.</w:t>
      </w:r>
      <w:r>
        <w:rPr>
          <w:szCs w:val="28"/>
        </w:rPr>
        <w:t>31</w:t>
      </w:r>
      <w:r w:rsidRPr="00DC6325">
        <w:rPr>
          <w:szCs w:val="28"/>
        </w:rPr>
        <w:t>:</w:t>
      </w:r>
      <w:r w:rsidRPr="0090654F">
        <w:t xml:space="preserve"> Creating and displaying a new GPO object for </w:t>
      </w:r>
      <w:r>
        <w:t xml:space="preserve">the </w:t>
      </w:r>
      <w:r w:rsidRPr="0090654F">
        <w:t>IT group</w:t>
      </w:r>
      <w:r>
        <w:rPr>
          <w:szCs w:val="28"/>
        </w:rPr>
        <w:t xml:space="preserve"> </w:t>
      </w:r>
    </w:p>
    <w:p w14:paraId="2539126B" w14:textId="50653E56" w:rsidR="0090654F" w:rsidRDefault="0090654F" w:rsidP="0090654F">
      <w:pPr>
        <w:pStyle w:val="LayoutInformationPACKT"/>
        <w:rPr>
          <w:noProof/>
        </w:rPr>
      </w:pPr>
      <w:r>
        <w:lastRenderedPageBreak/>
        <w:t xml:space="preserve">Insert </w:t>
      </w:r>
      <w:r w:rsidRPr="00C41783">
        <w:t>image</w:t>
      </w:r>
      <w:r>
        <w:t xml:space="preserve"> </w:t>
      </w:r>
      <w:r>
        <w:rPr>
          <w:noProof/>
        </w:rPr>
        <w:t>B18878_06</w:t>
      </w:r>
      <w:r w:rsidRPr="00023EAD">
        <w:rPr>
          <w:noProof/>
        </w:rPr>
        <w:t>_</w:t>
      </w:r>
      <w:r>
        <w:rPr>
          <w:noProof/>
        </w:rPr>
        <w:t>31.png</w:t>
      </w:r>
    </w:p>
    <w:p w14:paraId="33128C57" w14:textId="79538B90" w:rsidR="0090654F" w:rsidRPr="0090654F" w:rsidRDefault="0090654F" w:rsidP="0090654F">
      <w:pPr>
        <w:pStyle w:val="NormalPACKT"/>
        <w:rPr>
          <w:lang w:val="en-GB"/>
        </w:rPr>
      </w:pPr>
      <w:r w:rsidRPr="0090654F">
        <w:rPr>
          <w:lang w:val="en-GB"/>
        </w:rPr>
        <w:t xml:space="preserve">In </w:t>
      </w:r>
      <w:r w:rsidRPr="0090654F">
        <w:rPr>
          <w:rStyle w:val="ItalicsPACKT"/>
          <w:lang w:val="en-GB"/>
        </w:rPr>
        <w:t>step 4</w:t>
      </w:r>
      <w:r w:rsidRPr="0090654F">
        <w:rPr>
          <w:lang w:val="en-GB"/>
        </w:rPr>
        <w:t xml:space="preserve">, you configure the GPO to enable module logging, and in </w:t>
      </w:r>
      <w:r w:rsidRPr="0090654F">
        <w:rPr>
          <w:rStyle w:val="ItalicsPACKT"/>
          <w:lang w:val="en-GB"/>
        </w:rPr>
        <w:t>step 5</w:t>
      </w:r>
      <w:r w:rsidRPr="0090654F">
        <w:rPr>
          <w:lang w:val="en-GB"/>
        </w:rPr>
        <w:t xml:space="preserve">, you configure the module names to log. In </w:t>
      </w:r>
      <w:r w:rsidRPr="0090654F">
        <w:rPr>
          <w:rStyle w:val="ItalicsPACKT"/>
          <w:lang w:val="en-GB"/>
        </w:rPr>
        <w:t>step 6</w:t>
      </w:r>
      <w:r w:rsidRPr="0090654F">
        <w:rPr>
          <w:lang w:val="en-GB"/>
        </w:rPr>
        <w:t xml:space="preserve">, you enable script block logging, and in </w:t>
      </w:r>
      <w:r w:rsidRPr="0090654F">
        <w:rPr>
          <w:rStyle w:val="ItalicsPACKT"/>
          <w:lang w:val="en-GB"/>
        </w:rPr>
        <w:t>step 7</w:t>
      </w:r>
      <w:r w:rsidRPr="0090654F">
        <w:rPr>
          <w:lang w:val="en-GB"/>
        </w:rPr>
        <w:t xml:space="preserve">, you configure the GPO to </w:t>
      </w:r>
      <w:r>
        <w:rPr>
          <w:lang w:val="en-GB"/>
        </w:rPr>
        <w:t>allow</w:t>
      </w:r>
      <w:r w:rsidRPr="0090654F">
        <w:rPr>
          <w:lang w:val="en-GB"/>
        </w:rPr>
        <w:t xml:space="preserve"> an Unrestricted PowerShell execution policy. These </w:t>
      </w:r>
      <w:r>
        <w:rPr>
          <w:lang w:val="en-GB"/>
        </w:rPr>
        <w:t>four</w:t>
      </w:r>
      <w:r w:rsidRPr="0090654F">
        <w:rPr>
          <w:lang w:val="en-GB"/>
        </w:rPr>
        <w:t xml:space="preserve"> steps produce no output.</w:t>
      </w:r>
    </w:p>
    <w:p w14:paraId="699EA54B" w14:textId="77777777" w:rsidR="0090654F" w:rsidRPr="0090654F" w:rsidRDefault="0090654F" w:rsidP="0090654F">
      <w:pPr>
        <w:pStyle w:val="NormalPACKT"/>
        <w:rPr>
          <w:lang w:val="en-GB"/>
        </w:rPr>
      </w:pPr>
      <w:r w:rsidRPr="0090654F">
        <w:rPr>
          <w:lang w:val="en-GB"/>
        </w:rPr>
        <w:t xml:space="preserve">In </w:t>
      </w:r>
      <w:r w:rsidRPr="0090654F">
        <w:rPr>
          <w:rStyle w:val="ItalicsPACKT"/>
          <w:lang w:val="en-GB"/>
        </w:rPr>
        <w:t>step 8</w:t>
      </w:r>
      <w:r w:rsidRPr="0090654F">
        <w:rPr>
          <w:lang w:val="en-GB"/>
        </w:rPr>
        <w:t xml:space="preserve">, you assign this GPO to the IT OU, creating no output. In the final step, </w:t>
      </w:r>
      <w:r w:rsidRPr="009039E8">
        <w:rPr>
          <w:rStyle w:val="ItalicsPACKT"/>
        </w:rPr>
        <w:t>step 9</w:t>
      </w:r>
      <w:r w:rsidRPr="0090654F">
        <w:rPr>
          <w:lang w:val="en-GB"/>
        </w:rPr>
        <w:t>, you create and view a resultant set of policies report, which looks like this:</w:t>
      </w:r>
    </w:p>
    <w:p w14:paraId="06381739" w14:textId="5AA75C0A" w:rsidR="0090654F" w:rsidRPr="0090654F" w:rsidRDefault="0090654F" w:rsidP="0090654F">
      <w:pPr>
        <w:pStyle w:val="FigurePACKT"/>
      </w:pPr>
      <w:r w:rsidRPr="0090654F">
        <w:t xml:space="preserve"> </w:t>
      </w:r>
      <w:r>
        <w:rPr>
          <w:noProof/>
        </w:rPr>
        <w:drawing>
          <wp:inline distT="0" distB="0" distL="0" distR="0" wp14:anchorId="6182C0D3" wp14:editId="19D21472">
            <wp:extent cx="3800128" cy="37243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3103" cy="3727260"/>
                    </a:xfrm>
                    <a:prstGeom prst="rect">
                      <a:avLst/>
                    </a:prstGeom>
                  </pic:spPr>
                </pic:pic>
              </a:graphicData>
            </a:graphic>
          </wp:inline>
        </w:drawing>
      </w:r>
    </w:p>
    <w:p w14:paraId="1ED10E20" w14:textId="5BE2190B" w:rsidR="0090654F" w:rsidRPr="00DC6325" w:rsidRDefault="0090654F" w:rsidP="0090654F">
      <w:pPr>
        <w:pStyle w:val="FigurePACKT"/>
        <w:rPr>
          <w:szCs w:val="28"/>
        </w:rPr>
      </w:pPr>
      <w:r w:rsidRPr="00DC6325">
        <w:rPr>
          <w:szCs w:val="28"/>
        </w:rPr>
        <w:t xml:space="preserve">Figure </w:t>
      </w:r>
      <w:r>
        <w:rPr>
          <w:szCs w:val="28"/>
        </w:rPr>
        <w:t>6</w:t>
      </w:r>
      <w:r w:rsidRPr="00DC6325">
        <w:rPr>
          <w:szCs w:val="28"/>
        </w:rPr>
        <w:t>.</w:t>
      </w:r>
      <w:r>
        <w:rPr>
          <w:szCs w:val="28"/>
        </w:rPr>
        <w:t>3</w:t>
      </w:r>
      <w:ins w:id="43" w:author="Liam Draper" w:date="2022-08-01T09:47:00Z">
        <w:r w:rsidR="000D5B09">
          <w:rPr>
            <w:szCs w:val="28"/>
          </w:rPr>
          <w:t>2</w:t>
        </w:r>
      </w:ins>
      <w:del w:id="44" w:author="Liam Draper" w:date="2022-08-01T09:47:00Z">
        <w:r w:rsidDel="000D5B09">
          <w:rPr>
            <w:szCs w:val="28"/>
          </w:rPr>
          <w:delText>1</w:delText>
        </w:r>
      </w:del>
      <w:r w:rsidRPr="00DC6325">
        <w:rPr>
          <w:szCs w:val="28"/>
        </w:rPr>
        <w:t>:</w:t>
      </w:r>
      <w:r w:rsidRPr="0090654F">
        <w:t xml:space="preserve"> </w:t>
      </w:r>
      <w:r>
        <w:t>Viewing an RSOP report</w:t>
      </w:r>
      <w:r>
        <w:rPr>
          <w:szCs w:val="28"/>
        </w:rPr>
        <w:t xml:space="preserve"> </w:t>
      </w:r>
    </w:p>
    <w:p w14:paraId="5517B026" w14:textId="443BBFBB"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3</w:t>
      </w:r>
      <w:ins w:id="45" w:author="Liam Draper" w:date="2022-08-01T09:47:00Z">
        <w:r w:rsidR="000D5B09">
          <w:rPr>
            <w:noProof/>
          </w:rPr>
          <w:t>2</w:t>
        </w:r>
      </w:ins>
      <w:del w:id="46" w:author="Liam Draper" w:date="2022-08-01T09:47:00Z">
        <w:r w:rsidDel="000D5B09">
          <w:rPr>
            <w:noProof/>
          </w:rPr>
          <w:delText>1</w:delText>
        </w:r>
      </w:del>
      <w:r>
        <w:rPr>
          <w:noProof/>
        </w:rPr>
        <w:t>.png</w:t>
      </w:r>
    </w:p>
    <w:p w14:paraId="1FA6B3E9" w14:textId="77777777" w:rsidR="00680501" w:rsidRDefault="00680501" w:rsidP="00680501">
      <w:pPr>
        <w:pStyle w:val="Heading2"/>
      </w:pPr>
      <w:r>
        <w:t>There's more...</w:t>
      </w:r>
    </w:p>
    <w:p w14:paraId="1986202C" w14:textId="767E7F42" w:rsidR="0090654F" w:rsidRPr="0090654F" w:rsidRDefault="0090654F" w:rsidP="0090654F">
      <w:pPr>
        <w:pStyle w:val="NormalPACKT"/>
        <w:rPr>
          <w:lang w:val="en-GB"/>
        </w:rPr>
      </w:pPr>
      <w:r w:rsidRPr="0090654F">
        <w:rPr>
          <w:lang w:val="en-GB"/>
        </w:rPr>
        <w:t xml:space="preserve">This recipe creates a new GPO, configures the </w:t>
      </w:r>
      <w:r>
        <w:rPr>
          <w:lang w:val="en-GB"/>
        </w:rPr>
        <w:t xml:space="preserve">GPO </w:t>
      </w:r>
      <w:r w:rsidRPr="0090654F">
        <w:rPr>
          <w:lang w:val="en-GB"/>
        </w:rPr>
        <w:t xml:space="preserve">object with specific policy values, and then assigns </w:t>
      </w:r>
      <w:r w:rsidR="006E09B8">
        <w:rPr>
          <w:lang w:val="en-GB"/>
        </w:rPr>
        <w:t xml:space="preserve">it </w:t>
      </w:r>
      <w:r w:rsidRPr="0090654F">
        <w:rPr>
          <w:lang w:val="en-GB"/>
        </w:rPr>
        <w:t xml:space="preserve">to the IT OU in the Reskit.Org domain. When any user in the IT group logs on, PowerShell performs the specified logging and uses an Unrestricted execution policy. You can see in the RSOP report, produced in </w:t>
      </w:r>
      <w:r w:rsidRPr="0090654F">
        <w:rPr>
          <w:rStyle w:val="ItalicsPACKT"/>
          <w:lang w:val="en-GB"/>
        </w:rPr>
        <w:t>step 9</w:t>
      </w:r>
      <w:r w:rsidRPr="0090654F">
        <w:rPr>
          <w:lang w:val="en-GB"/>
        </w:rPr>
        <w:t>, which policy settings PowerShell applies.</w:t>
      </w:r>
    </w:p>
    <w:p w14:paraId="498CFB6C" w14:textId="237D95F2" w:rsidR="0090654F" w:rsidRPr="0090654F" w:rsidRDefault="0090654F" w:rsidP="0090654F">
      <w:pPr>
        <w:pStyle w:val="NormalPACKT"/>
        <w:rPr>
          <w:lang w:val="en-GB"/>
        </w:rPr>
      </w:pPr>
      <w:r w:rsidRPr="0090654F">
        <w:rPr>
          <w:lang w:val="en-GB"/>
        </w:rPr>
        <w:t xml:space="preserve">In </w:t>
      </w:r>
      <w:r w:rsidRPr="0090654F">
        <w:rPr>
          <w:rStyle w:val="ItalicsPACKT"/>
          <w:lang w:val="en-GB"/>
        </w:rPr>
        <w:t>step 9</w:t>
      </w:r>
      <w:r w:rsidRPr="0090654F">
        <w:rPr>
          <w:lang w:val="en-GB"/>
        </w:rPr>
        <w:t xml:space="preserve">, you create an RSOP report. </w:t>
      </w:r>
      <w:r w:rsidR="006E09B8">
        <w:rPr>
          <w:lang w:val="en-GB"/>
        </w:rPr>
        <w:t>T</w:t>
      </w:r>
      <w:r w:rsidRPr="0090654F">
        <w:rPr>
          <w:lang w:val="en-GB"/>
        </w:rPr>
        <w:t xml:space="preserve">o ensure you get sensible output, you </w:t>
      </w:r>
      <w:r w:rsidR="006E09B8">
        <w:rPr>
          <w:lang w:val="en-GB"/>
        </w:rPr>
        <w:t>must</w:t>
      </w:r>
      <w:r w:rsidRPr="0090654F">
        <w:rPr>
          <w:lang w:val="en-GB"/>
        </w:rPr>
        <w:t xml:space="preserve"> ensure that the user </w:t>
      </w:r>
      <w:proofErr w:type="spellStart"/>
      <w:r w:rsidRPr="0090654F">
        <w:rPr>
          <w:lang w:val="en-GB"/>
        </w:rPr>
        <w:t>JerryG</w:t>
      </w:r>
      <w:proofErr w:type="spellEnd"/>
      <w:r w:rsidRPr="0090654F">
        <w:rPr>
          <w:lang w:val="en-GB"/>
        </w:rPr>
        <w:t xml:space="preserve"> has logged into the DC. That way, you can generate a meaningful RSOP report.</w:t>
      </w:r>
    </w:p>
    <w:p w14:paraId="69F6B3E0" w14:textId="04B1B715" w:rsidR="00680501" w:rsidRDefault="00BF2514" w:rsidP="00680501">
      <w:pPr>
        <w:pStyle w:val="Heading1"/>
        <w:tabs>
          <w:tab w:val="left" w:pos="0"/>
        </w:tabs>
      </w:pPr>
      <w:r>
        <w:t>Using PowerShell script block logging</w:t>
      </w:r>
    </w:p>
    <w:p w14:paraId="5FA1DBA0" w14:textId="612198C7" w:rsidR="00F03AE8" w:rsidRPr="00F03AE8" w:rsidRDefault="00F03AE8" w:rsidP="00F03AE8">
      <w:pPr>
        <w:pStyle w:val="NormalPACKT"/>
        <w:rPr>
          <w:lang w:val="en-GB"/>
        </w:rPr>
      </w:pPr>
      <w:r w:rsidRPr="00F03AE8">
        <w:rPr>
          <w:lang w:val="en-GB"/>
        </w:rPr>
        <w:t>In the "</w:t>
      </w:r>
      <w:r w:rsidRPr="00F03AE8">
        <w:rPr>
          <w:rStyle w:val="ItalicsPACKT"/>
          <w:lang w:val="en-GB"/>
        </w:rPr>
        <w:t>Deploying PowerShell group policies</w:t>
      </w:r>
      <w:r w:rsidRPr="00F03AE8">
        <w:rPr>
          <w:lang w:val="en-GB"/>
        </w:rPr>
        <w:t xml:space="preserve">" recipe, you saw how you could deploy policies related to PowerShell 7. One of these policies, Script Block Logging, causes PowerShell 7 to generate log events whenever you </w:t>
      </w:r>
      <w:r>
        <w:rPr>
          <w:lang w:val="en-GB"/>
        </w:rPr>
        <w:t xml:space="preserve">execute </w:t>
      </w:r>
      <w:r w:rsidRPr="00F03AE8">
        <w:rPr>
          <w:lang w:val="en-GB"/>
        </w:rPr>
        <w:t>a script block that PowerShell deems noteworthy.</w:t>
      </w:r>
      <w:r w:rsidR="002179C6">
        <w:rPr>
          <w:lang w:val="en-GB"/>
        </w:rPr>
        <w:t xml:space="preserve"> PowerShell does not log ALL script blocks, only those that can change the s</w:t>
      </w:r>
      <w:r w:rsidR="001D7F4A">
        <w:rPr>
          <w:lang w:val="en-GB"/>
        </w:rPr>
        <w:t>ystem's state</w:t>
      </w:r>
      <w:r w:rsidR="002179C6">
        <w:rPr>
          <w:lang w:val="en-GB"/>
        </w:rPr>
        <w:t xml:space="preserve">. </w:t>
      </w:r>
    </w:p>
    <w:p w14:paraId="30C95887" w14:textId="24654FBE" w:rsidR="00F03AE8" w:rsidRPr="00F03AE8" w:rsidRDefault="002179C6" w:rsidP="002179C6">
      <w:pPr>
        <w:pStyle w:val="NormalPACKT"/>
        <w:rPr>
          <w:lang w:val="en-GB"/>
        </w:rPr>
      </w:pPr>
      <w:r>
        <w:rPr>
          <w:lang w:val="en-GB"/>
        </w:rPr>
        <w:t xml:space="preserve">There are two ways you can use to </w:t>
      </w:r>
      <w:r w:rsidR="00F03AE8">
        <w:rPr>
          <w:lang w:val="en-GB"/>
        </w:rPr>
        <w:t>implement</w:t>
      </w:r>
      <w:r w:rsidR="00F03AE8" w:rsidRPr="00F03AE8">
        <w:rPr>
          <w:lang w:val="en-GB"/>
        </w:rPr>
        <w:t xml:space="preserve"> script block logging</w:t>
      </w:r>
      <w:r>
        <w:rPr>
          <w:lang w:val="en-GB"/>
        </w:rPr>
        <w:t xml:space="preserve">. First, and possibly the best approach, is to use GPOs to enforce logging on some or all hosts. You </w:t>
      </w:r>
      <w:r w:rsidR="001D7F4A">
        <w:rPr>
          <w:lang w:val="en-GB"/>
        </w:rPr>
        <w:t>c</w:t>
      </w:r>
      <w:r>
        <w:rPr>
          <w:lang w:val="en-GB"/>
        </w:rPr>
        <w:t xml:space="preserve">an also </w:t>
      </w:r>
      <w:r w:rsidR="00F03AE8" w:rsidRPr="00F03AE8">
        <w:rPr>
          <w:lang w:val="en-GB"/>
        </w:rPr>
        <w:t xml:space="preserve">configure the local </w:t>
      </w:r>
      <w:r w:rsidR="00F03AE8" w:rsidRPr="00F03AE8">
        <w:rPr>
          <w:lang w:val="en-GB"/>
        </w:rPr>
        <w:lastRenderedPageBreak/>
        <w:t>registry</w:t>
      </w:r>
      <w:r w:rsidR="00F03AE8">
        <w:rPr>
          <w:lang w:val="en-GB"/>
        </w:rPr>
        <w:t xml:space="preserve"> to enable script block logging</w:t>
      </w:r>
      <w:r w:rsidR="00F03AE8" w:rsidRPr="00F03AE8">
        <w:rPr>
          <w:lang w:val="en-GB"/>
        </w:rPr>
        <w:t xml:space="preserve">. </w:t>
      </w:r>
      <w:r w:rsidR="001D7F4A">
        <w:rPr>
          <w:lang w:val="en-GB"/>
        </w:rPr>
        <w:t>Modifying the local registry</w:t>
      </w:r>
      <w:r w:rsidR="00F03AE8" w:rsidRPr="00F03AE8">
        <w:rPr>
          <w:lang w:val="en-GB"/>
        </w:rPr>
        <w:t xml:space="preserve"> mimics </w:t>
      </w:r>
      <w:r>
        <w:rPr>
          <w:lang w:val="en-GB"/>
        </w:rPr>
        <w:t>a GPO by setting the appro</w:t>
      </w:r>
      <w:r w:rsidR="001D7F4A">
        <w:rPr>
          <w:lang w:val="en-GB"/>
        </w:rPr>
        <w:t>pri</w:t>
      </w:r>
      <w:r>
        <w:rPr>
          <w:lang w:val="en-GB"/>
        </w:rPr>
        <w:t>ate registry settings on a host.</w:t>
      </w:r>
      <w:r w:rsidR="00F03AE8" w:rsidRPr="00F03AE8">
        <w:rPr>
          <w:lang w:val="en-GB"/>
        </w:rPr>
        <w:t xml:space="preserve"> </w:t>
      </w:r>
      <w:r w:rsidR="004270FC">
        <w:rPr>
          <w:lang w:val="en-GB"/>
        </w:rPr>
        <w:t>Y</w:t>
      </w:r>
      <w:r>
        <w:rPr>
          <w:lang w:val="en-GB"/>
        </w:rPr>
        <w:t>ou can use the Group Policy editor</w:t>
      </w:r>
      <w:r w:rsidR="004270FC">
        <w:rPr>
          <w:lang w:val="en-GB"/>
        </w:rPr>
        <w:t xml:space="preserve"> – it does provide a </w:t>
      </w:r>
      <w:r w:rsidR="00F03AE8" w:rsidRPr="00F03AE8">
        <w:rPr>
          <w:lang w:val="en-GB"/>
        </w:rPr>
        <w:t>nice interface to the policies</w:t>
      </w:r>
      <w:r w:rsidR="00F03AE8">
        <w:rPr>
          <w:lang w:val="en-GB"/>
        </w:rPr>
        <w:t xml:space="preserve">, </w:t>
      </w:r>
      <w:r w:rsidR="00F03AE8" w:rsidRPr="00F03AE8">
        <w:rPr>
          <w:lang w:val="en-GB"/>
        </w:rPr>
        <w:t xml:space="preserve">but you can’t automate </w:t>
      </w:r>
      <w:r w:rsidR="004270FC">
        <w:rPr>
          <w:lang w:val="en-GB"/>
        </w:rPr>
        <w:t>the</w:t>
      </w:r>
      <w:r w:rsidR="00F03AE8" w:rsidRPr="00F03AE8">
        <w:rPr>
          <w:lang w:val="en-GB"/>
        </w:rPr>
        <w:t xml:space="preserve"> GUI. </w:t>
      </w:r>
      <w:r w:rsidR="001D7F4A">
        <w:rPr>
          <w:lang w:val="en-GB"/>
        </w:rPr>
        <w:t>The GUI may be more convenient if you need to make a single policy change to a single GPO</w:t>
      </w:r>
      <w:r w:rsidR="00F03AE8" w:rsidRPr="00F03AE8">
        <w:rPr>
          <w:lang w:val="en-GB"/>
        </w:rPr>
        <w:t>. But if you are making changes to or creating more policies, using a PowerShell script may be more productive.</w:t>
      </w:r>
    </w:p>
    <w:p w14:paraId="385F76A3" w14:textId="77777777" w:rsidR="00680501" w:rsidRDefault="00680501" w:rsidP="00680501">
      <w:pPr>
        <w:pStyle w:val="Heading2"/>
        <w:tabs>
          <w:tab w:val="left" w:pos="0"/>
        </w:tabs>
      </w:pPr>
      <w:r>
        <w:t>Getting ready</w:t>
      </w:r>
    </w:p>
    <w:p w14:paraId="0601CD22" w14:textId="5806E16A" w:rsidR="00F03AE8" w:rsidRPr="00DB1068" w:rsidRDefault="00F03AE8" w:rsidP="00680501">
      <w:pPr>
        <w:pStyle w:val="NormalPACKT"/>
        <w:rPr>
          <w:rFonts w:ascii="Lucida Console" w:hAnsi="Lucida Console"/>
          <w:sz w:val="17"/>
          <w:szCs w:val="17"/>
          <w:lang w:val="en-GB"/>
        </w:rPr>
      </w:pPr>
      <w:r w:rsidRPr="00F03AE8">
        <w:rPr>
          <w:lang w:val="en-GB"/>
        </w:rPr>
        <w:t xml:space="preserve">You run this recipe on </w:t>
      </w:r>
      <w:r w:rsidR="00DB1068">
        <w:rPr>
          <w:rStyle w:val="CodeInTextPACKT"/>
          <w:lang w:val="en-GB"/>
        </w:rPr>
        <w:t>SRV</w:t>
      </w:r>
      <w:r w:rsidRPr="00F03AE8">
        <w:rPr>
          <w:rStyle w:val="CodeInTextPACKT"/>
          <w:lang w:val="en-GB"/>
        </w:rPr>
        <w:t>1</w:t>
      </w:r>
      <w:r w:rsidRPr="00F03AE8">
        <w:rPr>
          <w:lang w:val="en-GB"/>
        </w:rPr>
        <w:t>, a domain</w:t>
      </w:r>
      <w:r w:rsidR="00DB1068">
        <w:rPr>
          <w:lang w:val="en-GB"/>
        </w:rPr>
        <w:t>-joined Wi</w:t>
      </w:r>
      <w:r w:rsidR="001D7F4A">
        <w:rPr>
          <w:lang w:val="en-GB"/>
        </w:rPr>
        <w:t>n</w:t>
      </w:r>
      <w:r w:rsidR="00DB1068">
        <w:rPr>
          <w:lang w:val="en-GB"/>
        </w:rPr>
        <w:t xml:space="preserve">dows </w:t>
      </w:r>
      <w:r w:rsidR="001D7F4A">
        <w:rPr>
          <w:lang w:val="en-GB"/>
        </w:rPr>
        <w:t>host</w:t>
      </w:r>
      <w:r w:rsidRPr="00F03AE8">
        <w:rPr>
          <w:lang w:val="en-GB"/>
        </w:rPr>
        <w:t xml:space="preserve"> in the Reskit.Org domain. You must log in as a Reskit\Administrator, a member of the domain administrators group.</w:t>
      </w:r>
    </w:p>
    <w:p w14:paraId="445B3C9B" w14:textId="1034C435" w:rsidR="00680501" w:rsidRDefault="00680501" w:rsidP="00680501">
      <w:pPr>
        <w:pStyle w:val="Heading2"/>
        <w:tabs>
          <w:tab w:val="left" w:pos="0"/>
        </w:tabs>
      </w:pPr>
      <w:r>
        <w:t>How to do it...</w:t>
      </w:r>
    </w:p>
    <w:p w14:paraId="132C3DE9" w14:textId="784F48C9" w:rsidR="004270FC" w:rsidRPr="004270FC" w:rsidRDefault="004270FC" w:rsidP="004270FC">
      <w:pPr>
        <w:pStyle w:val="NumberedBulletPACKT"/>
        <w:numPr>
          <w:ilvl w:val="0"/>
          <w:numId w:val="25"/>
        </w:numPr>
        <w:rPr>
          <w:color w:val="000000"/>
          <w:lang w:val="en-GB" w:eastAsia="en-GB"/>
        </w:rPr>
      </w:pPr>
      <w:r w:rsidRPr="004270FC">
        <w:rPr>
          <w:lang w:val="en-GB" w:eastAsia="en-GB"/>
        </w:rPr>
        <w:t>Clearing PowerShell Core operational log</w:t>
      </w:r>
    </w:p>
    <w:p w14:paraId="36FAE505" w14:textId="77777777" w:rsidR="004270FC" w:rsidRPr="004270FC" w:rsidRDefault="004270FC" w:rsidP="004270FC">
      <w:pPr>
        <w:pStyle w:val="CodePACKT"/>
        <w:rPr>
          <w:rStyle w:val="CodeInTextPACKT"/>
        </w:rPr>
      </w:pPr>
    </w:p>
    <w:p w14:paraId="234FDC2D" w14:textId="23A61EDE" w:rsidR="004270FC" w:rsidRPr="004270FC" w:rsidRDefault="004270FC" w:rsidP="004270FC">
      <w:pPr>
        <w:pStyle w:val="CodePACKT"/>
        <w:rPr>
          <w:rStyle w:val="CodeInTextPACKT"/>
        </w:rPr>
      </w:pPr>
      <w:r w:rsidRPr="004270FC">
        <w:rPr>
          <w:rStyle w:val="CodeInTextPACKT"/>
        </w:rPr>
        <w:t>wevtutil.exe cl '</w:t>
      </w:r>
      <w:proofErr w:type="spellStart"/>
      <w:r w:rsidRPr="004270FC">
        <w:rPr>
          <w:rStyle w:val="CodeInTextPACKT"/>
        </w:rPr>
        <w:t>PowerShellCore</w:t>
      </w:r>
      <w:proofErr w:type="spellEnd"/>
      <w:r w:rsidRPr="004270FC">
        <w:rPr>
          <w:rStyle w:val="CodeInTextPACKT"/>
        </w:rPr>
        <w:t>/Operational'</w:t>
      </w:r>
    </w:p>
    <w:p w14:paraId="49BE7D98" w14:textId="77777777" w:rsidR="004270FC" w:rsidRPr="004270FC" w:rsidRDefault="004270FC" w:rsidP="004270FC">
      <w:pPr>
        <w:pStyle w:val="CodePACKT"/>
        <w:rPr>
          <w:rStyle w:val="CodeInTextPACKT"/>
        </w:rPr>
      </w:pPr>
    </w:p>
    <w:p w14:paraId="2BE5027E" w14:textId="6720504C" w:rsidR="004270FC" w:rsidRPr="004270FC" w:rsidRDefault="004270FC" w:rsidP="004270FC">
      <w:pPr>
        <w:pStyle w:val="NumberedBulletPACKT"/>
        <w:rPr>
          <w:color w:val="000000"/>
          <w:lang w:val="en-GB" w:eastAsia="en-GB"/>
        </w:rPr>
      </w:pPr>
      <w:r w:rsidRPr="004270FC">
        <w:rPr>
          <w:lang w:val="en-GB" w:eastAsia="en-GB"/>
        </w:rPr>
        <w:t>Enabling script block logging for the current user</w:t>
      </w:r>
    </w:p>
    <w:p w14:paraId="3380AB27" w14:textId="77777777" w:rsidR="004270FC" w:rsidRPr="004270FC" w:rsidRDefault="004270FC" w:rsidP="004270FC">
      <w:pPr>
        <w:pStyle w:val="CodePACKT"/>
      </w:pPr>
    </w:p>
    <w:p w14:paraId="0B9D6030" w14:textId="53CB2614" w:rsidR="004270FC" w:rsidRPr="004270FC" w:rsidRDefault="004270FC" w:rsidP="004270FC">
      <w:pPr>
        <w:pStyle w:val="CodePACKT"/>
      </w:pPr>
      <w:r w:rsidRPr="004270FC">
        <w:t>$</w:t>
      </w:r>
      <w:proofErr w:type="spellStart"/>
      <w:r w:rsidRPr="004270FC">
        <w:t>SBLPath</w:t>
      </w:r>
      <w:proofErr w:type="spellEnd"/>
      <w:r w:rsidRPr="004270FC">
        <w:t xml:space="preserve"> = 'HKCU:\Software\Policies\Microsoft\</w:t>
      </w:r>
      <w:proofErr w:type="spellStart"/>
      <w:r w:rsidRPr="004270FC">
        <w:t>PowerShellCore</w:t>
      </w:r>
      <w:proofErr w:type="spellEnd"/>
      <w:r w:rsidRPr="004270FC">
        <w:t>' +</w:t>
      </w:r>
    </w:p>
    <w:p w14:paraId="2F7FBEB2" w14:textId="77777777" w:rsidR="004270FC" w:rsidRPr="004270FC" w:rsidRDefault="004270FC" w:rsidP="004270FC">
      <w:pPr>
        <w:pStyle w:val="CodePACKT"/>
      </w:pPr>
      <w:r w:rsidRPr="004270FC">
        <w:t>           '\</w:t>
      </w:r>
      <w:proofErr w:type="spellStart"/>
      <w:r w:rsidRPr="004270FC">
        <w:t>ScriptBlockLogging</w:t>
      </w:r>
      <w:proofErr w:type="spellEnd"/>
      <w:r w:rsidRPr="004270FC">
        <w:t>'</w:t>
      </w:r>
    </w:p>
    <w:p w14:paraId="52C3816A" w14:textId="77777777" w:rsidR="004270FC" w:rsidRPr="004270FC" w:rsidRDefault="004270FC" w:rsidP="004270FC">
      <w:pPr>
        <w:pStyle w:val="CodePACKT"/>
      </w:pPr>
      <w:r w:rsidRPr="004270FC">
        <w:t>if (-not (Test-Path $</w:t>
      </w:r>
      <w:proofErr w:type="spellStart"/>
      <w:r w:rsidRPr="004270FC">
        <w:t>SBLPath</w:t>
      </w:r>
      <w:proofErr w:type="spellEnd"/>
      <w:r w:rsidRPr="004270FC">
        <w:t>))  {</w:t>
      </w:r>
    </w:p>
    <w:p w14:paraId="314895AD" w14:textId="77777777" w:rsidR="004270FC" w:rsidRPr="004270FC" w:rsidRDefault="004270FC" w:rsidP="004270FC">
      <w:pPr>
        <w:pStyle w:val="CodePACKT"/>
      </w:pPr>
      <w:r w:rsidRPr="004270FC">
        <w:t>        $null = New-Item $</w:t>
      </w:r>
      <w:proofErr w:type="spellStart"/>
      <w:r w:rsidRPr="004270FC">
        <w:t>SBLPath</w:t>
      </w:r>
      <w:proofErr w:type="spellEnd"/>
      <w:r w:rsidRPr="004270FC">
        <w:t xml:space="preserve"> -Force</w:t>
      </w:r>
    </w:p>
    <w:p w14:paraId="48A2E357" w14:textId="77777777" w:rsidR="004270FC" w:rsidRPr="004270FC" w:rsidRDefault="004270FC" w:rsidP="004270FC">
      <w:pPr>
        <w:pStyle w:val="CodePACKT"/>
      </w:pPr>
      <w:r w:rsidRPr="004270FC">
        <w:t>    }</w:t>
      </w:r>
    </w:p>
    <w:p w14:paraId="2BF8641D" w14:textId="77777777" w:rsidR="004270FC" w:rsidRPr="004270FC" w:rsidRDefault="004270FC" w:rsidP="004270FC">
      <w:pPr>
        <w:pStyle w:val="CodePACKT"/>
      </w:pPr>
      <w:r w:rsidRPr="004270FC">
        <w:t>Set-</w:t>
      </w:r>
      <w:proofErr w:type="spellStart"/>
      <w:r w:rsidRPr="004270FC">
        <w:t>ItemProperty</w:t>
      </w:r>
      <w:proofErr w:type="spellEnd"/>
      <w:r w:rsidRPr="004270FC">
        <w:t xml:space="preserve"> $</w:t>
      </w:r>
      <w:proofErr w:type="spellStart"/>
      <w:r w:rsidRPr="004270FC">
        <w:t>SBLPath</w:t>
      </w:r>
      <w:proofErr w:type="spellEnd"/>
      <w:r w:rsidRPr="004270FC">
        <w:t xml:space="preserve"> -Name </w:t>
      </w:r>
      <w:proofErr w:type="spellStart"/>
      <w:r w:rsidRPr="004270FC">
        <w:t>EnableScriptBlockLogging</w:t>
      </w:r>
      <w:proofErr w:type="spellEnd"/>
      <w:r w:rsidRPr="004270FC">
        <w:t xml:space="preserve"> -Value '1'</w:t>
      </w:r>
    </w:p>
    <w:p w14:paraId="73256866" w14:textId="77777777" w:rsidR="004270FC" w:rsidRPr="004270FC" w:rsidRDefault="004270FC" w:rsidP="004270FC">
      <w:pPr>
        <w:pStyle w:val="CodePACKT"/>
      </w:pPr>
    </w:p>
    <w:p w14:paraId="7D231646" w14:textId="5A73D1C5" w:rsidR="004270FC" w:rsidRPr="004270FC" w:rsidRDefault="004270FC" w:rsidP="004270FC">
      <w:pPr>
        <w:pStyle w:val="NumberedBulletPACKT"/>
        <w:rPr>
          <w:color w:val="000000"/>
          <w:lang w:val="en-GB" w:eastAsia="en-GB"/>
        </w:rPr>
      </w:pPr>
      <w:r w:rsidRPr="004270FC">
        <w:rPr>
          <w:lang w:val="en-GB" w:eastAsia="en-GB"/>
        </w:rPr>
        <w:t>Examining the PowerShell Core event log for 4104 events</w:t>
      </w:r>
    </w:p>
    <w:p w14:paraId="2134317F" w14:textId="77777777" w:rsidR="004270FC" w:rsidRDefault="004270FC" w:rsidP="004270FC">
      <w:pPr>
        <w:pStyle w:val="CodePACKT"/>
      </w:pPr>
    </w:p>
    <w:p w14:paraId="461A7A22" w14:textId="3CFBC152" w:rsidR="004270FC" w:rsidRPr="004270FC" w:rsidRDefault="004270FC" w:rsidP="004270FC">
      <w:pPr>
        <w:pStyle w:val="CodePACKT"/>
      </w:pPr>
      <w:r w:rsidRPr="004270FC">
        <w:t>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 |</w:t>
      </w:r>
    </w:p>
    <w:p w14:paraId="00CC4A30" w14:textId="77777777" w:rsidR="004270FC" w:rsidRPr="004270FC" w:rsidRDefault="004270FC" w:rsidP="004270FC">
      <w:pPr>
        <w:pStyle w:val="CodePACKT"/>
      </w:pPr>
      <w:r w:rsidRPr="004270FC">
        <w:t xml:space="preserve">  Where-Object Id -eq 4104 </w:t>
      </w:r>
    </w:p>
    <w:p w14:paraId="3846D321" w14:textId="77777777" w:rsidR="004270FC" w:rsidRPr="004270FC" w:rsidRDefault="004270FC" w:rsidP="004270FC">
      <w:pPr>
        <w:pStyle w:val="CodePACKT"/>
      </w:pPr>
      <w:r w:rsidRPr="004270FC">
        <w:t xml:space="preserve">  </w:t>
      </w:r>
    </w:p>
    <w:p w14:paraId="101E5B9B" w14:textId="1F016B69" w:rsidR="004270FC" w:rsidRPr="004270FC" w:rsidRDefault="004270FC" w:rsidP="004270FC">
      <w:pPr>
        <w:pStyle w:val="NumberedBulletPACKT"/>
        <w:rPr>
          <w:color w:val="000000"/>
          <w:lang w:val="en-GB" w:eastAsia="en-GB"/>
        </w:rPr>
      </w:pPr>
      <w:r w:rsidRPr="004270FC">
        <w:rPr>
          <w:lang w:val="en-GB" w:eastAsia="en-GB"/>
        </w:rPr>
        <w:t>Examining logged event details  </w:t>
      </w:r>
    </w:p>
    <w:p w14:paraId="5833774D" w14:textId="77777777" w:rsidR="004270FC" w:rsidRDefault="004270FC" w:rsidP="004270FC">
      <w:pPr>
        <w:pStyle w:val="CodePACKT"/>
      </w:pPr>
    </w:p>
    <w:p w14:paraId="77ACF43D" w14:textId="323C8E7F" w:rsidR="004270FC" w:rsidRPr="004270FC" w:rsidRDefault="004270FC" w:rsidP="004270FC">
      <w:pPr>
        <w:pStyle w:val="CodePACKT"/>
      </w:pPr>
      <w:r w:rsidRPr="004270FC">
        <w:t>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 |</w:t>
      </w:r>
    </w:p>
    <w:p w14:paraId="4122CB6F" w14:textId="77777777" w:rsidR="004270FC" w:rsidRPr="004270FC" w:rsidRDefault="004270FC" w:rsidP="004270FC">
      <w:pPr>
        <w:pStyle w:val="CodePACKT"/>
      </w:pPr>
      <w:r w:rsidRPr="004270FC">
        <w:t xml:space="preserve">  Where-Object Id -eq 4104  | </w:t>
      </w:r>
    </w:p>
    <w:p w14:paraId="6EE34427" w14:textId="77777777" w:rsidR="004270FC" w:rsidRPr="004270FC" w:rsidRDefault="004270FC" w:rsidP="004270FC">
      <w:pPr>
        <w:pStyle w:val="CodePACKT"/>
      </w:pPr>
      <w:r w:rsidRPr="004270FC">
        <w:t>    Select-Object -First 1 |</w:t>
      </w:r>
    </w:p>
    <w:p w14:paraId="1FBA7C6A" w14:textId="77777777" w:rsidR="004270FC" w:rsidRPr="004270FC" w:rsidRDefault="004270FC" w:rsidP="004270FC">
      <w:pPr>
        <w:pStyle w:val="CodePACKT"/>
      </w:pPr>
      <w:r w:rsidRPr="004270FC">
        <w:t xml:space="preserve">      Format-List -Property ID, </w:t>
      </w:r>
      <w:proofErr w:type="spellStart"/>
      <w:r w:rsidRPr="004270FC">
        <w:t>Logname</w:t>
      </w:r>
      <w:proofErr w:type="spellEnd"/>
      <w:r w:rsidRPr="004270FC">
        <w:t>, Message</w:t>
      </w:r>
    </w:p>
    <w:p w14:paraId="5043A5E1" w14:textId="77777777" w:rsidR="004270FC" w:rsidRPr="004270FC" w:rsidRDefault="004270FC" w:rsidP="004270FC">
      <w:pPr>
        <w:pStyle w:val="CodePACKT"/>
      </w:pPr>
    </w:p>
    <w:p w14:paraId="4E3F8B7E" w14:textId="2AFE73C7" w:rsidR="004270FC" w:rsidRPr="004270FC" w:rsidRDefault="004270FC" w:rsidP="004270FC">
      <w:pPr>
        <w:pStyle w:val="NumberedBulletPACKT"/>
        <w:rPr>
          <w:color w:val="000000"/>
          <w:lang w:val="en-GB" w:eastAsia="en-GB"/>
        </w:rPr>
      </w:pPr>
      <w:r w:rsidRPr="004270FC">
        <w:rPr>
          <w:lang w:val="en-GB" w:eastAsia="en-GB"/>
        </w:rPr>
        <w:t xml:space="preserve">Creating another script block that </w:t>
      </w:r>
      <w:proofErr w:type="spellStart"/>
      <w:r w:rsidRPr="004270FC">
        <w:rPr>
          <w:lang w:val="en-GB" w:eastAsia="en-GB"/>
        </w:rPr>
        <w:t>Powershell</w:t>
      </w:r>
      <w:proofErr w:type="spellEnd"/>
      <w:r w:rsidRPr="004270FC">
        <w:rPr>
          <w:lang w:val="en-GB" w:eastAsia="en-GB"/>
        </w:rPr>
        <w:t xml:space="preserve"> does not log</w:t>
      </w:r>
    </w:p>
    <w:p w14:paraId="65E07AA6" w14:textId="77777777" w:rsidR="004270FC" w:rsidRPr="004270FC" w:rsidRDefault="004270FC" w:rsidP="004270FC">
      <w:pPr>
        <w:pStyle w:val="CodePACKT"/>
      </w:pPr>
    </w:p>
    <w:p w14:paraId="76D74A0B" w14:textId="2BAEA443" w:rsidR="004270FC" w:rsidRPr="004270FC" w:rsidRDefault="004270FC" w:rsidP="004270FC">
      <w:pPr>
        <w:pStyle w:val="CodePACKT"/>
      </w:pPr>
      <w:r w:rsidRPr="004270FC">
        <w:t>$</w:t>
      </w:r>
      <w:proofErr w:type="spellStart"/>
      <w:r w:rsidRPr="004270FC">
        <w:t>SBtolog</w:t>
      </w:r>
      <w:proofErr w:type="spellEnd"/>
      <w:r w:rsidRPr="004270FC">
        <w:t xml:space="preserve"> = {Get-</w:t>
      </w:r>
      <w:proofErr w:type="spellStart"/>
      <w:r w:rsidRPr="004270FC">
        <w:t>CimInstance</w:t>
      </w:r>
      <w:proofErr w:type="spellEnd"/>
      <w:r w:rsidRPr="004270FC">
        <w:t xml:space="preserve"> -Class Win32_ComputerSystem | Out-Null}   </w:t>
      </w:r>
    </w:p>
    <w:p w14:paraId="3C409011" w14:textId="77777777" w:rsidR="004270FC" w:rsidRPr="004270FC" w:rsidRDefault="004270FC" w:rsidP="004270FC">
      <w:pPr>
        <w:pStyle w:val="CodePACKT"/>
      </w:pPr>
      <w:r w:rsidRPr="004270FC">
        <w:t>$Before = 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w:t>
      </w:r>
    </w:p>
    <w:p w14:paraId="13E3B09F" w14:textId="77777777" w:rsidR="004270FC" w:rsidRPr="004270FC" w:rsidRDefault="004270FC" w:rsidP="004270FC">
      <w:pPr>
        <w:pStyle w:val="CodePACKT"/>
      </w:pPr>
      <w:r w:rsidRPr="004270FC">
        <w:t>Invoke-Command -</w:t>
      </w:r>
      <w:proofErr w:type="spellStart"/>
      <w:r w:rsidRPr="004270FC">
        <w:t>ScriptBlock</w:t>
      </w:r>
      <w:proofErr w:type="spellEnd"/>
      <w:r w:rsidRPr="004270FC">
        <w:t xml:space="preserve"> $</w:t>
      </w:r>
      <w:proofErr w:type="spellStart"/>
      <w:r w:rsidRPr="004270FC">
        <w:t>SBtolog</w:t>
      </w:r>
      <w:proofErr w:type="spellEnd"/>
    </w:p>
    <w:p w14:paraId="20FB9270" w14:textId="77777777" w:rsidR="004270FC" w:rsidRPr="004270FC" w:rsidRDefault="004270FC" w:rsidP="004270FC">
      <w:pPr>
        <w:pStyle w:val="CodePACKT"/>
      </w:pPr>
      <w:r w:rsidRPr="004270FC">
        <w:t>$After = 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w:t>
      </w:r>
    </w:p>
    <w:p w14:paraId="6E2DA1E2" w14:textId="77777777" w:rsidR="004270FC" w:rsidRPr="004270FC" w:rsidRDefault="004270FC" w:rsidP="004270FC">
      <w:pPr>
        <w:pStyle w:val="CodePACKT"/>
      </w:pPr>
    </w:p>
    <w:p w14:paraId="67A85B14" w14:textId="78238B3A" w:rsidR="004270FC" w:rsidRPr="004270FC" w:rsidRDefault="004270FC" w:rsidP="004270FC">
      <w:pPr>
        <w:pStyle w:val="NumberedBulletPACKT"/>
        <w:rPr>
          <w:color w:val="000000"/>
          <w:lang w:val="en-GB" w:eastAsia="en-GB"/>
        </w:rPr>
      </w:pPr>
      <w:r w:rsidRPr="004270FC">
        <w:rPr>
          <w:lang w:val="en-GB" w:eastAsia="en-GB"/>
        </w:rPr>
        <w:t>Comparing the events before and after you invoke the command</w:t>
      </w:r>
    </w:p>
    <w:p w14:paraId="74688A35" w14:textId="77777777" w:rsidR="004270FC" w:rsidRPr="004270FC" w:rsidRDefault="004270FC" w:rsidP="004270FC">
      <w:pPr>
        <w:pStyle w:val="CodePACKT"/>
      </w:pPr>
    </w:p>
    <w:p w14:paraId="40BAF165" w14:textId="2DF39359" w:rsidR="004270FC" w:rsidRPr="004270FC" w:rsidRDefault="004270FC" w:rsidP="004270FC">
      <w:pPr>
        <w:pStyle w:val="CodePACKT"/>
      </w:pPr>
      <w:r w:rsidRPr="004270FC">
        <w:t>"Before:  $($</w:t>
      </w:r>
      <w:proofErr w:type="spellStart"/>
      <w:r w:rsidRPr="004270FC">
        <w:t>Before.Count</w:t>
      </w:r>
      <w:proofErr w:type="spellEnd"/>
      <w:r w:rsidRPr="004270FC">
        <w:t>) events"</w:t>
      </w:r>
    </w:p>
    <w:p w14:paraId="5ECB9571" w14:textId="77777777" w:rsidR="004270FC" w:rsidRPr="004270FC" w:rsidRDefault="004270FC" w:rsidP="004270FC">
      <w:pPr>
        <w:pStyle w:val="CodePACKT"/>
      </w:pPr>
      <w:r w:rsidRPr="004270FC">
        <w:t>"After :  $($</w:t>
      </w:r>
      <w:proofErr w:type="spellStart"/>
      <w:r w:rsidRPr="004270FC">
        <w:t>After.Count</w:t>
      </w:r>
      <w:proofErr w:type="spellEnd"/>
      <w:r w:rsidRPr="004270FC">
        <w:t>) events"</w:t>
      </w:r>
    </w:p>
    <w:p w14:paraId="43310384" w14:textId="77777777" w:rsidR="004270FC" w:rsidRPr="004270FC" w:rsidRDefault="004270FC" w:rsidP="004270FC">
      <w:pPr>
        <w:pStyle w:val="CodePACKT"/>
      </w:pPr>
    </w:p>
    <w:p w14:paraId="4A60B545" w14:textId="69138B09" w:rsidR="004270FC" w:rsidRPr="004270FC" w:rsidRDefault="004270FC" w:rsidP="00022AD5">
      <w:pPr>
        <w:pStyle w:val="NumberedBulletPACKT"/>
        <w:rPr>
          <w:color w:val="000000"/>
          <w:lang w:val="en-GB" w:eastAsia="en-GB"/>
        </w:rPr>
      </w:pPr>
      <w:r w:rsidRPr="004270FC">
        <w:rPr>
          <w:lang w:val="en-GB" w:eastAsia="en-GB"/>
        </w:rPr>
        <w:t>Removing registry policy entry</w:t>
      </w:r>
    </w:p>
    <w:p w14:paraId="2876E9F6" w14:textId="77777777" w:rsidR="00022AD5" w:rsidRPr="00022AD5" w:rsidRDefault="00022AD5" w:rsidP="00022AD5">
      <w:pPr>
        <w:pStyle w:val="CodePACKT"/>
      </w:pPr>
    </w:p>
    <w:p w14:paraId="0329E20D" w14:textId="78D1BBED" w:rsidR="00022AD5" w:rsidRDefault="004270FC" w:rsidP="00022AD5">
      <w:pPr>
        <w:pStyle w:val="CodePACKT"/>
      </w:pPr>
      <w:r w:rsidRPr="00022AD5">
        <w:t>Remove-Item -Path $</w:t>
      </w:r>
      <w:proofErr w:type="spellStart"/>
      <w:r w:rsidRPr="00022AD5">
        <w:t>SBLPath</w:t>
      </w:r>
      <w:proofErr w:type="spellEnd"/>
    </w:p>
    <w:p w14:paraId="7B30EAA2" w14:textId="21235D93" w:rsidR="00680501" w:rsidRDefault="00680501" w:rsidP="00680501">
      <w:pPr>
        <w:pStyle w:val="Heading2"/>
        <w:numPr>
          <w:ilvl w:val="1"/>
          <w:numId w:val="3"/>
        </w:numPr>
        <w:tabs>
          <w:tab w:val="left" w:pos="0"/>
        </w:tabs>
      </w:pPr>
      <w:r>
        <w:lastRenderedPageBreak/>
        <w:t>How it works...</w:t>
      </w:r>
    </w:p>
    <w:p w14:paraId="061B8EEE" w14:textId="4804A7DE" w:rsidR="00022AD5" w:rsidRDefault="00022AD5" w:rsidP="00022AD5">
      <w:pPr>
        <w:pStyle w:val="NormalPACKT"/>
      </w:pPr>
      <w:r>
        <w:t xml:space="preserve">In </w:t>
      </w:r>
      <w:r w:rsidRPr="00022AD5">
        <w:rPr>
          <w:rStyle w:val="ItalicsPACKT"/>
        </w:rPr>
        <w:t>step 1</w:t>
      </w:r>
      <w:r>
        <w:t xml:space="preserve">, you use the </w:t>
      </w:r>
      <w:r w:rsidRPr="00022AD5">
        <w:rPr>
          <w:rStyle w:val="CodeInTextPACKT"/>
        </w:rPr>
        <w:t>wevtutil.exe</w:t>
      </w:r>
      <w:r>
        <w:t xml:space="preserve"> console application to clear the PowerShell Core operational log. In </w:t>
      </w:r>
      <w:r w:rsidRPr="00022AD5">
        <w:rPr>
          <w:rStyle w:val="ItalicsPACKT"/>
        </w:rPr>
        <w:t>step 2</w:t>
      </w:r>
      <w:r>
        <w:t>, you update the registry to enable script block logging for the currently logged</w:t>
      </w:r>
      <w:r w:rsidR="001D7F4A">
        <w:t>-</w:t>
      </w:r>
      <w:r>
        <w:t>on user  (</w:t>
      </w:r>
      <w:r w:rsidRPr="00022AD5">
        <w:rPr>
          <w:rStyle w:val="CodeInTextPACKT"/>
        </w:rPr>
        <w:t>Reskit\Administrator</w:t>
      </w:r>
      <w:r>
        <w:t xml:space="preserve">). These steps produce no output. </w:t>
      </w:r>
    </w:p>
    <w:p w14:paraId="6A470013" w14:textId="75A8C9EF" w:rsidR="00022AD5" w:rsidRDefault="00022AD5" w:rsidP="00022AD5">
      <w:pPr>
        <w:pStyle w:val="NormalPACKT"/>
      </w:pPr>
      <w:r>
        <w:t xml:space="preserve">In </w:t>
      </w:r>
      <w:r w:rsidRPr="00022AD5">
        <w:rPr>
          <w:rStyle w:val="ItalicsPACKT"/>
        </w:rPr>
        <w:t>step 3</w:t>
      </w:r>
      <w:r>
        <w:t>, you examine the PowerShell Core log for 4104 events, with output like this:</w:t>
      </w:r>
    </w:p>
    <w:p w14:paraId="40DABAE9" w14:textId="57191FEE" w:rsidR="00022AD5" w:rsidRDefault="00022AD5" w:rsidP="00022AD5">
      <w:pPr>
        <w:pStyle w:val="FigurePACKT"/>
      </w:pPr>
      <w:r>
        <w:t xml:space="preserve"> </w:t>
      </w:r>
      <w:r>
        <w:rPr>
          <w:noProof/>
        </w:rPr>
        <w:drawing>
          <wp:inline distT="0" distB="0" distL="0" distR="0" wp14:anchorId="79EAD7B5" wp14:editId="1F5D056F">
            <wp:extent cx="3320290" cy="119701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5104" cy="1198746"/>
                    </a:xfrm>
                    <a:prstGeom prst="rect">
                      <a:avLst/>
                    </a:prstGeom>
                  </pic:spPr>
                </pic:pic>
              </a:graphicData>
            </a:graphic>
          </wp:inline>
        </w:drawing>
      </w:r>
    </w:p>
    <w:p w14:paraId="6D6E1DB2" w14:textId="7EC379BE" w:rsidR="00B16C99" w:rsidRPr="00DC6325" w:rsidRDefault="00B16C99" w:rsidP="00746ACA">
      <w:pPr>
        <w:pStyle w:val="FigureCaptionPACKT"/>
        <w:rPr>
          <w:szCs w:val="28"/>
        </w:rPr>
        <w:pPrChange w:id="47" w:author="Liam Draper" w:date="2022-08-01T09:47:00Z">
          <w:pPr>
            <w:pStyle w:val="FigurePACKT"/>
          </w:pPr>
        </w:pPrChange>
      </w:pPr>
      <w:r w:rsidRPr="00DC6325">
        <w:rPr>
          <w:szCs w:val="28"/>
        </w:rPr>
        <w:t xml:space="preserve">Figure </w:t>
      </w:r>
      <w:r>
        <w:rPr>
          <w:szCs w:val="28"/>
        </w:rPr>
        <w:t>6</w:t>
      </w:r>
      <w:r w:rsidRPr="00DC6325">
        <w:rPr>
          <w:szCs w:val="28"/>
        </w:rPr>
        <w:t>.</w:t>
      </w:r>
      <w:r>
        <w:rPr>
          <w:szCs w:val="28"/>
        </w:rPr>
        <w:t>3</w:t>
      </w:r>
      <w:del w:id="48" w:author="Liam Draper" w:date="2022-08-01T09:47:00Z">
        <w:r w:rsidDel="00746ACA">
          <w:rPr>
            <w:szCs w:val="28"/>
          </w:rPr>
          <w:delText>2</w:delText>
        </w:r>
      </w:del>
      <w:ins w:id="49" w:author="Liam Draper" w:date="2022-08-01T09:47:00Z">
        <w:r w:rsidR="00746ACA">
          <w:rPr>
            <w:szCs w:val="28"/>
          </w:rPr>
          <w:t>3</w:t>
        </w:r>
      </w:ins>
      <w:r w:rsidRPr="00DC6325">
        <w:rPr>
          <w:szCs w:val="28"/>
        </w:rPr>
        <w:t>:</w:t>
      </w:r>
      <w:r w:rsidRPr="0090654F">
        <w:t xml:space="preserve"> </w:t>
      </w:r>
      <w:r w:rsidRPr="00B16C99">
        <w:t>Examining the PowerShell Core event log for 4104 events</w:t>
      </w:r>
      <w:r>
        <w:rPr>
          <w:szCs w:val="28"/>
        </w:rPr>
        <w:t xml:space="preserve"> </w:t>
      </w:r>
    </w:p>
    <w:p w14:paraId="347626CF" w14:textId="266FF127" w:rsidR="00B16C99" w:rsidRDefault="00B16C99" w:rsidP="00B16C99">
      <w:pPr>
        <w:pStyle w:val="LayoutInformationPACKT"/>
        <w:rPr>
          <w:noProof/>
        </w:rPr>
      </w:pPr>
      <w:r>
        <w:t xml:space="preserve">Insert </w:t>
      </w:r>
      <w:r w:rsidRPr="00C41783">
        <w:t>image</w:t>
      </w:r>
      <w:r>
        <w:t xml:space="preserve"> </w:t>
      </w:r>
      <w:r>
        <w:rPr>
          <w:noProof/>
        </w:rPr>
        <w:t>B18878_06</w:t>
      </w:r>
      <w:r w:rsidRPr="00023EAD">
        <w:rPr>
          <w:noProof/>
        </w:rPr>
        <w:t>_</w:t>
      </w:r>
      <w:r>
        <w:rPr>
          <w:noProof/>
        </w:rPr>
        <w:t>3</w:t>
      </w:r>
      <w:ins w:id="50" w:author="Liam Draper" w:date="2022-08-01T09:47:00Z">
        <w:r w:rsidR="00746ACA">
          <w:rPr>
            <w:noProof/>
          </w:rPr>
          <w:t>3</w:t>
        </w:r>
      </w:ins>
      <w:del w:id="51" w:author="Liam Draper" w:date="2022-08-01T09:47:00Z">
        <w:r w:rsidDel="00746ACA">
          <w:rPr>
            <w:noProof/>
          </w:rPr>
          <w:delText>2</w:delText>
        </w:r>
      </w:del>
      <w:r>
        <w:rPr>
          <w:noProof/>
        </w:rPr>
        <w:t>.png</w:t>
      </w:r>
    </w:p>
    <w:p w14:paraId="182F4F6A" w14:textId="2F615C87" w:rsidR="00022AD5" w:rsidRDefault="00022AD5" w:rsidP="00022AD5">
      <w:pPr>
        <w:pStyle w:val="NormalPACKT"/>
      </w:pPr>
      <w:r>
        <w:t xml:space="preserve">In </w:t>
      </w:r>
      <w:r w:rsidRPr="00B16C99">
        <w:rPr>
          <w:rStyle w:val="ItalicsPACKT"/>
        </w:rPr>
        <w:t>step 4</w:t>
      </w:r>
      <w:r>
        <w:t>, you view the details of</w:t>
      </w:r>
      <w:r w:rsidR="00B16C99">
        <w:t xml:space="preserve"> one of</w:t>
      </w:r>
      <w:r>
        <w:t xml:space="preserve"> the event log entr</w:t>
      </w:r>
      <w:r w:rsidR="009039E8">
        <w:t>ies</w:t>
      </w:r>
      <w:r>
        <w:t xml:space="preserve"> you saw in the previous step, with output that looks like this:</w:t>
      </w:r>
    </w:p>
    <w:p w14:paraId="50A3280E" w14:textId="7DCA080D" w:rsidR="00A55F51" w:rsidRDefault="00A55F51" w:rsidP="00A55F51">
      <w:pPr>
        <w:pStyle w:val="FigurePACKT"/>
        <w:rPr>
          <w:noProof/>
        </w:rPr>
      </w:pPr>
      <w:r w:rsidRPr="00A55F51">
        <w:rPr>
          <w:noProof/>
        </w:rPr>
        <w:drawing>
          <wp:inline distT="0" distB="0" distL="0" distR="0" wp14:anchorId="4AA3DBAD" wp14:editId="6BD451C1">
            <wp:extent cx="3774578" cy="1411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9230" cy="1416868"/>
                    </a:xfrm>
                    <a:prstGeom prst="rect">
                      <a:avLst/>
                    </a:prstGeom>
                  </pic:spPr>
                </pic:pic>
              </a:graphicData>
            </a:graphic>
          </wp:inline>
        </w:drawing>
      </w:r>
    </w:p>
    <w:p w14:paraId="55DB5786" w14:textId="5961251A" w:rsidR="00B16C99" w:rsidRPr="00DC6325" w:rsidRDefault="00022AD5" w:rsidP="00B16C99">
      <w:pPr>
        <w:pStyle w:val="FigurePACKT"/>
        <w:rPr>
          <w:szCs w:val="28"/>
        </w:rPr>
      </w:pPr>
      <w:r>
        <w:t xml:space="preserve"> </w:t>
      </w:r>
      <w:r w:rsidR="00A55F51">
        <w:t>F</w:t>
      </w:r>
      <w:r w:rsidR="00B16C99" w:rsidRPr="00DC6325">
        <w:rPr>
          <w:szCs w:val="28"/>
        </w:rPr>
        <w:t xml:space="preserve">igure </w:t>
      </w:r>
      <w:r w:rsidR="00B16C99">
        <w:rPr>
          <w:szCs w:val="28"/>
        </w:rPr>
        <w:t>6</w:t>
      </w:r>
      <w:r w:rsidR="00B16C99" w:rsidRPr="00DC6325">
        <w:rPr>
          <w:szCs w:val="28"/>
        </w:rPr>
        <w:t>.</w:t>
      </w:r>
      <w:r w:rsidR="00B16C99">
        <w:rPr>
          <w:szCs w:val="28"/>
        </w:rPr>
        <w:t>3</w:t>
      </w:r>
      <w:ins w:id="52" w:author="Liam Draper" w:date="2022-08-01T09:48:00Z">
        <w:r w:rsidR="00746ACA">
          <w:rPr>
            <w:szCs w:val="28"/>
          </w:rPr>
          <w:t>4</w:t>
        </w:r>
      </w:ins>
      <w:del w:id="53" w:author="Liam Draper" w:date="2022-08-01T09:48:00Z">
        <w:r w:rsidR="00B16C99" w:rsidDel="00746ACA">
          <w:rPr>
            <w:szCs w:val="28"/>
          </w:rPr>
          <w:delText>3</w:delText>
        </w:r>
      </w:del>
      <w:r w:rsidR="00B16C99" w:rsidRPr="00DC6325">
        <w:rPr>
          <w:szCs w:val="28"/>
        </w:rPr>
        <w:t>:</w:t>
      </w:r>
      <w:r w:rsidR="00B16C99" w:rsidRPr="0090654F">
        <w:t xml:space="preserve"> </w:t>
      </w:r>
      <w:r w:rsidR="00B16C99" w:rsidRPr="00B16C99">
        <w:t>Examining logged event details</w:t>
      </w:r>
      <w:r w:rsidR="00B16C99">
        <w:rPr>
          <w:szCs w:val="28"/>
        </w:rPr>
        <w:t xml:space="preserve"> </w:t>
      </w:r>
    </w:p>
    <w:p w14:paraId="5AB98971" w14:textId="5791166D" w:rsidR="00B16C99" w:rsidRDefault="00B16C99" w:rsidP="00B16C99">
      <w:pPr>
        <w:pStyle w:val="LayoutInformationPACKT"/>
        <w:rPr>
          <w:noProof/>
        </w:rPr>
      </w:pPr>
      <w:r>
        <w:t xml:space="preserve">Insert </w:t>
      </w:r>
      <w:r w:rsidRPr="00C41783">
        <w:t>image</w:t>
      </w:r>
      <w:r>
        <w:t xml:space="preserve"> </w:t>
      </w:r>
      <w:r>
        <w:rPr>
          <w:noProof/>
        </w:rPr>
        <w:t>B18878_06</w:t>
      </w:r>
      <w:r w:rsidRPr="00023EAD">
        <w:rPr>
          <w:noProof/>
        </w:rPr>
        <w:t>_</w:t>
      </w:r>
      <w:del w:id="54" w:author="Liam Draper" w:date="2022-08-01T09:48:00Z">
        <w:r w:rsidDel="00746ACA">
          <w:rPr>
            <w:noProof/>
          </w:rPr>
          <w:delText>33</w:delText>
        </w:r>
      </w:del>
      <w:ins w:id="55" w:author="Liam Draper" w:date="2022-08-01T09:48:00Z">
        <w:r w:rsidR="00746ACA">
          <w:rPr>
            <w:noProof/>
          </w:rPr>
          <w:t>3</w:t>
        </w:r>
        <w:r w:rsidR="00746ACA">
          <w:rPr>
            <w:noProof/>
          </w:rPr>
          <w:t>4</w:t>
        </w:r>
      </w:ins>
      <w:r>
        <w:rPr>
          <w:noProof/>
        </w:rPr>
        <w:t>.png</w:t>
      </w:r>
    </w:p>
    <w:p w14:paraId="6BB6199C" w14:textId="1982DD75" w:rsidR="00022AD5" w:rsidRDefault="00022AD5" w:rsidP="00022AD5">
      <w:pPr>
        <w:pStyle w:val="NormalPACKT"/>
      </w:pPr>
      <w:r>
        <w:t xml:space="preserve">In </w:t>
      </w:r>
      <w:r w:rsidRPr="006F71B5">
        <w:rPr>
          <w:rStyle w:val="ItalicsPACKT"/>
        </w:rPr>
        <w:t>step 5</w:t>
      </w:r>
      <w:r>
        <w:t>, you create and execute another script block</w:t>
      </w:r>
      <w:r w:rsidR="009039E8">
        <w:t>. This step gets a</w:t>
      </w:r>
      <w:r w:rsidR="007B3396">
        <w:t xml:space="preserve"> count of the event log entries before and after</w:t>
      </w:r>
      <w:r w:rsidR="009039E8">
        <w:t xml:space="preserve"> you execute the script block</w:t>
      </w:r>
      <w:r w:rsidR="006F71B5">
        <w:t xml:space="preserve">. In this case, </w:t>
      </w:r>
      <w:r w:rsidR="007B3396">
        <w:t xml:space="preserve">this </w:t>
      </w:r>
      <w:r>
        <w:t xml:space="preserve">script block </w:t>
      </w:r>
      <w:r w:rsidR="007B3396">
        <w:t xml:space="preserve">is one that PowerShell does </w:t>
      </w:r>
      <w:r>
        <w:t xml:space="preserve">not consider important enough to log. This step produces no output, but in </w:t>
      </w:r>
      <w:r w:rsidRPr="006F71B5">
        <w:rPr>
          <w:rStyle w:val="ItalicsPACKT"/>
        </w:rPr>
        <w:t>step 6</w:t>
      </w:r>
      <w:r>
        <w:t xml:space="preserve">, you view the before and after counts like this:  </w:t>
      </w:r>
    </w:p>
    <w:p w14:paraId="440155E1" w14:textId="1046B69B" w:rsidR="00022AD5" w:rsidRDefault="00A55F51" w:rsidP="00A55F51">
      <w:pPr>
        <w:pStyle w:val="FigurePACKT"/>
      </w:pPr>
      <w:r>
        <w:rPr>
          <w:noProof/>
        </w:rPr>
        <w:drawing>
          <wp:inline distT="0" distB="0" distL="0" distR="0" wp14:anchorId="656F2563" wp14:editId="23E9A798">
            <wp:extent cx="3745456" cy="680954"/>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5955" cy="686499"/>
                    </a:xfrm>
                    <a:prstGeom prst="rect">
                      <a:avLst/>
                    </a:prstGeom>
                  </pic:spPr>
                </pic:pic>
              </a:graphicData>
            </a:graphic>
          </wp:inline>
        </w:drawing>
      </w:r>
    </w:p>
    <w:p w14:paraId="10E0296A" w14:textId="23CB0529" w:rsidR="00A55F51" w:rsidRPr="00DC6325" w:rsidRDefault="00A55F51" w:rsidP="00A55F51">
      <w:pPr>
        <w:pStyle w:val="FigurePACKT"/>
        <w:rPr>
          <w:szCs w:val="28"/>
        </w:rPr>
      </w:pPr>
      <w:r>
        <w:t>F</w:t>
      </w:r>
      <w:r w:rsidRPr="00DC6325">
        <w:rPr>
          <w:szCs w:val="28"/>
        </w:rPr>
        <w:t xml:space="preserve">igure </w:t>
      </w:r>
      <w:r>
        <w:rPr>
          <w:szCs w:val="28"/>
        </w:rPr>
        <w:t>6</w:t>
      </w:r>
      <w:r w:rsidRPr="00DC6325">
        <w:rPr>
          <w:szCs w:val="28"/>
        </w:rPr>
        <w:t>.</w:t>
      </w:r>
      <w:del w:id="56" w:author="Liam Draper" w:date="2022-08-01T09:49:00Z">
        <w:r w:rsidDel="00746ACA">
          <w:rPr>
            <w:szCs w:val="28"/>
          </w:rPr>
          <w:delText>34</w:delText>
        </w:r>
      </w:del>
      <w:ins w:id="57" w:author="Liam Draper" w:date="2022-08-01T09:49:00Z">
        <w:r w:rsidR="00746ACA">
          <w:rPr>
            <w:szCs w:val="28"/>
          </w:rPr>
          <w:t>35</w:t>
        </w:r>
      </w:ins>
      <w:r w:rsidRPr="00DC6325">
        <w:rPr>
          <w:szCs w:val="28"/>
        </w:rPr>
        <w:t>:</w:t>
      </w:r>
      <w:r w:rsidRPr="0090654F">
        <w:t xml:space="preserve"> </w:t>
      </w:r>
      <w:r>
        <w:t>Comparing events in the PowerShell event log</w:t>
      </w:r>
      <w:r>
        <w:rPr>
          <w:szCs w:val="28"/>
        </w:rPr>
        <w:t xml:space="preserve"> </w:t>
      </w:r>
    </w:p>
    <w:p w14:paraId="02A17D4F" w14:textId="0FC35936" w:rsidR="00A55F51" w:rsidRDefault="00A55F51" w:rsidP="00A55F51">
      <w:pPr>
        <w:pStyle w:val="LayoutInformationPACKT"/>
        <w:rPr>
          <w:noProof/>
        </w:rPr>
      </w:pPr>
      <w:r>
        <w:t xml:space="preserve">Insert </w:t>
      </w:r>
      <w:r w:rsidRPr="00C41783">
        <w:t>image</w:t>
      </w:r>
      <w:r>
        <w:t xml:space="preserve"> </w:t>
      </w:r>
      <w:r>
        <w:rPr>
          <w:noProof/>
        </w:rPr>
        <w:t>B18878_06</w:t>
      </w:r>
      <w:r w:rsidRPr="00023EAD">
        <w:rPr>
          <w:noProof/>
        </w:rPr>
        <w:t>_</w:t>
      </w:r>
      <w:del w:id="58" w:author="Liam Draper" w:date="2022-08-01T09:49:00Z">
        <w:r w:rsidDel="00746ACA">
          <w:rPr>
            <w:noProof/>
          </w:rPr>
          <w:delText>34</w:delText>
        </w:r>
      </w:del>
      <w:ins w:id="59" w:author="Liam Draper" w:date="2022-08-01T09:49:00Z">
        <w:r w:rsidR="00746ACA">
          <w:rPr>
            <w:noProof/>
          </w:rPr>
          <w:t>35</w:t>
        </w:r>
      </w:ins>
      <w:r>
        <w:rPr>
          <w:noProof/>
        </w:rPr>
        <w:t>.png</w:t>
      </w:r>
    </w:p>
    <w:p w14:paraId="64C99F26" w14:textId="08B2E10E" w:rsidR="00022AD5" w:rsidRPr="00022AD5" w:rsidRDefault="00022AD5" w:rsidP="00022AD5">
      <w:pPr>
        <w:pStyle w:val="NormalPACKT"/>
      </w:pPr>
      <w:r>
        <w:t xml:space="preserve">In the final step, </w:t>
      </w:r>
      <w:r w:rsidRPr="00A55F51">
        <w:rPr>
          <w:rStyle w:val="ItalicsPACKT"/>
        </w:rPr>
        <w:t>step 7</w:t>
      </w:r>
      <w:r>
        <w:t>, you remove the policy entry from the registry, producing no output.</w:t>
      </w:r>
    </w:p>
    <w:p w14:paraId="1EA65160" w14:textId="77777777" w:rsidR="00680501" w:rsidRDefault="00680501" w:rsidP="00680501">
      <w:pPr>
        <w:pStyle w:val="Heading2"/>
      </w:pPr>
      <w:r>
        <w:t>There's more...</w:t>
      </w:r>
    </w:p>
    <w:p w14:paraId="113D76A4" w14:textId="67B25FCC" w:rsidR="00022AD5" w:rsidRPr="00022AD5" w:rsidRDefault="00022AD5" w:rsidP="00022AD5">
      <w:pPr>
        <w:pStyle w:val="NormalPACKT"/>
        <w:rPr>
          <w:lang w:val="en-GB"/>
        </w:rPr>
      </w:pPr>
      <w:r w:rsidRPr="00022AD5">
        <w:rPr>
          <w:lang w:val="en-GB"/>
        </w:rPr>
        <w:t xml:space="preserve">In </w:t>
      </w:r>
      <w:r w:rsidRPr="00A55F51">
        <w:rPr>
          <w:rStyle w:val="ItalicsPACKT"/>
          <w:lang w:val="en-GB"/>
        </w:rPr>
        <w:t>step 1</w:t>
      </w:r>
      <w:r w:rsidRPr="00022AD5">
        <w:rPr>
          <w:lang w:val="en-GB"/>
        </w:rPr>
        <w:t xml:space="preserve">, you use the wevtutil.exe console application to clear an event log. With Windows PowerShell, you </w:t>
      </w:r>
      <w:r w:rsidR="004F1B38">
        <w:rPr>
          <w:lang w:val="en-GB"/>
        </w:rPr>
        <w:t xml:space="preserve">can use </w:t>
      </w:r>
      <w:r w:rsidRPr="00022AD5">
        <w:rPr>
          <w:lang w:val="en-GB"/>
        </w:rPr>
        <w:t xml:space="preserve">the </w:t>
      </w:r>
      <w:r w:rsidRPr="004F1B38">
        <w:rPr>
          <w:rStyle w:val="CodeInTextPACKT"/>
          <w:lang w:val="en-GB"/>
        </w:rPr>
        <w:t>Clear-</w:t>
      </w:r>
      <w:proofErr w:type="spellStart"/>
      <w:r w:rsidRPr="004F1B38">
        <w:rPr>
          <w:rStyle w:val="CodeInTextPACKT"/>
          <w:lang w:val="en-GB"/>
        </w:rPr>
        <w:t>EventLog</w:t>
      </w:r>
      <w:proofErr w:type="spellEnd"/>
      <w:r w:rsidRPr="00022AD5">
        <w:rPr>
          <w:lang w:val="en-GB"/>
        </w:rPr>
        <w:t xml:space="preserve"> cmdlet that you can use to clear an event log. This cmdlet does not exist in PowerShell 7, which is why you use a Win32 console application to clear the </w:t>
      </w:r>
      <w:r w:rsidR="009039E8">
        <w:rPr>
          <w:lang w:val="en-GB"/>
        </w:rPr>
        <w:lastRenderedPageBreak/>
        <w:t>Event L</w:t>
      </w:r>
      <w:r w:rsidRPr="00022AD5">
        <w:rPr>
          <w:lang w:val="en-GB"/>
        </w:rPr>
        <w:t xml:space="preserve">og. </w:t>
      </w:r>
      <w:r w:rsidR="004F1B38">
        <w:rPr>
          <w:lang w:val="en-GB"/>
        </w:rPr>
        <w:t>As an alternative, you could use PowerShell remoting, create a remoting sessi</w:t>
      </w:r>
      <w:r w:rsidR="009039E8">
        <w:rPr>
          <w:lang w:val="en-GB"/>
        </w:rPr>
        <w:t>o</w:t>
      </w:r>
      <w:r w:rsidR="004F1B38">
        <w:rPr>
          <w:lang w:val="en-GB"/>
        </w:rPr>
        <w:t xml:space="preserve">n to the current machine using a Windows PowerShell endpoint and run the </w:t>
      </w:r>
      <w:r w:rsidR="004F1B38" w:rsidRPr="004F1B38">
        <w:rPr>
          <w:rStyle w:val="CodeInTextPACKT"/>
        </w:rPr>
        <w:t>Clear-</w:t>
      </w:r>
      <w:proofErr w:type="spellStart"/>
      <w:r w:rsidR="004F1B38" w:rsidRPr="004F1B38">
        <w:rPr>
          <w:rStyle w:val="CodeInTextPACKT"/>
        </w:rPr>
        <w:t>EventLog</w:t>
      </w:r>
      <w:proofErr w:type="spellEnd"/>
      <w:r w:rsidR="004F1B38">
        <w:rPr>
          <w:lang w:val="en-GB"/>
        </w:rPr>
        <w:t xml:space="preserve"> command in that session.</w:t>
      </w:r>
    </w:p>
    <w:p w14:paraId="5FBA1A34" w14:textId="462D51D8" w:rsidR="009039E8" w:rsidRDefault="00022AD5" w:rsidP="009039E8">
      <w:pPr>
        <w:pStyle w:val="NormalPACKT"/>
        <w:rPr>
          <w:lang w:val="en-GB"/>
        </w:rPr>
      </w:pPr>
      <w:r w:rsidRPr="00022AD5">
        <w:rPr>
          <w:lang w:val="en-GB"/>
        </w:rPr>
        <w:t xml:space="preserve">In </w:t>
      </w:r>
      <w:r w:rsidRPr="004F1B38">
        <w:rPr>
          <w:rStyle w:val="ItalicsPACKT"/>
          <w:lang w:val="en-GB"/>
        </w:rPr>
        <w:t>step 6</w:t>
      </w:r>
      <w:r w:rsidRPr="00022AD5">
        <w:rPr>
          <w:lang w:val="en-GB"/>
        </w:rPr>
        <w:t xml:space="preserve">, you can see that the script block you executed did not result in PowerShell logging the script block. </w:t>
      </w:r>
      <w:r w:rsidR="009039E8">
        <w:rPr>
          <w:lang w:val="en-GB"/>
        </w:rPr>
        <w:t xml:space="preserve">By not logging every script block, you </w:t>
      </w:r>
      <w:r w:rsidRPr="00022AD5">
        <w:rPr>
          <w:lang w:val="en-GB"/>
        </w:rPr>
        <w:t xml:space="preserve">reduce the amount of logging </w:t>
      </w:r>
      <w:r w:rsidR="009039E8">
        <w:rPr>
          <w:lang w:val="en-GB"/>
        </w:rPr>
        <w:t>PowerShell needs to perform (and the work you need to do to review the logs</w:t>
      </w:r>
      <w:r w:rsidRPr="00022AD5">
        <w:rPr>
          <w:lang w:val="en-GB"/>
        </w:rPr>
        <w:t>.</w:t>
      </w:r>
      <w:r w:rsidR="004F1B38">
        <w:rPr>
          <w:lang w:val="en-GB"/>
        </w:rPr>
        <w:t xml:space="preserve"> </w:t>
      </w:r>
    </w:p>
    <w:p w14:paraId="01AD3351" w14:textId="245EB107" w:rsidR="00680501" w:rsidRDefault="00BF2514" w:rsidP="009039E8">
      <w:pPr>
        <w:pStyle w:val="Heading1"/>
      </w:pPr>
      <w:r>
        <w:t>Configuring AD Password Policies</w:t>
      </w:r>
    </w:p>
    <w:p w14:paraId="3BC00940" w14:textId="736F9C31" w:rsidR="00B8132E" w:rsidRPr="00B8132E" w:rsidRDefault="00B8132E" w:rsidP="00B8132E">
      <w:pPr>
        <w:pStyle w:val="NormalPACKT"/>
        <w:rPr>
          <w:lang w:val="en-GB"/>
        </w:rPr>
      </w:pPr>
      <w:r w:rsidRPr="00B8132E">
        <w:rPr>
          <w:lang w:val="en-GB"/>
        </w:rPr>
        <w:t>Passwords are essential for security as they help ensure that a person is who they say they are and thus are allowed to perform some action such as log</w:t>
      </w:r>
      <w:r w:rsidR="009039E8">
        <w:rPr>
          <w:lang w:val="en-GB"/>
        </w:rPr>
        <w:t>ging</w:t>
      </w:r>
      <w:r w:rsidRPr="00B8132E">
        <w:rPr>
          <w:lang w:val="en-GB"/>
        </w:rPr>
        <w:t xml:space="preserve"> on to a host or edit</w:t>
      </w:r>
      <w:r w:rsidR="009039E8">
        <w:rPr>
          <w:lang w:val="en-GB"/>
        </w:rPr>
        <w:t>ing</w:t>
      </w:r>
      <w:r w:rsidRPr="00B8132E">
        <w:rPr>
          <w:lang w:val="en-GB"/>
        </w:rPr>
        <w:t xml:space="preserve"> a file. Password policies allow you to define your password attributes, including minimum length and whether complex passwords are required. You can also set the number of times a user enters an invalid password before that user is locked out (and a lockout duration). For more details on improving authentication security, see </w:t>
      </w:r>
      <w:r w:rsidRPr="00B8132E">
        <w:rPr>
          <w:rStyle w:val="URLPACKTChar"/>
          <w:lang w:val="en-GB"/>
        </w:rPr>
        <w:t>https://www.microsoftpressstore.com/articles/article.aspx?p=2224364&amp;seqNum=2</w:t>
      </w:r>
      <w:r w:rsidRPr="00B8132E">
        <w:rPr>
          <w:lang w:val="en-GB"/>
        </w:rPr>
        <w:t>.</w:t>
      </w:r>
    </w:p>
    <w:p w14:paraId="512FA528" w14:textId="4A38733C" w:rsidR="00B8132E" w:rsidRPr="00B8132E" w:rsidRDefault="00B8132E" w:rsidP="00B8132E">
      <w:pPr>
        <w:pStyle w:val="NormalPACKT"/>
        <w:rPr>
          <w:lang w:val="en-GB"/>
        </w:rPr>
      </w:pPr>
      <w:r w:rsidRPr="00B8132E">
        <w:rPr>
          <w:lang w:val="en-GB"/>
        </w:rPr>
        <w:t>In AD, you can apply a default domain password policy. This policy applies to all users in the domain. In most cases, this is adequate for the organization. But in some cases, you wish to apply a more stringent password policy to certain users or groups of users. You use AD's fine-grained password policy to manage these more restrictive passwords. A ‘fine-grained’ policy is one you can apply to just a single user</w:t>
      </w:r>
      <w:r>
        <w:rPr>
          <w:lang w:val="en-GB"/>
        </w:rPr>
        <w:t xml:space="preserve"> or an OU, a</w:t>
      </w:r>
      <w:r w:rsidRPr="00B8132E">
        <w:rPr>
          <w:lang w:val="en-GB"/>
        </w:rPr>
        <w:t>s opposed to every user in the domain.</w:t>
      </w:r>
    </w:p>
    <w:p w14:paraId="6C96573B" w14:textId="77777777" w:rsidR="00680501" w:rsidRDefault="00680501" w:rsidP="00680501">
      <w:pPr>
        <w:pStyle w:val="Heading2"/>
        <w:tabs>
          <w:tab w:val="left" w:pos="0"/>
        </w:tabs>
      </w:pPr>
      <w:r>
        <w:t>Getting ready</w:t>
      </w:r>
    </w:p>
    <w:p w14:paraId="6CB27B10" w14:textId="77777777" w:rsidR="00B8132E" w:rsidRPr="00B8132E" w:rsidRDefault="00B8132E" w:rsidP="00B8132E">
      <w:pPr>
        <w:pStyle w:val="NormalPACKT"/>
        <w:rPr>
          <w:lang w:val="en-GB"/>
        </w:rPr>
      </w:pPr>
      <w:r w:rsidRPr="00B8132E">
        <w:rPr>
          <w:lang w:val="en-GB"/>
        </w:rPr>
        <w:t xml:space="preserve">You run this recipe on </w:t>
      </w:r>
      <w:r w:rsidRPr="00B8132E">
        <w:rPr>
          <w:rStyle w:val="CodeInTextPACKT"/>
          <w:lang w:val="en-GB"/>
        </w:rPr>
        <w:t>DC1</w:t>
      </w:r>
      <w:r w:rsidRPr="00B8132E">
        <w:rPr>
          <w:lang w:val="en-GB"/>
        </w:rPr>
        <w:t xml:space="preserve">, a domain controller in the </w:t>
      </w:r>
      <w:r w:rsidRPr="00B8132E">
        <w:rPr>
          <w:rStyle w:val="CodeInTextPACKT"/>
          <w:lang w:val="en-GB"/>
        </w:rPr>
        <w:t>Reskit.Org</w:t>
      </w:r>
      <w:r w:rsidRPr="00B8132E">
        <w:rPr>
          <w:lang w:val="en-GB"/>
        </w:rPr>
        <w:t xml:space="preserve"> domain. You must login as a domain administrator.</w:t>
      </w:r>
    </w:p>
    <w:p w14:paraId="571618FA" w14:textId="759B2CAF" w:rsidR="00680501" w:rsidRDefault="00680501" w:rsidP="00680501">
      <w:pPr>
        <w:pStyle w:val="Heading2"/>
        <w:tabs>
          <w:tab w:val="left" w:pos="0"/>
        </w:tabs>
      </w:pPr>
      <w:r>
        <w:t>How to do it...</w:t>
      </w:r>
    </w:p>
    <w:p w14:paraId="1119B4B1" w14:textId="3B261112" w:rsidR="00B8132E" w:rsidRPr="00B8132E" w:rsidRDefault="00B8132E" w:rsidP="00B8132E">
      <w:pPr>
        <w:pStyle w:val="NumberedBulletPACKT"/>
        <w:numPr>
          <w:ilvl w:val="0"/>
          <w:numId w:val="26"/>
        </w:numPr>
        <w:rPr>
          <w:color w:val="000000"/>
          <w:lang w:val="en-GB" w:eastAsia="en-GB"/>
        </w:rPr>
      </w:pPr>
      <w:r w:rsidRPr="00B8132E">
        <w:rPr>
          <w:lang w:val="en-GB" w:eastAsia="en-GB"/>
        </w:rPr>
        <w:t>Discovering the current domain password policy</w:t>
      </w:r>
    </w:p>
    <w:p w14:paraId="44AB754A" w14:textId="77777777" w:rsidR="00B8132E" w:rsidRPr="00B8132E" w:rsidRDefault="00B8132E" w:rsidP="00B8132E">
      <w:pPr>
        <w:pStyle w:val="CodePACKT"/>
      </w:pPr>
    </w:p>
    <w:p w14:paraId="2235B42F" w14:textId="37CCBE40" w:rsidR="00B8132E" w:rsidRPr="00B8132E" w:rsidRDefault="00B8132E" w:rsidP="00B8132E">
      <w:pPr>
        <w:pStyle w:val="CodePACKT"/>
      </w:pPr>
      <w:r w:rsidRPr="00B8132E">
        <w:t>Get-</w:t>
      </w:r>
      <w:proofErr w:type="spellStart"/>
      <w:r w:rsidRPr="00B8132E">
        <w:t>ADDefaultDomainPasswordPolicy</w:t>
      </w:r>
      <w:proofErr w:type="spellEnd"/>
      <w:r w:rsidRPr="00B8132E">
        <w:t xml:space="preserve">  </w:t>
      </w:r>
    </w:p>
    <w:p w14:paraId="014E264D" w14:textId="77777777" w:rsidR="00B8132E" w:rsidRPr="00B8132E" w:rsidRDefault="00B8132E" w:rsidP="00B8132E">
      <w:pPr>
        <w:pStyle w:val="CodePACKT"/>
      </w:pPr>
    </w:p>
    <w:p w14:paraId="2E20066E" w14:textId="5002DFC0" w:rsidR="00B8132E" w:rsidRPr="00B8132E" w:rsidRDefault="00B8132E" w:rsidP="00B8132E">
      <w:pPr>
        <w:pStyle w:val="NumberedBulletPACKT"/>
        <w:rPr>
          <w:color w:val="000000"/>
          <w:lang w:val="en-GB" w:eastAsia="en-GB"/>
        </w:rPr>
      </w:pPr>
      <w:r w:rsidRPr="00B8132E">
        <w:rPr>
          <w:lang w:val="en-GB" w:eastAsia="en-GB"/>
        </w:rPr>
        <w:t xml:space="preserve">Discovering if there is a fine-grained password policy for </w:t>
      </w:r>
      <w:proofErr w:type="spellStart"/>
      <w:r w:rsidRPr="00B8132E">
        <w:rPr>
          <w:lang w:val="en-GB" w:eastAsia="en-GB"/>
        </w:rPr>
        <w:t>JerryG</w:t>
      </w:r>
      <w:proofErr w:type="spellEnd"/>
    </w:p>
    <w:p w14:paraId="2B1F7D3F" w14:textId="77777777" w:rsidR="00B8132E" w:rsidRPr="00B8132E" w:rsidRDefault="00B8132E" w:rsidP="00B8132E">
      <w:pPr>
        <w:pStyle w:val="CodePACKT"/>
      </w:pPr>
    </w:p>
    <w:p w14:paraId="1DA3751E" w14:textId="455D6604" w:rsidR="00B8132E" w:rsidRPr="00B8132E" w:rsidRDefault="00B8132E" w:rsidP="00B8132E">
      <w:pPr>
        <w:pStyle w:val="CodePACKT"/>
      </w:pPr>
      <w:r w:rsidRPr="00B8132E">
        <w:t>Get-</w:t>
      </w:r>
      <w:proofErr w:type="spellStart"/>
      <w:r w:rsidRPr="00B8132E">
        <w:t>ADFineGrainedPasswordPolicy</w:t>
      </w:r>
      <w:proofErr w:type="spellEnd"/>
      <w:r w:rsidRPr="00B8132E">
        <w:t xml:space="preserve"> -Identity '</w:t>
      </w:r>
      <w:proofErr w:type="spellStart"/>
      <w:r w:rsidRPr="00B8132E">
        <w:t>JerryG</w:t>
      </w:r>
      <w:proofErr w:type="spellEnd"/>
      <w:r w:rsidRPr="00B8132E">
        <w:t>'</w:t>
      </w:r>
    </w:p>
    <w:p w14:paraId="22D0C5FF" w14:textId="77777777" w:rsidR="00B8132E" w:rsidRPr="00B8132E" w:rsidRDefault="00B8132E" w:rsidP="00B8132E">
      <w:pPr>
        <w:pStyle w:val="CodePACKT"/>
      </w:pPr>
    </w:p>
    <w:p w14:paraId="3E488B69" w14:textId="194E9E9F" w:rsidR="00B8132E" w:rsidRPr="00B8132E" w:rsidRDefault="00B8132E" w:rsidP="00B8132E">
      <w:pPr>
        <w:pStyle w:val="NumberedBulletPACKT"/>
        <w:rPr>
          <w:color w:val="000000"/>
          <w:lang w:val="en-GB" w:eastAsia="en-GB"/>
        </w:rPr>
      </w:pPr>
      <w:r w:rsidRPr="00B8132E">
        <w:rPr>
          <w:lang w:val="en-GB" w:eastAsia="en-GB"/>
        </w:rPr>
        <w:t>Updating the default password policy</w:t>
      </w:r>
    </w:p>
    <w:p w14:paraId="11191162" w14:textId="77777777" w:rsidR="00B8132E" w:rsidRPr="00B8132E" w:rsidRDefault="00B8132E" w:rsidP="00B8132E">
      <w:pPr>
        <w:pStyle w:val="CodePACKT"/>
      </w:pPr>
    </w:p>
    <w:p w14:paraId="00190D15" w14:textId="7A57B072" w:rsidR="00B8132E" w:rsidRPr="00B8132E" w:rsidRDefault="00B8132E" w:rsidP="00B8132E">
      <w:pPr>
        <w:pStyle w:val="CodePACKT"/>
      </w:pPr>
      <w:r w:rsidRPr="00B8132E">
        <w:t>$DPWPHT = [Ordered] @{</w:t>
      </w:r>
    </w:p>
    <w:p w14:paraId="5C1796D3" w14:textId="77777777" w:rsidR="00B8132E" w:rsidRPr="00B8132E" w:rsidRDefault="00B8132E" w:rsidP="00B8132E">
      <w:pPr>
        <w:pStyle w:val="CodePACKT"/>
      </w:pPr>
      <w:r w:rsidRPr="00B8132E">
        <w:t xml:space="preserve">    </w:t>
      </w:r>
      <w:proofErr w:type="spellStart"/>
      <w:r w:rsidRPr="00B8132E">
        <w:t>LockoutDuration</w:t>
      </w:r>
      <w:proofErr w:type="spellEnd"/>
      <w:r w:rsidRPr="00B8132E">
        <w:t xml:space="preserve">             = '00:45:00' </w:t>
      </w:r>
    </w:p>
    <w:p w14:paraId="1001FF56" w14:textId="77777777" w:rsidR="00B8132E" w:rsidRPr="00B8132E" w:rsidRDefault="00B8132E" w:rsidP="00B8132E">
      <w:pPr>
        <w:pStyle w:val="CodePACKT"/>
      </w:pPr>
      <w:r w:rsidRPr="00B8132E">
        <w:t xml:space="preserve">    </w:t>
      </w:r>
      <w:proofErr w:type="spellStart"/>
      <w:r w:rsidRPr="00B8132E">
        <w:t>LockoutObservationWindow</w:t>
      </w:r>
      <w:proofErr w:type="spellEnd"/>
      <w:r w:rsidRPr="00B8132E">
        <w:t xml:space="preserve">    = '00:30:00' </w:t>
      </w:r>
    </w:p>
    <w:p w14:paraId="37AD4FD3" w14:textId="77777777" w:rsidR="00B8132E" w:rsidRPr="00B8132E" w:rsidRDefault="00B8132E" w:rsidP="00B8132E">
      <w:pPr>
        <w:pStyle w:val="CodePACKT"/>
      </w:pPr>
      <w:r w:rsidRPr="00B8132E">
        <w:t xml:space="preserve">    </w:t>
      </w:r>
      <w:proofErr w:type="spellStart"/>
      <w:r w:rsidRPr="00B8132E">
        <w:t>ComplexityEnabled</w:t>
      </w:r>
      <w:proofErr w:type="spellEnd"/>
      <w:r w:rsidRPr="00B8132E">
        <w:t xml:space="preserve">           = $true</w:t>
      </w:r>
    </w:p>
    <w:p w14:paraId="0EDC135E" w14:textId="77777777" w:rsidR="00B8132E" w:rsidRPr="00B8132E" w:rsidRDefault="00B8132E" w:rsidP="00B8132E">
      <w:pPr>
        <w:pStyle w:val="CodePACKT"/>
      </w:pPr>
      <w:r w:rsidRPr="00B8132E">
        <w:t xml:space="preserve">    </w:t>
      </w:r>
      <w:proofErr w:type="spellStart"/>
      <w:r w:rsidRPr="00B8132E">
        <w:t>ReversibleEncryptionEnabled</w:t>
      </w:r>
      <w:proofErr w:type="spellEnd"/>
      <w:r w:rsidRPr="00B8132E">
        <w:t xml:space="preserve"> = $false </w:t>
      </w:r>
    </w:p>
    <w:p w14:paraId="2BDFBC17" w14:textId="77777777" w:rsidR="00B8132E" w:rsidRPr="00B8132E" w:rsidRDefault="00B8132E" w:rsidP="00B8132E">
      <w:pPr>
        <w:pStyle w:val="CodePACKT"/>
      </w:pPr>
      <w:r w:rsidRPr="00B8132E">
        <w:t xml:space="preserve">    </w:t>
      </w:r>
      <w:proofErr w:type="spellStart"/>
      <w:r w:rsidRPr="00B8132E">
        <w:t>MinPasswordLength</w:t>
      </w:r>
      <w:proofErr w:type="spellEnd"/>
      <w:r w:rsidRPr="00B8132E">
        <w:t xml:space="preserve">           = 6</w:t>
      </w:r>
    </w:p>
    <w:p w14:paraId="413F8803" w14:textId="77777777" w:rsidR="00B8132E" w:rsidRPr="00B8132E" w:rsidRDefault="00B8132E" w:rsidP="00B8132E">
      <w:pPr>
        <w:pStyle w:val="CodePACKT"/>
      </w:pPr>
      <w:r w:rsidRPr="00B8132E">
        <w:t>}</w:t>
      </w:r>
    </w:p>
    <w:p w14:paraId="3D51A3C5" w14:textId="77777777" w:rsidR="00B8132E" w:rsidRPr="00B8132E" w:rsidRDefault="00B8132E" w:rsidP="00B8132E">
      <w:pPr>
        <w:pStyle w:val="CodePACKT"/>
      </w:pPr>
      <w:r w:rsidRPr="00B8132E">
        <w:t>Get-</w:t>
      </w:r>
      <w:proofErr w:type="spellStart"/>
      <w:r w:rsidRPr="00B8132E">
        <w:t>ADDefaultDomainPasswordPolicy</w:t>
      </w:r>
      <w:proofErr w:type="spellEnd"/>
      <w:r w:rsidRPr="00B8132E">
        <w:t xml:space="preserve"> -Current </w:t>
      </w:r>
      <w:proofErr w:type="spellStart"/>
      <w:r w:rsidRPr="00B8132E">
        <w:t>LoggedOnUser</w:t>
      </w:r>
      <w:proofErr w:type="spellEnd"/>
      <w:r w:rsidRPr="00B8132E">
        <w:t xml:space="preserve"> |</w:t>
      </w:r>
    </w:p>
    <w:p w14:paraId="00049DC1" w14:textId="77777777" w:rsidR="00B8132E" w:rsidRPr="00B8132E" w:rsidRDefault="00B8132E" w:rsidP="00B8132E">
      <w:pPr>
        <w:pStyle w:val="CodePACKT"/>
      </w:pPr>
      <w:r w:rsidRPr="00B8132E">
        <w:t>  Set-</w:t>
      </w:r>
      <w:proofErr w:type="spellStart"/>
      <w:r w:rsidRPr="00B8132E">
        <w:t>ADDefaultDomainPasswordPolicy</w:t>
      </w:r>
      <w:proofErr w:type="spellEnd"/>
      <w:r w:rsidRPr="00B8132E">
        <w:t xml:space="preserve"> @DPWPHT</w:t>
      </w:r>
    </w:p>
    <w:p w14:paraId="4C2498C7" w14:textId="77777777" w:rsidR="00B8132E" w:rsidRPr="00B8132E" w:rsidRDefault="00B8132E" w:rsidP="00B8132E">
      <w:pPr>
        <w:pStyle w:val="CodePACKT"/>
      </w:pPr>
    </w:p>
    <w:p w14:paraId="3305F5D1" w14:textId="5E4C4175" w:rsidR="00B8132E" w:rsidRPr="00B8132E" w:rsidRDefault="00B8132E" w:rsidP="00B8132E">
      <w:pPr>
        <w:pStyle w:val="NumberedBulletPACKT"/>
        <w:rPr>
          <w:color w:val="000000"/>
          <w:lang w:val="en-GB" w:eastAsia="en-GB"/>
        </w:rPr>
      </w:pPr>
      <w:r w:rsidRPr="00B8132E">
        <w:rPr>
          <w:lang w:val="en-GB" w:eastAsia="en-GB"/>
        </w:rPr>
        <w:t>Checking updated default password policy</w:t>
      </w:r>
    </w:p>
    <w:p w14:paraId="632BA45D" w14:textId="77777777" w:rsidR="00B8132E" w:rsidRDefault="00B8132E" w:rsidP="00B8132E">
      <w:pPr>
        <w:pStyle w:val="CodePACKT"/>
      </w:pPr>
    </w:p>
    <w:p w14:paraId="06B42D5E" w14:textId="67026D65" w:rsidR="00B8132E" w:rsidRPr="00B8132E" w:rsidRDefault="00B8132E" w:rsidP="00B8132E">
      <w:pPr>
        <w:pStyle w:val="CodePACKT"/>
      </w:pPr>
      <w:r w:rsidRPr="00B8132E">
        <w:t>Get-</w:t>
      </w:r>
      <w:proofErr w:type="spellStart"/>
      <w:r w:rsidRPr="00B8132E">
        <w:t>ADDefaultDomainPasswordPolicy</w:t>
      </w:r>
      <w:proofErr w:type="spellEnd"/>
    </w:p>
    <w:p w14:paraId="493D2BD7" w14:textId="77777777" w:rsidR="00B8132E" w:rsidRPr="00B8132E" w:rsidRDefault="00B8132E" w:rsidP="00B8132E">
      <w:pPr>
        <w:pStyle w:val="CodePACKT"/>
      </w:pPr>
    </w:p>
    <w:p w14:paraId="4AC7B5E4" w14:textId="7457CA8D" w:rsidR="00B8132E" w:rsidRPr="00B8132E" w:rsidRDefault="00B8132E" w:rsidP="00B8132E">
      <w:pPr>
        <w:pStyle w:val="NumberedBulletPACKT"/>
        <w:rPr>
          <w:color w:val="000000"/>
          <w:lang w:val="en-GB" w:eastAsia="en-GB"/>
        </w:rPr>
      </w:pPr>
      <w:r w:rsidRPr="00B8132E">
        <w:rPr>
          <w:lang w:val="en-GB" w:eastAsia="en-GB"/>
        </w:rPr>
        <w:t>Creating a fine-grained password policy</w:t>
      </w:r>
    </w:p>
    <w:p w14:paraId="25244DB1" w14:textId="77777777" w:rsidR="00B8132E" w:rsidRPr="00B8132E" w:rsidRDefault="00B8132E" w:rsidP="00B8132E">
      <w:pPr>
        <w:pStyle w:val="CodePACKT"/>
      </w:pPr>
    </w:p>
    <w:p w14:paraId="6A99BD0C" w14:textId="17C96B41" w:rsidR="00B8132E" w:rsidRPr="00B8132E" w:rsidRDefault="00B8132E" w:rsidP="00B8132E">
      <w:pPr>
        <w:pStyle w:val="CodePACKT"/>
      </w:pPr>
      <w:r w:rsidRPr="00B8132E">
        <w:t>$PD = 'DNS Admins Group Fine-grained Password Policy'</w:t>
      </w:r>
    </w:p>
    <w:p w14:paraId="26F671AB" w14:textId="77777777" w:rsidR="00B8132E" w:rsidRPr="00B8132E" w:rsidRDefault="00B8132E" w:rsidP="00B8132E">
      <w:pPr>
        <w:pStyle w:val="CodePACKT"/>
      </w:pPr>
      <w:r w:rsidRPr="00B8132E">
        <w:t>$FGPHT = @{</w:t>
      </w:r>
    </w:p>
    <w:p w14:paraId="57736DB5" w14:textId="77777777" w:rsidR="00B8132E" w:rsidRPr="00B8132E" w:rsidRDefault="00B8132E" w:rsidP="00B8132E">
      <w:pPr>
        <w:pStyle w:val="CodePACKT"/>
      </w:pPr>
      <w:r w:rsidRPr="00B8132E">
        <w:t>  Name                     = 'DNSPWP'</w:t>
      </w:r>
    </w:p>
    <w:p w14:paraId="0244A8A0" w14:textId="77777777" w:rsidR="00B8132E" w:rsidRPr="00B8132E" w:rsidRDefault="00B8132E" w:rsidP="00B8132E">
      <w:pPr>
        <w:pStyle w:val="CodePACKT"/>
      </w:pPr>
      <w:r w:rsidRPr="00B8132E">
        <w:t xml:space="preserve">  Precedence               = 500 </w:t>
      </w:r>
    </w:p>
    <w:p w14:paraId="1F05BCDF" w14:textId="77777777" w:rsidR="00B8132E" w:rsidRPr="00B8132E" w:rsidRDefault="00B8132E" w:rsidP="00B8132E">
      <w:pPr>
        <w:pStyle w:val="CodePACKT"/>
      </w:pPr>
      <w:r w:rsidRPr="00B8132E">
        <w:t xml:space="preserve">  </w:t>
      </w:r>
      <w:proofErr w:type="spellStart"/>
      <w:r w:rsidRPr="00B8132E">
        <w:t>ComplexityEnabled</w:t>
      </w:r>
      <w:proofErr w:type="spellEnd"/>
      <w:r w:rsidRPr="00B8132E">
        <w:t xml:space="preserve">        = $true </w:t>
      </w:r>
    </w:p>
    <w:p w14:paraId="3A2B7A13" w14:textId="77777777" w:rsidR="00B8132E" w:rsidRPr="00B8132E" w:rsidRDefault="00B8132E" w:rsidP="00B8132E">
      <w:pPr>
        <w:pStyle w:val="CodePACKT"/>
      </w:pPr>
      <w:r w:rsidRPr="00B8132E">
        <w:t>  Description              = $PD</w:t>
      </w:r>
    </w:p>
    <w:p w14:paraId="30F70B30" w14:textId="77777777" w:rsidR="00B8132E" w:rsidRPr="00B8132E" w:rsidRDefault="00B8132E" w:rsidP="00B8132E">
      <w:pPr>
        <w:pStyle w:val="CodePACKT"/>
      </w:pPr>
      <w:r w:rsidRPr="00B8132E">
        <w:t>  DisplayName              = 'DNS Admins Password Policy'</w:t>
      </w:r>
    </w:p>
    <w:p w14:paraId="1074F394" w14:textId="77777777" w:rsidR="00B8132E" w:rsidRPr="00B8132E" w:rsidRDefault="00B8132E" w:rsidP="00B8132E">
      <w:pPr>
        <w:pStyle w:val="CodePACKT"/>
      </w:pPr>
      <w:r w:rsidRPr="00B8132E">
        <w:t xml:space="preserve">  </w:t>
      </w:r>
      <w:proofErr w:type="spellStart"/>
      <w:r w:rsidRPr="00B8132E">
        <w:t>LockoutDuration</w:t>
      </w:r>
      <w:proofErr w:type="spellEnd"/>
      <w:r w:rsidRPr="00B8132E">
        <w:t xml:space="preserve">          = '0.12:00:00'</w:t>
      </w:r>
    </w:p>
    <w:p w14:paraId="71B11EA6" w14:textId="77777777" w:rsidR="00B8132E" w:rsidRPr="00B8132E" w:rsidRDefault="00B8132E" w:rsidP="00B8132E">
      <w:pPr>
        <w:pStyle w:val="CodePACKT"/>
      </w:pPr>
      <w:r w:rsidRPr="00B8132E">
        <w:t xml:space="preserve">  </w:t>
      </w:r>
      <w:proofErr w:type="spellStart"/>
      <w:r w:rsidRPr="00B8132E">
        <w:t>LockoutObservationWindow</w:t>
      </w:r>
      <w:proofErr w:type="spellEnd"/>
      <w:r w:rsidRPr="00B8132E">
        <w:t xml:space="preserve"> = '0.00:42:00'</w:t>
      </w:r>
    </w:p>
    <w:p w14:paraId="32F1B4C0" w14:textId="77777777" w:rsidR="00B8132E" w:rsidRPr="00B8132E" w:rsidRDefault="00B8132E" w:rsidP="00B8132E">
      <w:pPr>
        <w:pStyle w:val="CodePACKT"/>
      </w:pPr>
      <w:r w:rsidRPr="00B8132E">
        <w:t xml:space="preserve">  </w:t>
      </w:r>
      <w:proofErr w:type="spellStart"/>
      <w:r w:rsidRPr="00B8132E">
        <w:t>LockoutThreshold</w:t>
      </w:r>
      <w:proofErr w:type="spellEnd"/>
      <w:r w:rsidRPr="00B8132E">
        <w:t xml:space="preserve">         = 3</w:t>
      </w:r>
    </w:p>
    <w:p w14:paraId="7DAFF9B2" w14:textId="77777777" w:rsidR="00B8132E" w:rsidRPr="00B8132E" w:rsidRDefault="00B8132E" w:rsidP="00B8132E">
      <w:pPr>
        <w:pStyle w:val="CodePACKT"/>
      </w:pPr>
      <w:r w:rsidRPr="00B8132E">
        <w:t>}</w:t>
      </w:r>
    </w:p>
    <w:p w14:paraId="630B1A99" w14:textId="77777777" w:rsidR="00B8132E" w:rsidRPr="00B8132E" w:rsidRDefault="00B8132E" w:rsidP="00B8132E">
      <w:pPr>
        <w:pStyle w:val="CodePACKT"/>
      </w:pPr>
      <w:r w:rsidRPr="00B8132E">
        <w:t>New-</w:t>
      </w:r>
      <w:proofErr w:type="spellStart"/>
      <w:r w:rsidRPr="00B8132E">
        <w:t>ADFineGrainedPasswordPolicy</w:t>
      </w:r>
      <w:proofErr w:type="spellEnd"/>
      <w:r w:rsidRPr="00B8132E">
        <w:t xml:space="preserve"> @FGPHT</w:t>
      </w:r>
    </w:p>
    <w:p w14:paraId="3C084004" w14:textId="77777777" w:rsidR="00B8132E" w:rsidRPr="00B8132E" w:rsidRDefault="00B8132E" w:rsidP="00B8132E">
      <w:pPr>
        <w:pStyle w:val="CodePACKT"/>
      </w:pPr>
    </w:p>
    <w:p w14:paraId="238CAA87" w14:textId="6E239CBC" w:rsidR="00B8132E" w:rsidRPr="00B8132E" w:rsidRDefault="00B8132E" w:rsidP="00B8132E">
      <w:pPr>
        <w:pStyle w:val="NumberedBulletPACKT"/>
        <w:rPr>
          <w:color w:val="000000"/>
          <w:lang w:val="en-GB" w:eastAsia="en-GB"/>
        </w:rPr>
      </w:pPr>
      <w:r w:rsidRPr="00B8132E">
        <w:rPr>
          <w:lang w:val="en-GB" w:eastAsia="en-GB"/>
        </w:rPr>
        <w:t xml:space="preserve">Assigning the policy to </w:t>
      </w:r>
      <w:proofErr w:type="spellStart"/>
      <w:r w:rsidRPr="00B8132E">
        <w:rPr>
          <w:rStyle w:val="CodeInTextPACKT"/>
        </w:rPr>
        <w:t>DNSAdmins</w:t>
      </w:r>
      <w:proofErr w:type="spellEnd"/>
    </w:p>
    <w:p w14:paraId="6740C085" w14:textId="77777777" w:rsidR="00B8132E" w:rsidRPr="00B8132E" w:rsidRDefault="00B8132E" w:rsidP="00B8132E">
      <w:pPr>
        <w:pStyle w:val="CodePACKT"/>
      </w:pPr>
    </w:p>
    <w:p w14:paraId="6676C50C" w14:textId="77777777" w:rsidR="00B8132E" w:rsidRPr="00B8132E" w:rsidRDefault="00B8132E" w:rsidP="00B8132E">
      <w:pPr>
        <w:pStyle w:val="CodePACKT"/>
      </w:pPr>
      <w:r w:rsidRPr="00B8132E">
        <w:t>$</w:t>
      </w:r>
      <w:proofErr w:type="spellStart"/>
      <w:r w:rsidRPr="00B8132E">
        <w:t>DNSADmins</w:t>
      </w:r>
      <w:proofErr w:type="spellEnd"/>
      <w:r w:rsidRPr="00B8132E">
        <w:t xml:space="preserve"> = Get-</w:t>
      </w:r>
      <w:proofErr w:type="spellStart"/>
      <w:r w:rsidRPr="00B8132E">
        <w:t>ADGroup</w:t>
      </w:r>
      <w:proofErr w:type="spellEnd"/>
      <w:r w:rsidRPr="00B8132E">
        <w:t xml:space="preserve"> -Identity </w:t>
      </w:r>
      <w:proofErr w:type="spellStart"/>
      <w:r w:rsidRPr="00B8132E">
        <w:t>DNSAdmins</w:t>
      </w:r>
      <w:proofErr w:type="spellEnd"/>
    </w:p>
    <w:p w14:paraId="75724C8D" w14:textId="77777777" w:rsidR="00B8132E" w:rsidRPr="00B8132E" w:rsidRDefault="00B8132E" w:rsidP="00B8132E">
      <w:pPr>
        <w:pStyle w:val="CodePACKT"/>
      </w:pPr>
      <w:r w:rsidRPr="00B8132E">
        <w:t>$ADDHT = @{</w:t>
      </w:r>
    </w:p>
    <w:p w14:paraId="3CEFAC58" w14:textId="77777777" w:rsidR="00B8132E" w:rsidRPr="00B8132E" w:rsidRDefault="00B8132E" w:rsidP="00B8132E">
      <w:pPr>
        <w:pStyle w:val="CodePACKT"/>
      </w:pPr>
      <w:r w:rsidRPr="00B8132E">
        <w:t xml:space="preserve">  Identity  = 'DNSPWP' </w:t>
      </w:r>
    </w:p>
    <w:p w14:paraId="51B36DD4" w14:textId="77777777" w:rsidR="00B8132E" w:rsidRPr="00B8132E" w:rsidRDefault="00B8132E" w:rsidP="00B8132E">
      <w:pPr>
        <w:pStyle w:val="CodePACKT"/>
      </w:pPr>
      <w:r w:rsidRPr="00B8132E">
        <w:t>  Subjects  = $</w:t>
      </w:r>
      <w:proofErr w:type="spellStart"/>
      <w:r w:rsidRPr="00B8132E">
        <w:t>DNSADmins</w:t>
      </w:r>
      <w:proofErr w:type="spellEnd"/>
    </w:p>
    <w:p w14:paraId="6B895141" w14:textId="77777777" w:rsidR="00B8132E" w:rsidRPr="00B8132E" w:rsidRDefault="00B8132E" w:rsidP="00B8132E">
      <w:pPr>
        <w:pStyle w:val="CodePACKT"/>
      </w:pPr>
      <w:r w:rsidRPr="00B8132E">
        <w:t>}</w:t>
      </w:r>
    </w:p>
    <w:p w14:paraId="0DFF1264" w14:textId="77777777" w:rsidR="00B8132E" w:rsidRPr="00B8132E" w:rsidRDefault="00B8132E" w:rsidP="00B8132E">
      <w:pPr>
        <w:pStyle w:val="CodePACKT"/>
      </w:pPr>
      <w:r w:rsidRPr="00B8132E">
        <w:t>Add-</w:t>
      </w:r>
      <w:proofErr w:type="spellStart"/>
      <w:r w:rsidRPr="00B8132E">
        <w:t>ADFineGrainedPasswordPolicySubject</w:t>
      </w:r>
      <w:proofErr w:type="spellEnd"/>
      <w:r w:rsidRPr="00B8132E">
        <w:t xml:space="preserve">  @ADDHT</w:t>
      </w:r>
    </w:p>
    <w:p w14:paraId="0D714FD6" w14:textId="77777777" w:rsidR="00B8132E" w:rsidRPr="00B8132E" w:rsidRDefault="00B8132E" w:rsidP="00B8132E">
      <w:pPr>
        <w:pStyle w:val="CodePACKT"/>
      </w:pPr>
    </w:p>
    <w:p w14:paraId="4F107F7C" w14:textId="23429507" w:rsidR="00B8132E" w:rsidRPr="00B8132E" w:rsidRDefault="00B8132E" w:rsidP="00B8132E">
      <w:pPr>
        <w:pStyle w:val="NumberedBulletPACKT"/>
        <w:rPr>
          <w:color w:val="000000"/>
          <w:lang w:val="en-GB" w:eastAsia="en-GB"/>
        </w:rPr>
      </w:pPr>
      <w:r w:rsidRPr="00B8132E">
        <w:rPr>
          <w:lang w:val="en-GB" w:eastAsia="en-GB"/>
        </w:rPr>
        <w:t xml:space="preserve">Assigning the policy to </w:t>
      </w:r>
      <w:proofErr w:type="spellStart"/>
      <w:r w:rsidRPr="00B8132E">
        <w:rPr>
          <w:lang w:val="en-GB" w:eastAsia="en-GB"/>
        </w:rPr>
        <w:t>JerryG</w:t>
      </w:r>
      <w:proofErr w:type="spellEnd"/>
    </w:p>
    <w:p w14:paraId="7E976EAC" w14:textId="77777777" w:rsidR="00B8132E" w:rsidRDefault="00B8132E" w:rsidP="00B8132E">
      <w:pPr>
        <w:pStyle w:val="CodePACKT"/>
      </w:pPr>
    </w:p>
    <w:p w14:paraId="46F7A179" w14:textId="4C5BF373" w:rsidR="00B8132E" w:rsidRPr="00B8132E" w:rsidRDefault="00B8132E" w:rsidP="00B8132E">
      <w:pPr>
        <w:pStyle w:val="CodePACKT"/>
      </w:pPr>
      <w:r w:rsidRPr="00B8132E">
        <w:t>$Jerry = Get-</w:t>
      </w:r>
      <w:proofErr w:type="spellStart"/>
      <w:r w:rsidRPr="00B8132E">
        <w:t>ADUser</w:t>
      </w:r>
      <w:proofErr w:type="spellEnd"/>
      <w:r w:rsidRPr="00B8132E">
        <w:t xml:space="preserve"> -Identity </w:t>
      </w:r>
      <w:proofErr w:type="spellStart"/>
      <w:r w:rsidRPr="00B8132E">
        <w:t>JerryG</w:t>
      </w:r>
      <w:proofErr w:type="spellEnd"/>
    </w:p>
    <w:p w14:paraId="24FA683D" w14:textId="77777777" w:rsidR="00B8132E" w:rsidRPr="00B8132E" w:rsidRDefault="00B8132E" w:rsidP="00B8132E">
      <w:pPr>
        <w:pStyle w:val="CodePACKT"/>
      </w:pPr>
      <w:r w:rsidRPr="00B8132E">
        <w:t>Add-</w:t>
      </w:r>
      <w:proofErr w:type="spellStart"/>
      <w:r w:rsidRPr="00B8132E">
        <w:t>ADFineGrainedPasswordPolicySubject</w:t>
      </w:r>
      <w:proofErr w:type="spellEnd"/>
      <w:r w:rsidRPr="00B8132E">
        <w:t xml:space="preserve"> -Identity DNSPWP -Subjects $Jerry</w:t>
      </w:r>
    </w:p>
    <w:p w14:paraId="357DB85D" w14:textId="77777777" w:rsidR="00B8132E" w:rsidRPr="00B8132E" w:rsidRDefault="00B8132E" w:rsidP="00B8132E">
      <w:pPr>
        <w:pStyle w:val="CodePACKT"/>
      </w:pPr>
    </w:p>
    <w:p w14:paraId="33169736" w14:textId="50DEA883" w:rsidR="00B8132E" w:rsidRPr="00B8132E" w:rsidRDefault="00B8132E" w:rsidP="00B8132E">
      <w:pPr>
        <w:pStyle w:val="NumberedBulletPACKT"/>
        <w:rPr>
          <w:color w:val="000000"/>
          <w:lang w:val="en-GB" w:eastAsia="en-GB"/>
        </w:rPr>
      </w:pPr>
      <w:r w:rsidRPr="00B8132E">
        <w:rPr>
          <w:lang w:val="en-GB" w:eastAsia="en-GB"/>
        </w:rPr>
        <w:t>Checking on policy application for the group</w:t>
      </w:r>
    </w:p>
    <w:p w14:paraId="6468D2E7" w14:textId="77777777" w:rsidR="00B8132E" w:rsidRPr="00B8132E" w:rsidRDefault="00B8132E" w:rsidP="00B8132E">
      <w:pPr>
        <w:pStyle w:val="CodePACKT"/>
      </w:pPr>
    </w:p>
    <w:p w14:paraId="04B3BAC7" w14:textId="2685570A" w:rsidR="00B8132E" w:rsidRPr="00B8132E" w:rsidRDefault="00B8132E" w:rsidP="00B8132E">
      <w:pPr>
        <w:pStyle w:val="CodePACKT"/>
      </w:pPr>
      <w:r w:rsidRPr="00B8132E">
        <w:t>Get-</w:t>
      </w:r>
      <w:proofErr w:type="spellStart"/>
      <w:r w:rsidRPr="00B8132E">
        <w:t>ADGroup</w:t>
      </w:r>
      <w:proofErr w:type="spellEnd"/>
      <w:r w:rsidRPr="00B8132E">
        <w:t xml:space="preserve"> '</w:t>
      </w:r>
      <w:proofErr w:type="spellStart"/>
      <w:r w:rsidRPr="00B8132E">
        <w:t>DNSAdmins</w:t>
      </w:r>
      <w:proofErr w:type="spellEnd"/>
      <w:r w:rsidRPr="00B8132E">
        <w:t xml:space="preserve">' -Properties * | </w:t>
      </w:r>
    </w:p>
    <w:p w14:paraId="7E1114B1" w14:textId="77777777" w:rsidR="00B8132E" w:rsidRPr="00B8132E" w:rsidRDefault="00B8132E" w:rsidP="00B8132E">
      <w:pPr>
        <w:pStyle w:val="CodePACKT"/>
      </w:pPr>
      <w:r w:rsidRPr="00B8132E">
        <w:t xml:space="preserve">  Select-Object -Property </w:t>
      </w:r>
      <w:proofErr w:type="spellStart"/>
      <w:r w:rsidRPr="00B8132E">
        <w:t>msDS-PSOApplied</w:t>
      </w:r>
      <w:proofErr w:type="spellEnd"/>
    </w:p>
    <w:p w14:paraId="7053D78A" w14:textId="77777777" w:rsidR="00B8132E" w:rsidRPr="00B8132E" w:rsidRDefault="00B8132E" w:rsidP="00B8132E">
      <w:pPr>
        <w:pStyle w:val="CodePACKT"/>
      </w:pPr>
    </w:p>
    <w:p w14:paraId="5B80B21B" w14:textId="00930EE7" w:rsidR="00B8132E" w:rsidRPr="00B8132E" w:rsidRDefault="00B8132E" w:rsidP="00B8132E">
      <w:pPr>
        <w:pStyle w:val="NumberedBulletPACKT"/>
        <w:rPr>
          <w:color w:val="000000"/>
          <w:lang w:val="en-GB" w:eastAsia="en-GB"/>
        </w:rPr>
      </w:pPr>
      <w:r w:rsidRPr="00B8132E">
        <w:rPr>
          <w:lang w:val="en-GB" w:eastAsia="en-GB"/>
        </w:rPr>
        <w:t>Checking on policy application for the user</w:t>
      </w:r>
    </w:p>
    <w:p w14:paraId="26A9F719" w14:textId="77777777" w:rsidR="00B8132E" w:rsidRPr="00B8132E" w:rsidRDefault="00B8132E" w:rsidP="00B8132E">
      <w:pPr>
        <w:pStyle w:val="CodePACKT"/>
      </w:pPr>
    </w:p>
    <w:p w14:paraId="733DA214" w14:textId="77F9010B" w:rsidR="00B8132E" w:rsidRPr="00B8132E" w:rsidRDefault="00B8132E" w:rsidP="00B8132E">
      <w:pPr>
        <w:pStyle w:val="CodePACKT"/>
      </w:pPr>
      <w:r w:rsidRPr="00B8132E">
        <w:t>Get-</w:t>
      </w:r>
      <w:proofErr w:type="spellStart"/>
      <w:r w:rsidRPr="00B8132E">
        <w:t>ADUser</w:t>
      </w:r>
      <w:proofErr w:type="spellEnd"/>
      <w:r w:rsidRPr="00B8132E">
        <w:t xml:space="preserve"> </w:t>
      </w:r>
      <w:proofErr w:type="spellStart"/>
      <w:r w:rsidRPr="00B8132E">
        <w:t>JerryG</w:t>
      </w:r>
      <w:proofErr w:type="spellEnd"/>
      <w:r w:rsidRPr="00B8132E">
        <w:t xml:space="preserve"> -Properties * | </w:t>
      </w:r>
    </w:p>
    <w:p w14:paraId="1E7FC52A" w14:textId="77777777" w:rsidR="00B8132E" w:rsidRPr="00B8132E" w:rsidRDefault="00B8132E" w:rsidP="00B8132E">
      <w:pPr>
        <w:pStyle w:val="CodePACKT"/>
      </w:pPr>
      <w:r w:rsidRPr="00B8132E">
        <w:t xml:space="preserve">  Select-Object -Property </w:t>
      </w:r>
      <w:proofErr w:type="spellStart"/>
      <w:r w:rsidRPr="00B8132E">
        <w:t>msDS-PSOApplied</w:t>
      </w:r>
      <w:proofErr w:type="spellEnd"/>
    </w:p>
    <w:p w14:paraId="26BBA551" w14:textId="77777777" w:rsidR="00B8132E" w:rsidRPr="00B8132E" w:rsidRDefault="00B8132E" w:rsidP="00B8132E">
      <w:pPr>
        <w:pStyle w:val="CodePACKT"/>
      </w:pPr>
    </w:p>
    <w:p w14:paraId="07C1CBBA" w14:textId="7DC03975" w:rsidR="00B8132E" w:rsidRPr="00B8132E" w:rsidRDefault="00B8132E" w:rsidP="00B8132E">
      <w:pPr>
        <w:pStyle w:val="NumberedBulletPACKT"/>
        <w:rPr>
          <w:color w:val="000000"/>
          <w:lang w:val="en-GB" w:eastAsia="en-GB"/>
        </w:rPr>
      </w:pPr>
      <w:r w:rsidRPr="00B8132E">
        <w:rPr>
          <w:lang w:val="en-GB" w:eastAsia="en-GB"/>
        </w:rPr>
        <w:t>Getting DNS Admins policy</w:t>
      </w:r>
    </w:p>
    <w:p w14:paraId="614E8BCA" w14:textId="77777777" w:rsidR="00B8132E" w:rsidRPr="00B8132E" w:rsidRDefault="00B8132E" w:rsidP="00B8132E">
      <w:pPr>
        <w:pStyle w:val="CodePACKT"/>
      </w:pPr>
    </w:p>
    <w:p w14:paraId="30B153FF" w14:textId="02285B98" w:rsidR="00B8132E" w:rsidRPr="00B8132E" w:rsidRDefault="00B8132E" w:rsidP="00B8132E">
      <w:pPr>
        <w:pStyle w:val="CodePACKT"/>
      </w:pPr>
      <w:r w:rsidRPr="00B8132E">
        <w:t>Get-</w:t>
      </w:r>
      <w:proofErr w:type="spellStart"/>
      <w:r w:rsidRPr="00B8132E">
        <w:t>ADFineGrainedPasswordPolicy</w:t>
      </w:r>
      <w:proofErr w:type="spellEnd"/>
      <w:r w:rsidRPr="00B8132E">
        <w:t xml:space="preserve"> -Identity DNSPWP</w:t>
      </w:r>
    </w:p>
    <w:p w14:paraId="1DF024AC" w14:textId="77777777" w:rsidR="00B8132E" w:rsidRPr="00B8132E" w:rsidRDefault="00B8132E" w:rsidP="00B8132E">
      <w:pPr>
        <w:pStyle w:val="CodePACKT"/>
      </w:pPr>
    </w:p>
    <w:p w14:paraId="20BB9575" w14:textId="35B2C96D" w:rsidR="00B8132E" w:rsidRPr="00B8132E" w:rsidRDefault="00B8132E" w:rsidP="00B8132E">
      <w:pPr>
        <w:pStyle w:val="NumberedBulletPACKT"/>
        <w:rPr>
          <w:color w:val="000000"/>
          <w:lang w:val="en-GB" w:eastAsia="en-GB"/>
        </w:rPr>
      </w:pPr>
      <w:r w:rsidRPr="00B8132E">
        <w:rPr>
          <w:lang w:val="en-GB" w:eastAsia="en-GB"/>
        </w:rPr>
        <w:t xml:space="preserve">Checking on </w:t>
      </w:r>
      <w:proofErr w:type="spellStart"/>
      <w:r w:rsidRPr="00B8132E">
        <w:rPr>
          <w:lang w:val="en-GB" w:eastAsia="en-GB"/>
        </w:rPr>
        <w:t>JerryG's</w:t>
      </w:r>
      <w:proofErr w:type="spellEnd"/>
      <w:r w:rsidRPr="00B8132E">
        <w:rPr>
          <w:lang w:val="en-GB" w:eastAsia="en-GB"/>
        </w:rPr>
        <w:t xml:space="preserve"> resultant password policy</w:t>
      </w:r>
    </w:p>
    <w:p w14:paraId="739A116B" w14:textId="77777777" w:rsidR="00B8132E" w:rsidRDefault="00B8132E" w:rsidP="00B8132E">
      <w:pPr>
        <w:pStyle w:val="CodePACKT"/>
      </w:pPr>
    </w:p>
    <w:p w14:paraId="5D0E278A" w14:textId="7F31FC2D" w:rsidR="00B8132E" w:rsidRPr="00B8132E" w:rsidRDefault="00B8132E" w:rsidP="00B8132E">
      <w:pPr>
        <w:pStyle w:val="CodePACKT"/>
      </w:pPr>
      <w:r w:rsidRPr="00B8132E">
        <w:t>Get-</w:t>
      </w:r>
      <w:proofErr w:type="spellStart"/>
      <w:r w:rsidRPr="00B8132E">
        <w:t>ADUserResultantPasswordPolicy</w:t>
      </w:r>
      <w:proofErr w:type="spellEnd"/>
      <w:r w:rsidRPr="00B8132E">
        <w:t xml:space="preserve"> -Identity </w:t>
      </w:r>
      <w:proofErr w:type="spellStart"/>
      <w:r w:rsidRPr="00B8132E">
        <w:t>JerryG</w:t>
      </w:r>
      <w:proofErr w:type="spellEnd"/>
    </w:p>
    <w:p w14:paraId="05C91F5E" w14:textId="3BA43E56" w:rsidR="00680501" w:rsidRDefault="00680501" w:rsidP="00680501">
      <w:pPr>
        <w:pStyle w:val="Heading2"/>
        <w:numPr>
          <w:ilvl w:val="1"/>
          <w:numId w:val="3"/>
        </w:numPr>
        <w:tabs>
          <w:tab w:val="left" w:pos="0"/>
        </w:tabs>
      </w:pPr>
      <w:r>
        <w:t>How it works...</w:t>
      </w:r>
    </w:p>
    <w:p w14:paraId="467CF3F0" w14:textId="1B2A997F" w:rsidR="00B8132E" w:rsidRPr="00A721BB" w:rsidRDefault="00B8132E" w:rsidP="00A721BB">
      <w:pPr>
        <w:pStyle w:val="NormalPACKT"/>
      </w:pPr>
      <w:r w:rsidRPr="00A721BB">
        <w:t xml:space="preserve">In </w:t>
      </w:r>
      <w:r w:rsidRPr="00A721BB">
        <w:rPr>
          <w:rStyle w:val="ItalicsPACKT"/>
        </w:rPr>
        <w:t>step 1</w:t>
      </w:r>
      <w:r w:rsidRPr="00A721BB">
        <w:rPr>
          <w:rStyle w:val="ItalicsPACKT"/>
          <w:i w:val="0"/>
          <w:color w:val="auto"/>
        </w:rPr>
        <w:t>,</w:t>
      </w:r>
      <w:r w:rsidRPr="00A721BB">
        <w:t xml:space="preserve"> you retrieve</w:t>
      </w:r>
      <w:r w:rsidR="001969CE">
        <w:t xml:space="preserve"> and display</w:t>
      </w:r>
      <w:r w:rsidRPr="00A721BB">
        <w:t xml:space="preserve"> the default AD password policy, which looks like this:</w:t>
      </w:r>
    </w:p>
    <w:p w14:paraId="52F65E87" w14:textId="0CF4BE4D" w:rsidR="00A721BB" w:rsidRDefault="00B8132E" w:rsidP="001969CE">
      <w:pPr>
        <w:pStyle w:val="FigurePACKT"/>
        <w:rPr>
          <w:rFonts w:ascii="Times New Roman" w:hAnsi="Times New Roman" w:cs="Times New Roman"/>
          <w:b/>
          <w:bCs/>
          <w:iCs/>
          <w:sz w:val="22"/>
          <w:szCs w:val="24"/>
        </w:rPr>
      </w:pPr>
      <w:r w:rsidRPr="00B8132E">
        <w:rPr>
          <w:rFonts w:ascii="Times New Roman" w:hAnsi="Times New Roman" w:cs="Times New Roman"/>
          <w:sz w:val="22"/>
          <w:szCs w:val="24"/>
        </w:rPr>
        <w:lastRenderedPageBreak/>
        <w:t xml:space="preserve"> </w:t>
      </w:r>
      <w:r w:rsidR="001969CE">
        <w:rPr>
          <w:noProof/>
        </w:rPr>
        <w:drawing>
          <wp:inline distT="0" distB="0" distL="0" distR="0" wp14:anchorId="24353943" wp14:editId="03D1ABCA">
            <wp:extent cx="3005289" cy="1623176"/>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7465" cy="1629752"/>
                    </a:xfrm>
                    <a:prstGeom prst="rect">
                      <a:avLst/>
                    </a:prstGeom>
                  </pic:spPr>
                </pic:pic>
              </a:graphicData>
            </a:graphic>
          </wp:inline>
        </w:drawing>
      </w:r>
    </w:p>
    <w:p w14:paraId="4E95E8F8" w14:textId="67BEC6E8" w:rsidR="001969CE" w:rsidRPr="00DC6325" w:rsidRDefault="001969CE" w:rsidP="00746ACA">
      <w:pPr>
        <w:pStyle w:val="FigureCaptionPACKT"/>
        <w:rPr>
          <w:szCs w:val="28"/>
        </w:rPr>
        <w:pPrChange w:id="60" w:author="Liam Draper" w:date="2022-08-01T09:49:00Z">
          <w:pPr>
            <w:pStyle w:val="FigurePACKT"/>
          </w:pPr>
        </w:pPrChange>
      </w:pPr>
      <w:r>
        <w:t>F</w:t>
      </w:r>
      <w:r w:rsidRPr="00DC6325">
        <w:rPr>
          <w:szCs w:val="28"/>
        </w:rPr>
        <w:t xml:space="preserve">igure </w:t>
      </w:r>
      <w:r>
        <w:rPr>
          <w:szCs w:val="28"/>
        </w:rPr>
        <w:t>6</w:t>
      </w:r>
      <w:r w:rsidRPr="00DC6325">
        <w:rPr>
          <w:szCs w:val="28"/>
        </w:rPr>
        <w:t>.</w:t>
      </w:r>
      <w:del w:id="61" w:author="Liam Draper" w:date="2022-08-01T09:49:00Z">
        <w:r w:rsidDel="00746ACA">
          <w:rPr>
            <w:szCs w:val="28"/>
          </w:rPr>
          <w:delText>3</w:delText>
        </w:r>
        <w:r w:rsidR="00580010" w:rsidDel="00746ACA">
          <w:rPr>
            <w:szCs w:val="28"/>
          </w:rPr>
          <w:delText>5</w:delText>
        </w:r>
      </w:del>
      <w:ins w:id="62" w:author="Liam Draper" w:date="2022-08-01T09:49:00Z">
        <w:r w:rsidR="00746ACA">
          <w:rPr>
            <w:szCs w:val="28"/>
          </w:rPr>
          <w:t>36</w:t>
        </w:r>
      </w:ins>
      <w:r w:rsidRPr="00DC6325">
        <w:rPr>
          <w:szCs w:val="28"/>
        </w:rPr>
        <w:t>:</w:t>
      </w:r>
      <w:r w:rsidRPr="0090654F">
        <w:t xml:space="preserve"> </w:t>
      </w:r>
      <w:r w:rsidRPr="001969CE">
        <w:t>Discovering the current domain password policy</w:t>
      </w:r>
      <w:r>
        <w:rPr>
          <w:szCs w:val="28"/>
        </w:rPr>
        <w:t xml:space="preserve"> </w:t>
      </w:r>
    </w:p>
    <w:p w14:paraId="68176388" w14:textId="2B27E397" w:rsidR="001969CE" w:rsidRDefault="001969CE" w:rsidP="001969CE">
      <w:pPr>
        <w:pStyle w:val="LayoutInformationPACKT"/>
        <w:rPr>
          <w:noProof/>
        </w:rPr>
      </w:pPr>
      <w:r>
        <w:t xml:space="preserve">Insert </w:t>
      </w:r>
      <w:r w:rsidRPr="00C41783">
        <w:t>image</w:t>
      </w:r>
      <w:r>
        <w:t xml:space="preserve"> </w:t>
      </w:r>
      <w:r>
        <w:rPr>
          <w:noProof/>
        </w:rPr>
        <w:t>B18878_06</w:t>
      </w:r>
      <w:r w:rsidRPr="00023EAD">
        <w:rPr>
          <w:noProof/>
        </w:rPr>
        <w:t>_</w:t>
      </w:r>
      <w:del w:id="63" w:author="Liam Draper" w:date="2022-08-01T09:49:00Z">
        <w:r w:rsidDel="00746ACA">
          <w:rPr>
            <w:noProof/>
          </w:rPr>
          <w:delText>3</w:delText>
        </w:r>
        <w:r w:rsidR="00580010" w:rsidDel="00746ACA">
          <w:rPr>
            <w:noProof/>
          </w:rPr>
          <w:delText>5</w:delText>
        </w:r>
      </w:del>
      <w:ins w:id="64" w:author="Liam Draper" w:date="2022-08-01T09:49:00Z">
        <w:r w:rsidR="00746ACA">
          <w:rPr>
            <w:noProof/>
          </w:rPr>
          <w:t>36</w:t>
        </w:r>
      </w:ins>
      <w:r>
        <w:rPr>
          <w:noProof/>
        </w:rPr>
        <w:t>.png</w:t>
      </w:r>
    </w:p>
    <w:p w14:paraId="33B80264" w14:textId="2500CCD9" w:rsidR="00B8132E" w:rsidRDefault="00A721BB" w:rsidP="001969CE">
      <w:pPr>
        <w:pStyle w:val="NormalPACKT"/>
      </w:pPr>
      <w:r>
        <w:rPr>
          <w:rStyle w:val="NormalPACKTChar"/>
        </w:rPr>
        <w:t xml:space="preserve">In </w:t>
      </w:r>
      <w:r w:rsidR="001969CE" w:rsidRPr="001969CE">
        <w:rPr>
          <w:rStyle w:val="ItalicsPACKT"/>
        </w:rPr>
        <w:t>s</w:t>
      </w:r>
      <w:r w:rsidR="00B8132E" w:rsidRPr="001969CE">
        <w:rPr>
          <w:rStyle w:val="ItalicsPACKT"/>
        </w:rPr>
        <w:t>tep 2</w:t>
      </w:r>
      <w:r w:rsidR="00B8132E" w:rsidRPr="00A721BB">
        <w:rPr>
          <w:rStyle w:val="ItalicsPACKT"/>
        </w:rPr>
        <w:t>,</w:t>
      </w:r>
      <w:r w:rsidR="00B8132E" w:rsidRPr="00B8132E">
        <w:t xml:space="preserve"> you check to see if there are any fine-grained password policies for the user </w:t>
      </w:r>
      <w:proofErr w:type="spellStart"/>
      <w:r w:rsidR="00B8132E" w:rsidRPr="00B8132E">
        <w:t>JerryG</w:t>
      </w:r>
      <w:proofErr w:type="spellEnd"/>
      <w:r w:rsidR="00B8132E" w:rsidRPr="00B8132E">
        <w:t>, which looks like this:</w:t>
      </w:r>
    </w:p>
    <w:p w14:paraId="2ABF6C96" w14:textId="66243D0E" w:rsidR="00580010" w:rsidRDefault="00580010" w:rsidP="001969CE">
      <w:pPr>
        <w:pStyle w:val="NormalPACKT"/>
      </w:pPr>
      <w:r>
        <w:rPr>
          <w:noProof/>
        </w:rPr>
        <w:drawing>
          <wp:inline distT="0" distB="0" distL="0" distR="0" wp14:anchorId="254BE0C1" wp14:editId="22708548">
            <wp:extent cx="5731510" cy="4635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63550"/>
                    </a:xfrm>
                    <a:prstGeom prst="rect">
                      <a:avLst/>
                    </a:prstGeom>
                  </pic:spPr>
                </pic:pic>
              </a:graphicData>
            </a:graphic>
          </wp:inline>
        </w:drawing>
      </w:r>
    </w:p>
    <w:p w14:paraId="1FD31014" w14:textId="46284DA0" w:rsidR="00580010" w:rsidRDefault="00580010" w:rsidP="00746ACA">
      <w:pPr>
        <w:pStyle w:val="FigureCaptionPACKT"/>
        <w:rPr>
          <w:szCs w:val="28"/>
        </w:rPr>
        <w:pPrChange w:id="65" w:author="Liam Draper" w:date="2022-08-01T09:50:00Z">
          <w:pPr>
            <w:pStyle w:val="FigurePACKT"/>
          </w:pPr>
        </w:pPrChange>
      </w:pPr>
      <w:r>
        <w:t>F</w:t>
      </w:r>
      <w:r w:rsidRPr="00DC6325">
        <w:rPr>
          <w:szCs w:val="28"/>
        </w:rPr>
        <w:t xml:space="preserve">igure </w:t>
      </w:r>
      <w:r>
        <w:rPr>
          <w:szCs w:val="28"/>
        </w:rPr>
        <w:t>6</w:t>
      </w:r>
      <w:r w:rsidRPr="00DC6325">
        <w:rPr>
          <w:szCs w:val="28"/>
        </w:rPr>
        <w:t>.</w:t>
      </w:r>
      <w:del w:id="66" w:author="Liam Draper" w:date="2022-08-01T09:50:00Z">
        <w:r w:rsidDel="00746ACA">
          <w:rPr>
            <w:szCs w:val="28"/>
          </w:rPr>
          <w:delText>36</w:delText>
        </w:r>
      </w:del>
      <w:ins w:id="67" w:author="Liam Draper" w:date="2022-08-01T09:50:00Z">
        <w:r w:rsidR="00746ACA">
          <w:rPr>
            <w:szCs w:val="28"/>
          </w:rPr>
          <w:t>37</w:t>
        </w:r>
      </w:ins>
      <w:r w:rsidRPr="00DC6325">
        <w:rPr>
          <w:szCs w:val="28"/>
        </w:rPr>
        <w:t>:</w:t>
      </w:r>
      <w:r w:rsidRPr="0090654F">
        <w:t xml:space="preserve"> </w:t>
      </w:r>
      <w:r w:rsidRPr="00580010">
        <w:t>Checking for fine-grained password policies</w:t>
      </w:r>
      <w:r>
        <w:rPr>
          <w:szCs w:val="28"/>
        </w:rPr>
        <w:t xml:space="preserve"> </w:t>
      </w:r>
    </w:p>
    <w:p w14:paraId="443C0588" w14:textId="6D8F9F1F" w:rsidR="00580010" w:rsidRDefault="00580010" w:rsidP="00580010">
      <w:pPr>
        <w:pStyle w:val="LayoutInformationPACKT"/>
        <w:rPr>
          <w:noProof/>
        </w:rPr>
      </w:pPr>
      <w:r>
        <w:t xml:space="preserve">Insert </w:t>
      </w:r>
      <w:r w:rsidRPr="00C41783">
        <w:t>image</w:t>
      </w:r>
      <w:r>
        <w:t xml:space="preserve"> </w:t>
      </w:r>
      <w:r>
        <w:rPr>
          <w:noProof/>
        </w:rPr>
        <w:t>B18878_06</w:t>
      </w:r>
      <w:r w:rsidRPr="00023EAD">
        <w:rPr>
          <w:noProof/>
        </w:rPr>
        <w:t>_</w:t>
      </w:r>
      <w:del w:id="68" w:author="Liam Draper" w:date="2022-08-01T09:50:00Z">
        <w:r w:rsidDel="00746ACA">
          <w:rPr>
            <w:noProof/>
          </w:rPr>
          <w:delText>36</w:delText>
        </w:r>
      </w:del>
      <w:ins w:id="69" w:author="Liam Draper" w:date="2022-08-01T09:50:00Z">
        <w:r w:rsidR="00746ACA">
          <w:rPr>
            <w:noProof/>
          </w:rPr>
          <w:t>37</w:t>
        </w:r>
      </w:ins>
      <w:r>
        <w:rPr>
          <w:noProof/>
        </w:rPr>
        <w:t>.png</w:t>
      </w:r>
    </w:p>
    <w:p w14:paraId="5DE7DF97" w14:textId="1BC7FA6A" w:rsidR="00B8132E" w:rsidRDefault="00B8132E" w:rsidP="00580010">
      <w:pPr>
        <w:pStyle w:val="NormalPACKT"/>
      </w:pPr>
      <w:r w:rsidRPr="00B8132E">
        <w:t xml:space="preserve">In </w:t>
      </w:r>
      <w:r w:rsidRPr="00580010">
        <w:rPr>
          <w:rStyle w:val="ItalicsPACKT"/>
        </w:rPr>
        <w:t>step 3</w:t>
      </w:r>
      <w:r w:rsidRPr="00B8132E">
        <w:t xml:space="preserve">, you update the default password policy for the domain, changing a few settings. This produces no output. In </w:t>
      </w:r>
      <w:r w:rsidRPr="00580010">
        <w:rPr>
          <w:rStyle w:val="ItalicsPACKT"/>
        </w:rPr>
        <w:t>step 4</w:t>
      </w:r>
      <w:r w:rsidRPr="00B8132E">
        <w:t>, you review the updated default password policy</w:t>
      </w:r>
      <w:r w:rsidR="009039E8">
        <w:t>,</w:t>
      </w:r>
      <w:r w:rsidRPr="00B8132E">
        <w:t xml:space="preserve"> which looks like this:</w:t>
      </w:r>
    </w:p>
    <w:p w14:paraId="20635F55" w14:textId="1129CC4E" w:rsidR="00580010" w:rsidRDefault="00580010" w:rsidP="00580010">
      <w:pPr>
        <w:pStyle w:val="FigurePACKT"/>
        <w:rPr>
          <w:rFonts w:ascii="Arial" w:hAnsi="Arial"/>
          <w:b/>
          <w:noProof/>
          <w:color w:val="FF0000"/>
          <w:sz w:val="28"/>
          <w:szCs w:val="28"/>
        </w:rPr>
      </w:pPr>
      <w:r>
        <w:rPr>
          <w:noProof/>
        </w:rPr>
        <w:drawing>
          <wp:inline distT="0" distB="0" distL="0" distR="0" wp14:anchorId="193FA09A" wp14:editId="1EAEF690">
            <wp:extent cx="3256223" cy="175978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3824" cy="1763897"/>
                    </a:xfrm>
                    <a:prstGeom prst="rect">
                      <a:avLst/>
                    </a:prstGeom>
                  </pic:spPr>
                </pic:pic>
              </a:graphicData>
            </a:graphic>
          </wp:inline>
        </w:drawing>
      </w:r>
    </w:p>
    <w:p w14:paraId="1C7A50FA" w14:textId="729197B3" w:rsidR="00580010" w:rsidRDefault="00580010" w:rsidP="00746ACA">
      <w:pPr>
        <w:pStyle w:val="FigureCaptionPACKT"/>
        <w:rPr>
          <w:szCs w:val="28"/>
        </w:rPr>
        <w:pPrChange w:id="70" w:author="Liam Draper" w:date="2022-08-01T09:50:00Z">
          <w:pPr>
            <w:pStyle w:val="FigurePACKT"/>
          </w:pPr>
        </w:pPrChange>
      </w:pPr>
      <w:r>
        <w:t>F</w:t>
      </w:r>
      <w:r w:rsidRPr="00DC6325">
        <w:rPr>
          <w:szCs w:val="28"/>
        </w:rPr>
        <w:t xml:space="preserve">igure </w:t>
      </w:r>
      <w:r>
        <w:rPr>
          <w:szCs w:val="28"/>
        </w:rPr>
        <w:t>6</w:t>
      </w:r>
      <w:r w:rsidRPr="00DC6325">
        <w:rPr>
          <w:szCs w:val="28"/>
        </w:rPr>
        <w:t>.</w:t>
      </w:r>
      <w:del w:id="71" w:author="Liam Draper" w:date="2022-08-01T09:50:00Z">
        <w:r w:rsidDel="00746ACA">
          <w:rPr>
            <w:szCs w:val="28"/>
          </w:rPr>
          <w:delText>37</w:delText>
        </w:r>
      </w:del>
      <w:ins w:id="72" w:author="Liam Draper" w:date="2022-08-01T09:50:00Z">
        <w:r w:rsidR="00746ACA">
          <w:rPr>
            <w:szCs w:val="28"/>
          </w:rPr>
          <w:t>38</w:t>
        </w:r>
      </w:ins>
      <w:r w:rsidRPr="00DC6325">
        <w:rPr>
          <w:szCs w:val="28"/>
        </w:rPr>
        <w:t>:</w:t>
      </w:r>
      <w:r w:rsidRPr="0090654F">
        <w:t xml:space="preserve"> </w:t>
      </w:r>
      <w:r w:rsidRPr="00580010">
        <w:t xml:space="preserve">Checking </w:t>
      </w:r>
      <w:r w:rsidR="00B365E6">
        <w:t xml:space="preserve">the </w:t>
      </w:r>
      <w:r w:rsidRPr="00580010">
        <w:t xml:space="preserve">updated default password policy </w:t>
      </w:r>
    </w:p>
    <w:p w14:paraId="5F14A6DF" w14:textId="58AC2D2B" w:rsidR="00580010" w:rsidRDefault="00580010" w:rsidP="00580010">
      <w:pPr>
        <w:pStyle w:val="LayoutInformationPACKT"/>
        <w:rPr>
          <w:noProof/>
        </w:rPr>
      </w:pPr>
      <w:r>
        <w:t xml:space="preserve">Insert </w:t>
      </w:r>
      <w:r w:rsidRPr="00C41783">
        <w:t>image</w:t>
      </w:r>
      <w:r>
        <w:t xml:space="preserve"> </w:t>
      </w:r>
      <w:r>
        <w:rPr>
          <w:noProof/>
        </w:rPr>
        <w:t>B18878_06</w:t>
      </w:r>
      <w:r w:rsidRPr="00023EAD">
        <w:rPr>
          <w:noProof/>
        </w:rPr>
        <w:t>_</w:t>
      </w:r>
      <w:del w:id="73" w:author="Liam Draper" w:date="2022-08-01T09:50:00Z">
        <w:r w:rsidDel="00746ACA">
          <w:rPr>
            <w:noProof/>
          </w:rPr>
          <w:delText>37</w:delText>
        </w:r>
      </w:del>
      <w:ins w:id="74" w:author="Liam Draper" w:date="2022-08-01T09:50:00Z">
        <w:r w:rsidR="00746ACA">
          <w:rPr>
            <w:noProof/>
          </w:rPr>
          <w:t>38</w:t>
        </w:r>
      </w:ins>
      <w:r>
        <w:rPr>
          <w:noProof/>
        </w:rPr>
        <w:t>.png</w:t>
      </w:r>
    </w:p>
    <w:p w14:paraId="3D976CB4" w14:textId="77777777" w:rsidR="00B8132E" w:rsidRPr="00B8132E" w:rsidRDefault="00B8132E" w:rsidP="00580010">
      <w:pPr>
        <w:pStyle w:val="NormalPACKT"/>
      </w:pPr>
      <w:r w:rsidRPr="00B8132E">
        <w:t xml:space="preserve">In </w:t>
      </w:r>
      <w:r w:rsidRPr="00580010">
        <w:rPr>
          <w:rStyle w:val="ItalicsPACKT"/>
        </w:rPr>
        <w:t>step 5</w:t>
      </w:r>
      <w:r w:rsidRPr="00B8132E">
        <w:t xml:space="preserve">, you create a new fine-grained password policy with some overrides to the default domain policy you looked at above. In </w:t>
      </w:r>
      <w:r w:rsidRPr="00B365E6">
        <w:rPr>
          <w:rStyle w:val="ItalicsPACKT"/>
        </w:rPr>
        <w:t>step 6</w:t>
      </w:r>
      <w:r w:rsidRPr="00B8132E">
        <w:t xml:space="preserve">, you assign the policy to the </w:t>
      </w:r>
      <w:r w:rsidRPr="00B365E6">
        <w:rPr>
          <w:rStyle w:val="CodeInTextPACKT"/>
        </w:rPr>
        <w:t>DNS Admins</w:t>
      </w:r>
      <w:r w:rsidRPr="00B8132E">
        <w:t xml:space="preserve"> group, and in </w:t>
      </w:r>
      <w:r w:rsidRPr="00B365E6">
        <w:rPr>
          <w:rStyle w:val="ItalicsPACKT"/>
        </w:rPr>
        <w:t>step 7</w:t>
      </w:r>
      <w:r w:rsidRPr="00B8132E">
        <w:t xml:space="preserve">, you apply this policy explicitly to the user </w:t>
      </w:r>
      <w:proofErr w:type="spellStart"/>
      <w:r w:rsidRPr="00B365E6">
        <w:rPr>
          <w:rStyle w:val="CodeInTextPACKT"/>
        </w:rPr>
        <w:t>JerryG</w:t>
      </w:r>
      <w:proofErr w:type="spellEnd"/>
      <w:r w:rsidRPr="00B8132E">
        <w:t>. These three steps create no output.</w:t>
      </w:r>
    </w:p>
    <w:p w14:paraId="7532166B" w14:textId="77777777" w:rsidR="00B8132E" w:rsidRPr="00B8132E" w:rsidRDefault="00B8132E" w:rsidP="00580010">
      <w:pPr>
        <w:pStyle w:val="NormalPACKT"/>
      </w:pPr>
      <w:r w:rsidRPr="00B8132E">
        <w:t xml:space="preserve">In </w:t>
      </w:r>
      <w:r w:rsidRPr="00B365E6">
        <w:rPr>
          <w:rStyle w:val="ItalicsPACKT"/>
        </w:rPr>
        <w:t>step 8</w:t>
      </w:r>
      <w:r w:rsidRPr="00B8132E">
        <w:t>, you check on the policy application for the DNS Admins group, which looks like this:</w:t>
      </w:r>
    </w:p>
    <w:p w14:paraId="1D930FB1" w14:textId="2FE32464" w:rsidR="00B8132E" w:rsidRPr="00B8132E" w:rsidRDefault="00B8132E" w:rsidP="00B365E6">
      <w:pPr>
        <w:pStyle w:val="FigurePACKT"/>
      </w:pPr>
      <w:r w:rsidRPr="00B8132E">
        <w:t xml:space="preserve"> </w:t>
      </w:r>
      <w:r w:rsidR="00B365E6">
        <w:rPr>
          <w:noProof/>
        </w:rPr>
        <w:drawing>
          <wp:inline distT="0" distB="0" distL="0" distR="0" wp14:anchorId="37F7D051" wp14:editId="13E09441">
            <wp:extent cx="4147327" cy="1082091"/>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6894" cy="1084587"/>
                    </a:xfrm>
                    <a:prstGeom prst="rect">
                      <a:avLst/>
                    </a:prstGeom>
                  </pic:spPr>
                </pic:pic>
              </a:graphicData>
            </a:graphic>
          </wp:inline>
        </w:drawing>
      </w:r>
    </w:p>
    <w:p w14:paraId="69141F85" w14:textId="371CC7F6" w:rsidR="00B365E6" w:rsidRDefault="00B365E6" w:rsidP="00B365E6">
      <w:pPr>
        <w:pStyle w:val="FigurePACKT"/>
        <w:rPr>
          <w:szCs w:val="28"/>
        </w:rPr>
      </w:pPr>
      <w:r>
        <w:t>F</w:t>
      </w:r>
      <w:r w:rsidRPr="00DC6325">
        <w:rPr>
          <w:szCs w:val="28"/>
        </w:rPr>
        <w:t xml:space="preserve">igure </w:t>
      </w:r>
      <w:r>
        <w:rPr>
          <w:szCs w:val="28"/>
        </w:rPr>
        <w:t>6</w:t>
      </w:r>
      <w:r w:rsidRPr="00DC6325">
        <w:rPr>
          <w:szCs w:val="28"/>
        </w:rPr>
        <w:t>.</w:t>
      </w:r>
      <w:del w:id="75" w:author="Liam Draper" w:date="2022-08-01T09:50:00Z">
        <w:r w:rsidDel="00746ACA">
          <w:rPr>
            <w:szCs w:val="28"/>
          </w:rPr>
          <w:delText>38</w:delText>
        </w:r>
      </w:del>
      <w:ins w:id="76" w:author="Liam Draper" w:date="2022-08-01T09:50:00Z">
        <w:r w:rsidR="00746ACA">
          <w:rPr>
            <w:szCs w:val="28"/>
          </w:rPr>
          <w:t>39</w:t>
        </w:r>
      </w:ins>
      <w:r w:rsidRPr="00DC6325">
        <w:rPr>
          <w:szCs w:val="28"/>
        </w:rPr>
        <w:t>:</w:t>
      </w:r>
      <w:r w:rsidRPr="0090654F">
        <w:t xml:space="preserve"> </w:t>
      </w:r>
      <w:r w:rsidRPr="00B8132E">
        <w:t xml:space="preserve">Checking </w:t>
      </w:r>
      <w:r>
        <w:t>the</w:t>
      </w:r>
      <w:r w:rsidRPr="00B8132E">
        <w:t xml:space="preserve"> policy application for the DNS Admins group</w:t>
      </w:r>
    </w:p>
    <w:p w14:paraId="440A144C" w14:textId="7019A9F0" w:rsidR="00B365E6" w:rsidRDefault="00B365E6" w:rsidP="00B365E6">
      <w:pPr>
        <w:pStyle w:val="LayoutInformationPACKT"/>
        <w:rPr>
          <w:noProof/>
        </w:rPr>
      </w:pPr>
      <w:r>
        <w:lastRenderedPageBreak/>
        <w:t xml:space="preserve">Insert </w:t>
      </w:r>
      <w:r w:rsidRPr="00C41783">
        <w:t>image</w:t>
      </w:r>
      <w:r>
        <w:t xml:space="preserve"> </w:t>
      </w:r>
      <w:r>
        <w:rPr>
          <w:noProof/>
        </w:rPr>
        <w:t>B18878_06</w:t>
      </w:r>
      <w:r w:rsidRPr="00023EAD">
        <w:rPr>
          <w:noProof/>
        </w:rPr>
        <w:t>_</w:t>
      </w:r>
      <w:del w:id="77" w:author="Liam Draper" w:date="2022-08-01T09:50:00Z">
        <w:r w:rsidDel="00746ACA">
          <w:rPr>
            <w:noProof/>
          </w:rPr>
          <w:delText>38</w:delText>
        </w:r>
      </w:del>
      <w:ins w:id="78" w:author="Liam Draper" w:date="2022-08-01T09:50:00Z">
        <w:r w:rsidR="00746ACA">
          <w:rPr>
            <w:noProof/>
          </w:rPr>
          <w:t>39</w:t>
        </w:r>
      </w:ins>
      <w:r>
        <w:rPr>
          <w:noProof/>
        </w:rPr>
        <w:t>.png</w:t>
      </w:r>
    </w:p>
    <w:p w14:paraId="58111212" w14:textId="77777777" w:rsidR="00B8132E" w:rsidRPr="00B8132E" w:rsidRDefault="00B8132E" w:rsidP="00580010">
      <w:pPr>
        <w:pStyle w:val="NormalPACKT"/>
      </w:pPr>
      <w:r w:rsidRPr="00B8132E">
        <w:t xml:space="preserve">In </w:t>
      </w:r>
      <w:r w:rsidRPr="00B365E6">
        <w:rPr>
          <w:rStyle w:val="ItalicsPACKT"/>
        </w:rPr>
        <w:t>step 9</w:t>
      </w:r>
      <w:r w:rsidRPr="00B8132E">
        <w:t xml:space="preserve">, you check on the password policy applied to the user </w:t>
      </w:r>
      <w:proofErr w:type="spellStart"/>
      <w:r w:rsidRPr="00B365E6">
        <w:rPr>
          <w:rStyle w:val="CodeInTextPACKT"/>
        </w:rPr>
        <w:t>JerryG</w:t>
      </w:r>
      <w:proofErr w:type="spellEnd"/>
      <w:r w:rsidRPr="00B8132E">
        <w:t>, which looks like this:</w:t>
      </w:r>
    </w:p>
    <w:p w14:paraId="21EF1A0D" w14:textId="1E84F449" w:rsidR="00B8132E" w:rsidRPr="00B8132E" w:rsidRDefault="00B8132E" w:rsidP="00B365E6">
      <w:pPr>
        <w:pStyle w:val="FigurePACKT"/>
      </w:pPr>
      <w:r w:rsidRPr="00B8132E">
        <w:t xml:space="preserve">    </w:t>
      </w:r>
      <w:r w:rsidR="00B365E6">
        <w:rPr>
          <w:noProof/>
        </w:rPr>
        <w:drawing>
          <wp:inline distT="0" distB="0" distL="0" distR="0" wp14:anchorId="6D9C59AD" wp14:editId="03F6E0C8">
            <wp:extent cx="3158502" cy="829343"/>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6641" cy="831480"/>
                    </a:xfrm>
                    <a:prstGeom prst="rect">
                      <a:avLst/>
                    </a:prstGeom>
                  </pic:spPr>
                </pic:pic>
              </a:graphicData>
            </a:graphic>
          </wp:inline>
        </w:drawing>
      </w:r>
    </w:p>
    <w:p w14:paraId="0FDC3920" w14:textId="36F71043" w:rsidR="00B365E6" w:rsidRDefault="00B365E6" w:rsidP="00B365E6">
      <w:pPr>
        <w:pStyle w:val="FigurePACKT"/>
        <w:rPr>
          <w:szCs w:val="28"/>
        </w:rPr>
      </w:pPr>
      <w:r>
        <w:t>F</w:t>
      </w:r>
      <w:r w:rsidRPr="00DC6325">
        <w:rPr>
          <w:szCs w:val="28"/>
        </w:rPr>
        <w:t xml:space="preserve">igure </w:t>
      </w:r>
      <w:r>
        <w:rPr>
          <w:szCs w:val="28"/>
        </w:rPr>
        <w:t>6</w:t>
      </w:r>
      <w:r w:rsidRPr="00DC6325">
        <w:rPr>
          <w:szCs w:val="28"/>
        </w:rPr>
        <w:t>.</w:t>
      </w:r>
      <w:del w:id="79" w:author="Liam Draper" w:date="2022-08-01T09:51:00Z">
        <w:r w:rsidDel="00746ACA">
          <w:rPr>
            <w:szCs w:val="28"/>
          </w:rPr>
          <w:delText>39</w:delText>
        </w:r>
      </w:del>
      <w:ins w:id="80" w:author="Liam Draper" w:date="2022-08-01T09:51:00Z">
        <w:r w:rsidR="00746ACA">
          <w:rPr>
            <w:szCs w:val="28"/>
          </w:rPr>
          <w:t>40</w:t>
        </w:r>
      </w:ins>
      <w:r w:rsidRPr="00DC6325">
        <w:rPr>
          <w:szCs w:val="28"/>
        </w:rPr>
        <w:t>:</w:t>
      </w:r>
      <w:r w:rsidRPr="0090654F">
        <w:t xml:space="preserve"> </w:t>
      </w:r>
      <w:r w:rsidRPr="00B365E6">
        <w:t xml:space="preserve">Checking on policy application for the user </w:t>
      </w:r>
    </w:p>
    <w:p w14:paraId="0E88421E" w14:textId="0DE2C959" w:rsidR="00B365E6" w:rsidRDefault="00B365E6" w:rsidP="00B365E6">
      <w:pPr>
        <w:pStyle w:val="LayoutInformationPACKT"/>
        <w:rPr>
          <w:noProof/>
        </w:rPr>
      </w:pPr>
      <w:r>
        <w:t xml:space="preserve">Insert </w:t>
      </w:r>
      <w:r w:rsidRPr="00C41783">
        <w:t>image</w:t>
      </w:r>
      <w:r>
        <w:t xml:space="preserve"> </w:t>
      </w:r>
      <w:r>
        <w:rPr>
          <w:noProof/>
        </w:rPr>
        <w:t>B18878_06</w:t>
      </w:r>
      <w:r w:rsidRPr="00023EAD">
        <w:rPr>
          <w:noProof/>
        </w:rPr>
        <w:t>_</w:t>
      </w:r>
      <w:del w:id="81" w:author="Liam Draper" w:date="2022-08-01T09:50:00Z">
        <w:r w:rsidDel="00746ACA">
          <w:rPr>
            <w:noProof/>
          </w:rPr>
          <w:delText>39</w:delText>
        </w:r>
      </w:del>
      <w:ins w:id="82" w:author="Liam Draper" w:date="2022-08-01T09:50:00Z">
        <w:r w:rsidR="00746ACA">
          <w:rPr>
            <w:noProof/>
          </w:rPr>
          <w:t>40</w:t>
        </w:r>
      </w:ins>
      <w:r>
        <w:rPr>
          <w:noProof/>
        </w:rPr>
        <w:t>.png</w:t>
      </w:r>
    </w:p>
    <w:p w14:paraId="68E2CD94" w14:textId="77777777" w:rsidR="00B8132E" w:rsidRPr="00B8132E" w:rsidRDefault="00B8132E" w:rsidP="00580010">
      <w:pPr>
        <w:pStyle w:val="NormalPACKT"/>
      </w:pPr>
      <w:r w:rsidRPr="00B8132E">
        <w:t xml:space="preserve">In </w:t>
      </w:r>
      <w:r w:rsidRPr="00B365E6">
        <w:rPr>
          <w:rStyle w:val="ItalicsPACKT"/>
        </w:rPr>
        <w:t>step 10</w:t>
      </w:r>
      <w:r w:rsidRPr="00B8132E">
        <w:t>, you examine the DNS Admins password policy, with output like this:</w:t>
      </w:r>
    </w:p>
    <w:p w14:paraId="5FF593B6" w14:textId="142BCD54" w:rsidR="00B8132E" w:rsidRPr="00B8132E" w:rsidRDefault="00B8132E" w:rsidP="00580010">
      <w:pPr>
        <w:pStyle w:val="NormalPACKT"/>
      </w:pPr>
      <w:r w:rsidRPr="00B8132E">
        <w:t xml:space="preserve">     </w:t>
      </w:r>
      <w:r w:rsidR="00BE153D">
        <w:rPr>
          <w:noProof/>
        </w:rPr>
        <w:drawing>
          <wp:inline distT="0" distB="0" distL="0" distR="0" wp14:anchorId="6F70CEFA" wp14:editId="5C32CADA">
            <wp:extent cx="5731510" cy="22523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52345"/>
                    </a:xfrm>
                    <a:prstGeom prst="rect">
                      <a:avLst/>
                    </a:prstGeom>
                  </pic:spPr>
                </pic:pic>
              </a:graphicData>
            </a:graphic>
          </wp:inline>
        </w:drawing>
      </w:r>
    </w:p>
    <w:p w14:paraId="72F0ADB9" w14:textId="44C318DE" w:rsidR="00BE153D" w:rsidRDefault="00BE153D" w:rsidP="00746ACA">
      <w:pPr>
        <w:pStyle w:val="FigureCaptionPACKT"/>
        <w:rPr>
          <w:szCs w:val="28"/>
        </w:rPr>
        <w:pPrChange w:id="83" w:author="Liam Draper" w:date="2022-08-01T09:51:00Z">
          <w:pPr>
            <w:pStyle w:val="FigurePACKT"/>
          </w:pPr>
        </w:pPrChange>
      </w:pPr>
      <w:r>
        <w:t>F</w:t>
      </w:r>
      <w:r w:rsidRPr="00DC6325">
        <w:rPr>
          <w:szCs w:val="28"/>
        </w:rPr>
        <w:t xml:space="preserve">igure </w:t>
      </w:r>
      <w:r>
        <w:rPr>
          <w:szCs w:val="28"/>
        </w:rPr>
        <w:t>6</w:t>
      </w:r>
      <w:r w:rsidRPr="00DC6325">
        <w:rPr>
          <w:szCs w:val="28"/>
        </w:rPr>
        <w:t>.</w:t>
      </w:r>
      <w:del w:id="84" w:author="Liam Draper" w:date="2022-08-01T09:51:00Z">
        <w:r w:rsidDel="00746ACA">
          <w:rPr>
            <w:szCs w:val="28"/>
          </w:rPr>
          <w:delText>40</w:delText>
        </w:r>
      </w:del>
      <w:ins w:id="85" w:author="Liam Draper" w:date="2022-08-01T09:51:00Z">
        <w:r w:rsidR="00746ACA">
          <w:rPr>
            <w:szCs w:val="28"/>
          </w:rPr>
          <w:t>41</w:t>
        </w:r>
      </w:ins>
      <w:r w:rsidRPr="00DC6325">
        <w:rPr>
          <w:szCs w:val="28"/>
        </w:rPr>
        <w:t>:</w:t>
      </w:r>
      <w:r w:rsidRPr="0090654F">
        <w:t xml:space="preserve"> </w:t>
      </w:r>
      <w:r w:rsidRPr="00BE153D">
        <w:t xml:space="preserve">Getting DNS Admins password policy </w:t>
      </w:r>
    </w:p>
    <w:p w14:paraId="1645891F" w14:textId="774FA8F2" w:rsidR="00BE153D" w:rsidRDefault="00BE153D" w:rsidP="00BE153D">
      <w:pPr>
        <w:pStyle w:val="LayoutInformationPACKT"/>
        <w:rPr>
          <w:noProof/>
        </w:rPr>
      </w:pPr>
      <w:r>
        <w:t xml:space="preserve">Insert </w:t>
      </w:r>
      <w:r w:rsidRPr="00C41783">
        <w:t>image</w:t>
      </w:r>
      <w:r>
        <w:t xml:space="preserve"> </w:t>
      </w:r>
      <w:r>
        <w:rPr>
          <w:noProof/>
        </w:rPr>
        <w:t>B18878_06</w:t>
      </w:r>
      <w:r w:rsidRPr="00023EAD">
        <w:rPr>
          <w:noProof/>
        </w:rPr>
        <w:t>_</w:t>
      </w:r>
      <w:del w:id="86" w:author="Liam Draper" w:date="2022-08-01T09:51:00Z">
        <w:r w:rsidDel="00746ACA">
          <w:rPr>
            <w:noProof/>
          </w:rPr>
          <w:delText>40</w:delText>
        </w:r>
      </w:del>
      <w:ins w:id="87" w:author="Liam Draper" w:date="2022-08-01T09:51:00Z">
        <w:r w:rsidR="00746ACA">
          <w:rPr>
            <w:noProof/>
          </w:rPr>
          <w:t>41</w:t>
        </w:r>
      </w:ins>
      <w:r>
        <w:rPr>
          <w:noProof/>
        </w:rPr>
        <w:t>.png</w:t>
      </w:r>
    </w:p>
    <w:p w14:paraId="0F36BA56" w14:textId="44A73459" w:rsidR="00B8132E" w:rsidRPr="00B8132E" w:rsidRDefault="00B8132E" w:rsidP="00580010">
      <w:pPr>
        <w:pStyle w:val="NormalPACKT"/>
      </w:pPr>
      <w:r w:rsidRPr="00B8132E">
        <w:t>In the final step</w:t>
      </w:r>
      <w:r w:rsidR="00BE153D">
        <w:t xml:space="preserve"> in this recipe</w:t>
      </w:r>
      <w:r w:rsidRPr="00B8132E">
        <w:t xml:space="preserve">, </w:t>
      </w:r>
      <w:r w:rsidRPr="00BE153D">
        <w:rPr>
          <w:rStyle w:val="ItalicsPACKT"/>
        </w:rPr>
        <w:t>step 11</w:t>
      </w:r>
      <w:r w:rsidRPr="00B8132E">
        <w:t xml:space="preserve">, you examine the resulting password policy for the user </w:t>
      </w:r>
      <w:proofErr w:type="spellStart"/>
      <w:r w:rsidRPr="00B8132E">
        <w:t>JerryG</w:t>
      </w:r>
      <w:proofErr w:type="spellEnd"/>
      <w:r w:rsidRPr="00B8132E">
        <w:t>, which looks like this:</w:t>
      </w:r>
    </w:p>
    <w:p w14:paraId="41973156" w14:textId="05779099" w:rsidR="00B8132E" w:rsidRPr="00B8132E" w:rsidRDefault="00B8132E" w:rsidP="00580010">
      <w:pPr>
        <w:pStyle w:val="NormalPACKT"/>
      </w:pPr>
      <w:r w:rsidRPr="00B8132E">
        <w:t xml:space="preserve"> </w:t>
      </w:r>
      <w:r w:rsidR="00BE153D">
        <w:rPr>
          <w:noProof/>
        </w:rPr>
        <w:drawing>
          <wp:inline distT="0" distB="0" distL="0" distR="0" wp14:anchorId="56F2E0A6" wp14:editId="231786F1">
            <wp:extent cx="5731510" cy="22161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16150"/>
                    </a:xfrm>
                    <a:prstGeom prst="rect">
                      <a:avLst/>
                    </a:prstGeom>
                  </pic:spPr>
                </pic:pic>
              </a:graphicData>
            </a:graphic>
          </wp:inline>
        </w:drawing>
      </w:r>
    </w:p>
    <w:p w14:paraId="19010091" w14:textId="3BBDF397" w:rsidR="00BE153D" w:rsidRDefault="00BE153D" w:rsidP="00746ACA">
      <w:pPr>
        <w:pStyle w:val="FigureCaptionPACKT"/>
        <w:pPrChange w:id="88" w:author="Liam Draper" w:date="2022-08-01T09:51:00Z">
          <w:pPr>
            <w:pStyle w:val="FigurePACKT"/>
          </w:pPr>
        </w:pPrChange>
      </w:pPr>
      <w:r>
        <w:t>F</w:t>
      </w:r>
      <w:r w:rsidRPr="00DC6325">
        <w:t xml:space="preserve">igure </w:t>
      </w:r>
      <w:r>
        <w:t>6</w:t>
      </w:r>
      <w:r w:rsidRPr="00DC6325">
        <w:t>.</w:t>
      </w:r>
      <w:del w:id="89" w:author="Liam Draper" w:date="2022-08-01T09:51:00Z">
        <w:r w:rsidDel="00746ACA">
          <w:delText>41</w:delText>
        </w:r>
      </w:del>
      <w:ins w:id="90" w:author="Liam Draper" w:date="2022-08-01T09:51:00Z">
        <w:r w:rsidR="00746ACA">
          <w:t>42</w:t>
        </w:r>
      </w:ins>
      <w:r w:rsidRPr="00BE153D">
        <w:t xml:space="preserve">: Checking </w:t>
      </w:r>
      <w:proofErr w:type="spellStart"/>
      <w:r w:rsidRPr="00BE153D">
        <w:t>JerryG's</w:t>
      </w:r>
      <w:proofErr w:type="spellEnd"/>
      <w:r w:rsidRPr="00BE153D">
        <w:t xml:space="preserve"> resultant password policy </w:t>
      </w:r>
    </w:p>
    <w:p w14:paraId="567F66BC" w14:textId="1584D2BD" w:rsidR="00BE153D" w:rsidRDefault="00BE153D" w:rsidP="00BE153D">
      <w:pPr>
        <w:pStyle w:val="LayoutInformationPACKT"/>
        <w:rPr>
          <w:noProof/>
        </w:rPr>
      </w:pPr>
      <w:r>
        <w:t xml:space="preserve">Insert </w:t>
      </w:r>
      <w:r w:rsidRPr="00C41783">
        <w:t>image</w:t>
      </w:r>
      <w:r>
        <w:t xml:space="preserve"> </w:t>
      </w:r>
      <w:r>
        <w:rPr>
          <w:noProof/>
        </w:rPr>
        <w:t>B18878_06</w:t>
      </w:r>
      <w:r w:rsidRPr="00023EAD">
        <w:rPr>
          <w:noProof/>
        </w:rPr>
        <w:t>_</w:t>
      </w:r>
      <w:del w:id="91" w:author="Liam Draper" w:date="2022-08-01T09:51:00Z">
        <w:r w:rsidDel="00746ACA">
          <w:rPr>
            <w:noProof/>
          </w:rPr>
          <w:delText>41</w:delText>
        </w:r>
      </w:del>
      <w:ins w:id="92" w:author="Liam Draper" w:date="2022-08-01T09:51:00Z">
        <w:r w:rsidR="00746ACA">
          <w:rPr>
            <w:noProof/>
          </w:rPr>
          <w:t>42</w:t>
        </w:r>
      </w:ins>
      <w:r>
        <w:rPr>
          <w:noProof/>
        </w:rPr>
        <w:t>.png</w:t>
      </w:r>
    </w:p>
    <w:p w14:paraId="0FC505E2" w14:textId="670BF86E" w:rsidR="00680501" w:rsidRDefault="00680501" w:rsidP="00B8132E">
      <w:pPr>
        <w:pStyle w:val="Heading2"/>
      </w:pPr>
      <w:r>
        <w:lastRenderedPageBreak/>
        <w:t>There's more...</w:t>
      </w:r>
    </w:p>
    <w:p w14:paraId="174813A1" w14:textId="77777777" w:rsidR="00B8132E" w:rsidRPr="00BE153D" w:rsidRDefault="00B8132E" w:rsidP="00BE153D">
      <w:pPr>
        <w:pStyle w:val="NormalPACKT"/>
      </w:pPr>
      <w:r w:rsidRPr="00BE153D">
        <w:t xml:space="preserve">In </w:t>
      </w:r>
      <w:r w:rsidRPr="00BE153D">
        <w:rPr>
          <w:rStyle w:val="ItalicsPACKT"/>
        </w:rPr>
        <w:t>step 1</w:t>
      </w:r>
      <w:r w:rsidRPr="00BE153D">
        <w:t xml:space="preserve">, you view the existing default domain password policy. The settings you see in this step were created by the installation process when you installed Windows Server on </w:t>
      </w:r>
      <w:r w:rsidRPr="00BE153D">
        <w:rPr>
          <w:rStyle w:val="CodeInTextPACKT"/>
        </w:rPr>
        <w:t>DC1</w:t>
      </w:r>
      <w:r w:rsidRPr="00BE153D">
        <w:t>.</w:t>
      </w:r>
    </w:p>
    <w:p w14:paraId="4325BEB6" w14:textId="2A3CC3C7" w:rsidR="00B8132E" w:rsidRPr="00BE153D" w:rsidRDefault="00B8132E" w:rsidP="00BE153D">
      <w:pPr>
        <w:pStyle w:val="NormalPACKT"/>
      </w:pPr>
      <w:r w:rsidRPr="00BE153D">
        <w:t xml:space="preserve">In </w:t>
      </w:r>
      <w:r w:rsidRPr="00BE153D">
        <w:rPr>
          <w:rStyle w:val="ItalicsPACKT"/>
        </w:rPr>
        <w:t>step 2</w:t>
      </w:r>
      <w:r w:rsidRPr="00BE153D">
        <w:t xml:space="preserve">, you attempt to find a fine-grained password policy that would apply to the user </w:t>
      </w:r>
      <w:proofErr w:type="spellStart"/>
      <w:r w:rsidRPr="00BE153D">
        <w:t>JerryG</w:t>
      </w:r>
      <w:proofErr w:type="spellEnd"/>
      <w:r w:rsidR="00BE153D">
        <w:t>. As you can see from the output, there is no existing policy in AD.</w:t>
      </w:r>
    </w:p>
    <w:p w14:paraId="1A1220F0" w14:textId="77EC95B7" w:rsidR="00B8132E" w:rsidRPr="00BE153D" w:rsidRDefault="00B8132E" w:rsidP="00BE153D">
      <w:pPr>
        <w:pStyle w:val="NormalPACKT"/>
      </w:pPr>
      <w:r w:rsidRPr="00BE153D">
        <w:t xml:space="preserve">In </w:t>
      </w:r>
      <w:r w:rsidRPr="00131240">
        <w:rPr>
          <w:rStyle w:val="ItalicsPACKT"/>
        </w:rPr>
        <w:t>step 5</w:t>
      </w:r>
      <w:r w:rsidRPr="00BE153D">
        <w:t xml:space="preserve">, you create a new fine-grained password policy </w:t>
      </w:r>
      <w:r w:rsidR="003806BB">
        <w:t>assigned</w:t>
      </w:r>
      <w:r w:rsidRPr="00BE153D">
        <w:t xml:space="preserve"> to the DNS Admins group (in </w:t>
      </w:r>
      <w:r w:rsidRPr="00131240">
        <w:rPr>
          <w:rStyle w:val="ItalicsPACKT"/>
        </w:rPr>
        <w:t>step 6</w:t>
      </w:r>
      <w:r w:rsidRPr="00BE153D">
        <w:t xml:space="preserve">) and </w:t>
      </w:r>
      <w:proofErr w:type="spellStart"/>
      <w:r w:rsidRPr="00BE153D">
        <w:t>JerryG</w:t>
      </w:r>
      <w:proofErr w:type="spellEnd"/>
      <w:r w:rsidRPr="00BE153D">
        <w:t xml:space="preserve"> (in </w:t>
      </w:r>
      <w:r w:rsidRPr="00131240">
        <w:rPr>
          <w:rStyle w:val="ItalicsPACKT"/>
        </w:rPr>
        <w:t>step 7</w:t>
      </w:r>
      <w:r w:rsidRPr="00BE153D">
        <w:t xml:space="preserve">). This assignment ensures the policy applies to </w:t>
      </w:r>
      <w:proofErr w:type="spellStart"/>
      <w:r w:rsidRPr="00BE153D">
        <w:t>JerryG</w:t>
      </w:r>
      <w:proofErr w:type="spellEnd"/>
      <w:r w:rsidRPr="00BE153D">
        <w:t xml:space="preserve">, whether or not </w:t>
      </w:r>
      <w:r w:rsidR="003806BB">
        <w:t xml:space="preserve">this user </w:t>
      </w:r>
      <w:r w:rsidRPr="00BE153D">
        <w:t>is a DNS Admins group member.</w:t>
      </w:r>
    </w:p>
    <w:p w14:paraId="514676CA" w14:textId="6C84C46E" w:rsidR="00B8132E" w:rsidRPr="00BE153D" w:rsidRDefault="00B8132E" w:rsidP="00BE153D">
      <w:pPr>
        <w:pStyle w:val="NormalPACKT"/>
      </w:pPr>
      <w:r w:rsidRPr="00BE153D">
        <w:t xml:space="preserve">In </w:t>
      </w:r>
      <w:r w:rsidRPr="00131240">
        <w:rPr>
          <w:rStyle w:val="ItalicsPACKT"/>
        </w:rPr>
        <w:t>step 11</w:t>
      </w:r>
      <w:r w:rsidRPr="00BE153D">
        <w:t xml:space="preserve">, you see the password policy settings for the user </w:t>
      </w:r>
      <w:proofErr w:type="spellStart"/>
      <w:r w:rsidRPr="00BE153D">
        <w:t>JerryG</w:t>
      </w:r>
      <w:proofErr w:type="spellEnd"/>
      <w:r w:rsidRPr="00BE153D">
        <w:t>. These settings derive from the default domain policy plus the settings you specified in the DNSPWP policy. In theory, you could have a user with the effective password policy settings coming for multiple policy objects (e</w:t>
      </w:r>
      <w:r w:rsidR="003806BB">
        <w:t>.g.,</w:t>
      </w:r>
      <w:r w:rsidRPr="00BE153D">
        <w:t xml:space="preserve"> a GPO for the domain, one for an OU, etc</w:t>
      </w:r>
      <w:r w:rsidR="003806BB">
        <w:t>.</w:t>
      </w:r>
      <w:r w:rsidRPr="00BE153D">
        <w:t>), although you should avoid such complexity.</w:t>
      </w:r>
      <w:r w:rsidR="00131240">
        <w:t xml:space="preserve"> A better approach would be to create specific AD security groups that contain the users you need to have a different policy and apply the policy to the group. </w:t>
      </w:r>
    </w:p>
    <w:p w14:paraId="55EF487A" w14:textId="704D2DDF" w:rsidR="00680501" w:rsidRDefault="00BF2514" w:rsidP="00680501">
      <w:pPr>
        <w:pStyle w:val="Heading1"/>
        <w:tabs>
          <w:tab w:val="left" w:pos="0"/>
        </w:tabs>
      </w:pPr>
      <w:r>
        <w:t>Managing Windows Defender Antivirus</w:t>
      </w:r>
    </w:p>
    <w:p w14:paraId="12A8E47F" w14:textId="77777777" w:rsidR="003806BB" w:rsidRPr="003806BB" w:rsidRDefault="003806BB" w:rsidP="003806BB">
      <w:pPr>
        <w:pStyle w:val="NormalPACKT"/>
        <w:rPr>
          <w:lang w:val="en-GB"/>
        </w:rPr>
      </w:pPr>
      <w:r w:rsidRPr="003806BB">
        <w:rPr>
          <w:lang w:val="en-GB"/>
        </w:rPr>
        <w:t>Microsoft Defender Antivirus is the next-generation protection component of Microsoft Defender for Endpoint. Defender Antivirus provides antivirus and antimalware facilities. The product also does some packet analysis to detect network-level attacks.</w:t>
      </w:r>
    </w:p>
    <w:p w14:paraId="7452917C" w14:textId="0CA07128" w:rsidR="003806BB" w:rsidRPr="003806BB" w:rsidRDefault="003806BB" w:rsidP="003806BB">
      <w:pPr>
        <w:pStyle w:val="NormalPACKT"/>
        <w:rPr>
          <w:lang w:val="en-GB"/>
        </w:rPr>
      </w:pPr>
      <w:r w:rsidRPr="003806BB">
        <w:rPr>
          <w:lang w:val="en-GB"/>
        </w:rPr>
        <w:t xml:space="preserve">The Windows installation process installs Defender on both Windows </w:t>
      </w:r>
      <w:r>
        <w:rPr>
          <w:lang w:val="en-GB"/>
        </w:rPr>
        <w:t xml:space="preserve">10, Windows </w:t>
      </w:r>
      <w:r w:rsidRPr="003806BB">
        <w:rPr>
          <w:lang w:val="en-GB"/>
        </w:rPr>
        <w:t>1</w:t>
      </w:r>
      <w:r>
        <w:rPr>
          <w:lang w:val="en-GB"/>
        </w:rPr>
        <w:t>1,</w:t>
      </w:r>
      <w:r w:rsidRPr="003806BB">
        <w:rPr>
          <w:lang w:val="en-GB"/>
        </w:rPr>
        <w:t xml:space="preserve"> and Windows Server 2022 by default</w:t>
      </w:r>
      <w:r>
        <w:rPr>
          <w:lang w:val="en-GB"/>
        </w:rPr>
        <w:t xml:space="preserve">. You can subsequently </w:t>
      </w:r>
      <w:r w:rsidRPr="003806BB">
        <w:rPr>
          <w:lang w:val="en-GB"/>
        </w:rPr>
        <w:t xml:space="preserve">remove </w:t>
      </w:r>
      <w:r>
        <w:rPr>
          <w:lang w:val="en-GB"/>
        </w:rPr>
        <w:t>Defender</w:t>
      </w:r>
      <w:r w:rsidRPr="003806BB">
        <w:rPr>
          <w:lang w:val="en-GB"/>
        </w:rPr>
        <w:t xml:space="preserve"> should you wish. For more details on Defender in Windows Server, see </w:t>
      </w:r>
      <w:r w:rsidRPr="003806BB">
        <w:rPr>
          <w:rStyle w:val="URLPACKTChar"/>
          <w:lang w:val="en-GB"/>
        </w:rPr>
        <w:t>https://docs.microsoft.com/windows/security/threat-protection/microsoft-defender-antivirus/microsoft-defender-antivirus-on-windows-server-2016.</w:t>
      </w:r>
    </w:p>
    <w:p w14:paraId="1EA4287A" w14:textId="64D19413" w:rsidR="003806BB" w:rsidRPr="003806BB" w:rsidRDefault="003806BB" w:rsidP="003806BB">
      <w:pPr>
        <w:pStyle w:val="NormalPACKT"/>
        <w:rPr>
          <w:lang w:val="en-GB"/>
        </w:rPr>
      </w:pPr>
      <w:r w:rsidRPr="003806BB">
        <w:rPr>
          <w:lang w:val="en-GB"/>
        </w:rPr>
        <w:t xml:space="preserve">Testing any antivirus or antimalware application can be difficult. </w:t>
      </w:r>
      <w:r>
        <w:rPr>
          <w:lang w:val="en-GB"/>
        </w:rPr>
        <w:t>On the one hand, y</w:t>
      </w:r>
      <w:r w:rsidRPr="003806BB">
        <w:rPr>
          <w:lang w:val="en-GB"/>
        </w:rPr>
        <w:t>ou want to ensure that the product, Defender, in this case, is working. But at the same time, you don't want to infect a server. One solution is to create a test file. The European Institute for Computer Anti-Virus Research (EICAR) has created a simple set of test files you can use to ensure your antivirus product works. EICAR ha</w:t>
      </w:r>
      <w:r>
        <w:rPr>
          <w:lang w:val="en-GB"/>
        </w:rPr>
        <w:t>s created several versions of this file, including</w:t>
      </w:r>
      <w:r w:rsidRPr="003806BB">
        <w:rPr>
          <w:lang w:val="en-GB"/>
        </w:rPr>
        <w:t xml:space="preserve"> a text file and an executable. These files are harmless, but as you see, </w:t>
      </w:r>
      <w:r>
        <w:rPr>
          <w:lang w:val="en-GB"/>
        </w:rPr>
        <w:t xml:space="preserve">they </w:t>
      </w:r>
      <w:r w:rsidRPr="003806BB">
        <w:rPr>
          <w:lang w:val="en-GB"/>
        </w:rPr>
        <w:t xml:space="preserve">trigger Defender. </w:t>
      </w:r>
    </w:p>
    <w:p w14:paraId="57BC4643" w14:textId="77777777" w:rsidR="00680501" w:rsidRDefault="00680501" w:rsidP="00680501">
      <w:pPr>
        <w:pStyle w:val="Heading2"/>
        <w:tabs>
          <w:tab w:val="left" w:pos="0"/>
        </w:tabs>
      </w:pPr>
      <w:r>
        <w:t>Getting ready</w:t>
      </w:r>
    </w:p>
    <w:p w14:paraId="6CE05F4A" w14:textId="29269D59" w:rsidR="00680501" w:rsidRPr="009D0F10" w:rsidRDefault="003806BB" w:rsidP="00680501">
      <w:pPr>
        <w:pStyle w:val="NormalPACKT"/>
        <w:rPr>
          <w:lang w:val="en-GB"/>
        </w:rPr>
      </w:pPr>
      <w:r w:rsidRPr="003806BB">
        <w:rPr>
          <w:lang w:val="en-GB"/>
        </w:rPr>
        <w:t>You run this recipe on DC1, a domain controller in the Reskit.Org domain.</w:t>
      </w:r>
    </w:p>
    <w:p w14:paraId="76B489BF" w14:textId="4ADA1FB1" w:rsidR="00680501" w:rsidRDefault="00680501" w:rsidP="00680501">
      <w:pPr>
        <w:pStyle w:val="Heading2"/>
        <w:tabs>
          <w:tab w:val="left" w:pos="0"/>
        </w:tabs>
      </w:pPr>
      <w:r>
        <w:t>How to do it...</w:t>
      </w:r>
    </w:p>
    <w:p w14:paraId="1CD0CEDA" w14:textId="0CFF4621" w:rsidR="003806BB" w:rsidRPr="003806BB" w:rsidRDefault="003806BB" w:rsidP="003806BB">
      <w:pPr>
        <w:pStyle w:val="NumberedBulletPACKT"/>
        <w:numPr>
          <w:ilvl w:val="0"/>
          <w:numId w:val="27"/>
        </w:numPr>
        <w:rPr>
          <w:color w:val="000000"/>
          <w:lang w:val="en-GB" w:eastAsia="en-GB"/>
        </w:rPr>
      </w:pPr>
      <w:r w:rsidRPr="003806BB">
        <w:rPr>
          <w:lang w:val="en-GB" w:eastAsia="en-GB"/>
        </w:rPr>
        <w:t>Ensuring Defender and tools are associated installed</w:t>
      </w:r>
    </w:p>
    <w:p w14:paraId="01817BE0" w14:textId="77777777" w:rsidR="003806BB" w:rsidRPr="003806BB" w:rsidRDefault="003806BB" w:rsidP="003806BB">
      <w:pPr>
        <w:pStyle w:val="CodePACKT"/>
      </w:pPr>
    </w:p>
    <w:p w14:paraId="119C3460" w14:textId="43DC9D0B" w:rsidR="003806BB" w:rsidRPr="003806BB" w:rsidRDefault="003806BB" w:rsidP="003806BB">
      <w:pPr>
        <w:pStyle w:val="CodePACKT"/>
      </w:pPr>
      <w:r w:rsidRPr="003806BB">
        <w:t>$DHT = @{</w:t>
      </w:r>
    </w:p>
    <w:p w14:paraId="3091FCAD" w14:textId="36609CFE" w:rsidR="003806BB" w:rsidRPr="003806BB" w:rsidRDefault="003806BB" w:rsidP="003806BB">
      <w:pPr>
        <w:pStyle w:val="CodePACKT"/>
      </w:pPr>
      <w:r w:rsidRPr="003806BB">
        <w:t xml:space="preserve">  Name                   = 'Windows-Defender' </w:t>
      </w:r>
    </w:p>
    <w:p w14:paraId="6B973C5B" w14:textId="77777777" w:rsidR="003806BB" w:rsidRPr="003806BB" w:rsidRDefault="003806BB" w:rsidP="003806BB">
      <w:pPr>
        <w:pStyle w:val="CodePACKT"/>
      </w:pPr>
      <w:r w:rsidRPr="003806BB">
        <w:t>  IncludeManagementTools = $true  </w:t>
      </w:r>
    </w:p>
    <w:p w14:paraId="23F36227" w14:textId="77777777" w:rsidR="003806BB" w:rsidRPr="003806BB" w:rsidRDefault="003806BB" w:rsidP="003806BB">
      <w:pPr>
        <w:pStyle w:val="CodePACKT"/>
      </w:pPr>
      <w:r w:rsidRPr="003806BB">
        <w:t>}</w:t>
      </w:r>
    </w:p>
    <w:p w14:paraId="4B0925A5" w14:textId="77777777" w:rsidR="003806BB" w:rsidRPr="003806BB" w:rsidRDefault="003806BB" w:rsidP="003806BB">
      <w:pPr>
        <w:pStyle w:val="CodePACKT"/>
      </w:pPr>
      <w:r w:rsidRPr="003806BB">
        <w:t>$Defender = Install-WindowsFeature @DHT</w:t>
      </w:r>
    </w:p>
    <w:p w14:paraId="38F5FC9D" w14:textId="77777777" w:rsidR="003806BB" w:rsidRPr="003806BB" w:rsidRDefault="003806BB" w:rsidP="003806BB">
      <w:pPr>
        <w:pStyle w:val="CodePACKT"/>
      </w:pPr>
      <w:r w:rsidRPr="003806BB">
        <w:t>If ($</w:t>
      </w:r>
      <w:proofErr w:type="spellStart"/>
      <w:r w:rsidRPr="003806BB">
        <w:t>Defender.RestartNeeded</w:t>
      </w:r>
      <w:proofErr w:type="spellEnd"/>
      <w:r w:rsidRPr="003806BB">
        <w:t xml:space="preserve"> -eq 'Yes') {</w:t>
      </w:r>
    </w:p>
    <w:p w14:paraId="4FE8EC6D" w14:textId="77777777" w:rsidR="003806BB" w:rsidRPr="003806BB" w:rsidRDefault="003806BB" w:rsidP="003806BB">
      <w:pPr>
        <w:pStyle w:val="CodePACKT"/>
      </w:pPr>
      <w:r w:rsidRPr="003806BB">
        <w:t>  Restart-Computer</w:t>
      </w:r>
    </w:p>
    <w:p w14:paraId="35C2DFD3" w14:textId="77777777" w:rsidR="003806BB" w:rsidRPr="003806BB" w:rsidRDefault="003806BB" w:rsidP="003806BB">
      <w:pPr>
        <w:pStyle w:val="CodePACKT"/>
      </w:pPr>
      <w:r w:rsidRPr="003806BB">
        <w:t>}</w:t>
      </w:r>
    </w:p>
    <w:p w14:paraId="10116D68" w14:textId="77777777" w:rsidR="003806BB" w:rsidRPr="003806BB" w:rsidRDefault="003806BB" w:rsidP="003806BB">
      <w:pPr>
        <w:pStyle w:val="CodePACKT"/>
      </w:pPr>
    </w:p>
    <w:p w14:paraId="079EFAC3" w14:textId="33737D03" w:rsidR="003806BB" w:rsidRPr="003806BB" w:rsidRDefault="003806BB" w:rsidP="003806BB">
      <w:pPr>
        <w:pStyle w:val="NumberedBulletPACKT"/>
        <w:rPr>
          <w:color w:val="000000"/>
          <w:lang w:val="en-GB" w:eastAsia="en-GB"/>
        </w:rPr>
      </w:pPr>
      <w:r w:rsidRPr="003806BB">
        <w:rPr>
          <w:lang w:val="en-GB" w:eastAsia="en-GB"/>
        </w:rPr>
        <w:t>Discovering the cmdlets in the Defender module</w:t>
      </w:r>
    </w:p>
    <w:p w14:paraId="7C9C7A7B" w14:textId="77777777" w:rsidR="003806BB" w:rsidRDefault="003806BB" w:rsidP="003806BB">
      <w:pPr>
        <w:pStyle w:val="CodePACKT"/>
      </w:pPr>
    </w:p>
    <w:p w14:paraId="7906C55B" w14:textId="42D83CAC" w:rsidR="003806BB" w:rsidRPr="003806BB" w:rsidRDefault="003806BB" w:rsidP="003806BB">
      <w:pPr>
        <w:pStyle w:val="CodePACKT"/>
      </w:pPr>
      <w:r w:rsidRPr="003806BB">
        <w:t>Import-Module -Name Defender</w:t>
      </w:r>
    </w:p>
    <w:p w14:paraId="13CE2EF2" w14:textId="77777777" w:rsidR="003806BB" w:rsidRPr="003806BB" w:rsidRDefault="003806BB" w:rsidP="003806BB">
      <w:pPr>
        <w:pStyle w:val="CodePACKT"/>
      </w:pPr>
      <w:r w:rsidRPr="003806BB">
        <w:t>Get-Command -Module Defender</w:t>
      </w:r>
    </w:p>
    <w:p w14:paraId="67EBA931" w14:textId="77777777" w:rsidR="003806BB" w:rsidRPr="003806BB" w:rsidRDefault="003806BB" w:rsidP="003806BB">
      <w:pPr>
        <w:pStyle w:val="CodePACKT"/>
      </w:pPr>
    </w:p>
    <w:p w14:paraId="56C6AE3E" w14:textId="0553FEC3" w:rsidR="003806BB" w:rsidRPr="003806BB" w:rsidRDefault="003806BB" w:rsidP="003806BB">
      <w:pPr>
        <w:pStyle w:val="NumberedBulletPACKT"/>
        <w:rPr>
          <w:color w:val="000000"/>
          <w:lang w:val="en-GB" w:eastAsia="en-GB"/>
        </w:rPr>
      </w:pPr>
      <w:r w:rsidRPr="003806BB">
        <w:rPr>
          <w:lang w:val="en-GB" w:eastAsia="en-GB"/>
        </w:rPr>
        <w:t>Checking the Defender service status</w:t>
      </w:r>
    </w:p>
    <w:p w14:paraId="6D9AB3C9" w14:textId="77777777" w:rsidR="003806BB" w:rsidRPr="003806BB" w:rsidRDefault="003806BB" w:rsidP="003806BB">
      <w:pPr>
        <w:pStyle w:val="CodePACKT"/>
      </w:pPr>
    </w:p>
    <w:p w14:paraId="1F175A84" w14:textId="5B0BC53E" w:rsidR="003806BB" w:rsidRPr="003806BB" w:rsidRDefault="003806BB" w:rsidP="003806BB">
      <w:pPr>
        <w:pStyle w:val="CodePACKT"/>
      </w:pPr>
      <w:r w:rsidRPr="003806BB">
        <w:t xml:space="preserve">Get-Service  -Name </w:t>
      </w:r>
      <w:proofErr w:type="spellStart"/>
      <w:r w:rsidRPr="003806BB">
        <w:t>WinDefend</w:t>
      </w:r>
      <w:proofErr w:type="spellEnd"/>
    </w:p>
    <w:p w14:paraId="5DF83332" w14:textId="77777777" w:rsidR="003806BB" w:rsidRPr="003806BB" w:rsidRDefault="003806BB" w:rsidP="003806BB">
      <w:pPr>
        <w:pStyle w:val="CodePACKT"/>
      </w:pPr>
    </w:p>
    <w:p w14:paraId="15D0FCAD" w14:textId="184FDF8E" w:rsidR="003806BB" w:rsidRPr="003806BB" w:rsidRDefault="003806BB" w:rsidP="003806BB">
      <w:pPr>
        <w:pStyle w:val="NumberedBulletPACKT"/>
        <w:rPr>
          <w:color w:val="000000"/>
          <w:lang w:val="en-GB" w:eastAsia="en-GB"/>
        </w:rPr>
      </w:pPr>
      <w:r w:rsidRPr="003806BB">
        <w:rPr>
          <w:lang w:val="en-GB" w:eastAsia="en-GB"/>
        </w:rPr>
        <w:t>Checking the operational status of Defender on this host</w:t>
      </w:r>
    </w:p>
    <w:p w14:paraId="4B400E3F" w14:textId="77777777" w:rsidR="003806BB" w:rsidRPr="003806BB" w:rsidRDefault="003806BB" w:rsidP="003806BB">
      <w:pPr>
        <w:pStyle w:val="CodePACKT"/>
      </w:pPr>
    </w:p>
    <w:p w14:paraId="0D7A47D3" w14:textId="77777777" w:rsidR="003806BB" w:rsidRPr="003806BB" w:rsidRDefault="003806BB" w:rsidP="003806BB">
      <w:pPr>
        <w:pStyle w:val="CodePACKT"/>
      </w:pPr>
      <w:r w:rsidRPr="003806BB">
        <w:t>Get-</w:t>
      </w:r>
      <w:proofErr w:type="spellStart"/>
      <w:r w:rsidRPr="003806BB">
        <w:t>MpComputerStatus</w:t>
      </w:r>
      <w:proofErr w:type="spellEnd"/>
      <w:r w:rsidRPr="003806BB">
        <w:t xml:space="preserve"> </w:t>
      </w:r>
    </w:p>
    <w:p w14:paraId="27222E5D" w14:textId="77777777" w:rsidR="003806BB" w:rsidRPr="003806BB" w:rsidRDefault="003806BB" w:rsidP="003806BB">
      <w:pPr>
        <w:pStyle w:val="CodePACKT"/>
      </w:pPr>
    </w:p>
    <w:p w14:paraId="65596EEA" w14:textId="109C8B46" w:rsidR="003806BB" w:rsidRPr="003806BB" w:rsidRDefault="003806BB" w:rsidP="003806BB">
      <w:pPr>
        <w:pStyle w:val="NumberedBulletPACKT"/>
        <w:rPr>
          <w:color w:val="000000"/>
          <w:lang w:val="en-GB" w:eastAsia="en-GB"/>
        </w:rPr>
      </w:pPr>
      <w:r w:rsidRPr="003806BB">
        <w:rPr>
          <w:lang w:val="en-GB" w:eastAsia="en-GB"/>
        </w:rPr>
        <w:t xml:space="preserve">Getting and counting threat </w:t>
      </w:r>
      <w:proofErr w:type="spellStart"/>
      <w:r w:rsidRPr="003806BB">
        <w:rPr>
          <w:lang w:val="en-GB" w:eastAsia="en-GB"/>
        </w:rPr>
        <w:t>catalog</w:t>
      </w:r>
      <w:proofErr w:type="spellEnd"/>
    </w:p>
    <w:p w14:paraId="33519967" w14:textId="77777777" w:rsidR="003806BB" w:rsidRPr="003806BB" w:rsidRDefault="003806BB" w:rsidP="003806BB">
      <w:pPr>
        <w:pStyle w:val="CodePACKT"/>
      </w:pPr>
    </w:p>
    <w:p w14:paraId="3300EBA3" w14:textId="5074FE6E" w:rsidR="003806BB" w:rsidRPr="003806BB" w:rsidRDefault="003806BB" w:rsidP="003806BB">
      <w:pPr>
        <w:pStyle w:val="CodePACKT"/>
      </w:pPr>
      <w:commentRangeStart w:id="93"/>
      <w:r w:rsidRPr="003806BB">
        <w:t>$</w:t>
      </w:r>
      <w:proofErr w:type="spellStart"/>
      <w:r w:rsidRPr="003806BB">
        <w:t>ThreatCatalog</w:t>
      </w:r>
      <w:proofErr w:type="spellEnd"/>
      <w:r w:rsidRPr="003806BB">
        <w:t xml:space="preserve"> = Get-</w:t>
      </w:r>
      <w:proofErr w:type="spellStart"/>
      <w:r w:rsidRPr="003806BB">
        <w:t>MpThreatCatalog</w:t>
      </w:r>
      <w:proofErr w:type="spellEnd"/>
    </w:p>
    <w:p w14:paraId="455CA3E2" w14:textId="77777777" w:rsidR="003806BB" w:rsidRPr="003806BB" w:rsidRDefault="003806BB" w:rsidP="003806BB">
      <w:pPr>
        <w:pStyle w:val="CodePACKT"/>
      </w:pPr>
      <w:r w:rsidRPr="003806BB">
        <w:t>"There are $($</w:t>
      </w:r>
      <w:proofErr w:type="spellStart"/>
      <w:r w:rsidRPr="003806BB">
        <w:t>ThreatCatalog.count</w:t>
      </w:r>
      <w:proofErr w:type="spellEnd"/>
      <w:r w:rsidRPr="003806BB">
        <w:t>) threats in the catalog"</w:t>
      </w:r>
      <w:commentRangeEnd w:id="93"/>
      <w:r w:rsidR="00AC22AF">
        <w:rPr>
          <w:rStyle w:val="CommentReference"/>
          <w:rFonts w:ascii="Arial" w:hAnsi="Arial" w:cs="Arial"/>
          <w:bCs/>
          <w:lang w:eastAsia="en-US"/>
        </w:rPr>
        <w:commentReference w:id="93"/>
      </w:r>
    </w:p>
    <w:p w14:paraId="0E07DC83" w14:textId="77777777" w:rsidR="003806BB" w:rsidRPr="003806BB" w:rsidRDefault="003806BB" w:rsidP="003806BB">
      <w:pPr>
        <w:pStyle w:val="CodePACKT"/>
      </w:pPr>
    </w:p>
    <w:p w14:paraId="5EA34509" w14:textId="4BD013B5" w:rsidR="003806BB" w:rsidRPr="003806BB" w:rsidRDefault="003806BB" w:rsidP="003806BB">
      <w:pPr>
        <w:pStyle w:val="NumberedBulletPACKT"/>
        <w:rPr>
          <w:color w:val="000000"/>
          <w:lang w:val="en-GB" w:eastAsia="en-GB"/>
        </w:rPr>
      </w:pPr>
      <w:r w:rsidRPr="003806BB">
        <w:rPr>
          <w:lang w:val="en-GB" w:eastAsia="en-GB"/>
        </w:rPr>
        <w:t xml:space="preserve">Viewing five threats in the </w:t>
      </w:r>
      <w:proofErr w:type="spellStart"/>
      <w:r w:rsidRPr="003806BB">
        <w:rPr>
          <w:lang w:val="en-GB" w:eastAsia="en-GB"/>
        </w:rPr>
        <w:t>catalog</w:t>
      </w:r>
      <w:proofErr w:type="spellEnd"/>
    </w:p>
    <w:p w14:paraId="1DCE0E5F" w14:textId="77777777" w:rsidR="003806BB" w:rsidRPr="003806BB" w:rsidRDefault="003806BB" w:rsidP="003806BB">
      <w:pPr>
        <w:pStyle w:val="CodePACKT"/>
      </w:pPr>
    </w:p>
    <w:p w14:paraId="389C53FE" w14:textId="288F5574" w:rsidR="003806BB" w:rsidRPr="003806BB" w:rsidRDefault="003806BB" w:rsidP="003806BB">
      <w:pPr>
        <w:pStyle w:val="CodePACKT"/>
      </w:pPr>
      <w:r w:rsidRPr="003806BB">
        <w:t>$</w:t>
      </w:r>
      <w:proofErr w:type="spellStart"/>
      <w:r w:rsidRPr="003806BB">
        <w:t>ThreatCatalog</w:t>
      </w:r>
      <w:proofErr w:type="spellEnd"/>
      <w:r w:rsidRPr="003806BB">
        <w:t xml:space="preserve"> |</w:t>
      </w:r>
    </w:p>
    <w:p w14:paraId="604F1C6D" w14:textId="77777777" w:rsidR="003806BB" w:rsidRPr="003806BB" w:rsidRDefault="003806BB" w:rsidP="003806BB">
      <w:pPr>
        <w:pStyle w:val="CodePACKT"/>
      </w:pPr>
      <w:r w:rsidRPr="003806BB">
        <w:t>  Select-Object -First 5 |</w:t>
      </w:r>
    </w:p>
    <w:p w14:paraId="560263AE" w14:textId="77777777" w:rsidR="003806BB" w:rsidRPr="003806BB" w:rsidRDefault="003806BB" w:rsidP="003806BB">
      <w:pPr>
        <w:pStyle w:val="CodePACKT"/>
      </w:pPr>
      <w:r w:rsidRPr="003806BB">
        <w:t xml:space="preserve">    Format-Table -Property </w:t>
      </w:r>
      <w:proofErr w:type="spellStart"/>
      <w:r w:rsidRPr="003806BB">
        <w:t>SeverityID</w:t>
      </w:r>
      <w:proofErr w:type="spellEnd"/>
      <w:r w:rsidRPr="003806BB">
        <w:t xml:space="preserve">, </w:t>
      </w:r>
      <w:proofErr w:type="spellStart"/>
      <w:r w:rsidRPr="003806BB">
        <w:t>ThreatID</w:t>
      </w:r>
      <w:proofErr w:type="spellEnd"/>
      <w:r w:rsidRPr="003806BB">
        <w:t xml:space="preserve">, </w:t>
      </w:r>
      <w:proofErr w:type="spellStart"/>
      <w:r w:rsidRPr="003806BB">
        <w:t>ThreatName</w:t>
      </w:r>
      <w:proofErr w:type="spellEnd"/>
    </w:p>
    <w:p w14:paraId="34B6DB22" w14:textId="77777777" w:rsidR="003806BB" w:rsidRPr="003806BB" w:rsidRDefault="003806BB" w:rsidP="003806BB">
      <w:pPr>
        <w:pStyle w:val="CodePACKT"/>
      </w:pPr>
    </w:p>
    <w:p w14:paraId="660187C8" w14:textId="51CCC652" w:rsidR="003806BB" w:rsidRPr="003806BB" w:rsidRDefault="003806BB" w:rsidP="003806BB">
      <w:pPr>
        <w:pStyle w:val="NumberedBulletPACKT"/>
        <w:rPr>
          <w:color w:val="000000"/>
          <w:lang w:val="en-GB" w:eastAsia="en-GB"/>
        </w:rPr>
      </w:pPr>
      <w:r w:rsidRPr="003806BB">
        <w:rPr>
          <w:lang w:val="en-GB" w:eastAsia="en-GB"/>
        </w:rPr>
        <w:t>Enabling key Defender settings</w:t>
      </w:r>
    </w:p>
    <w:p w14:paraId="04AE1A63" w14:textId="77777777" w:rsidR="003806BB" w:rsidRPr="003806BB" w:rsidRDefault="003806BB" w:rsidP="003806BB">
      <w:pPr>
        <w:pStyle w:val="CodePACKT"/>
      </w:pPr>
    </w:p>
    <w:p w14:paraId="63C2FB17" w14:textId="07C0A607" w:rsidR="003806BB" w:rsidRPr="003806BB" w:rsidRDefault="003806BB" w:rsidP="003806BB">
      <w:pPr>
        <w:pStyle w:val="CodePACKT"/>
      </w:pPr>
      <w:r w:rsidRPr="003806BB">
        <w:t># Enable real-time monitoring</w:t>
      </w:r>
    </w:p>
    <w:p w14:paraId="4A278FB9"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DisableRealtimeMonitoring</w:t>
      </w:r>
      <w:proofErr w:type="spellEnd"/>
      <w:r w:rsidRPr="003806BB">
        <w:t xml:space="preserve"> 0</w:t>
      </w:r>
    </w:p>
    <w:p w14:paraId="6AC19B66" w14:textId="77777777" w:rsidR="003806BB" w:rsidRPr="003806BB" w:rsidRDefault="003806BB" w:rsidP="003806BB">
      <w:pPr>
        <w:pStyle w:val="CodePACKT"/>
      </w:pPr>
      <w:r w:rsidRPr="003806BB">
        <w:t># Enable sample submission</w:t>
      </w:r>
    </w:p>
    <w:p w14:paraId="2073872D"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SubmitSamplesConsent</w:t>
      </w:r>
      <w:proofErr w:type="spellEnd"/>
      <w:r w:rsidRPr="003806BB">
        <w:t xml:space="preserve"> Always</w:t>
      </w:r>
    </w:p>
    <w:p w14:paraId="0B158B23" w14:textId="77777777" w:rsidR="003806BB" w:rsidRPr="003806BB" w:rsidRDefault="003806BB" w:rsidP="003806BB">
      <w:pPr>
        <w:pStyle w:val="CodePACKT"/>
      </w:pPr>
      <w:r w:rsidRPr="003806BB">
        <w:t># Enable checking signatures before scanning</w:t>
      </w:r>
    </w:p>
    <w:p w14:paraId="5487839F"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CheckForSignaturesBeforeRunningScan</w:t>
      </w:r>
      <w:proofErr w:type="spellEnd"/>
      <w:r w:rsidRPr="003806BB">
        <w:t xml:space="preserve"> 1</w:t>
      </w:r>
    </w:p>
    <w:p w14:paraId="6DD156A8" w14:textId="77777777" w:rsidR="003806BB" w:rsidRPr="003806BB" w:rsidRDefault="003806BB" w:rsidP="003806BB">
      <w:pPr>
        <w:pStyle w:val="CodePACKT"/>
      </w:pPr>
      <w:r w:rsidRPr="003806BB">
        <w:t># Enable email scanning</w:t>
      </w:r>
    </w:p>
    <w:p w14:paraId="12F65A74"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DisableEmailScanning</w:t>
      </w:r>
      <w:proofErr w:type="spellEnd"/>
      <w:r w:rsidRPr="003806BB">
        <w:t xml:space="preserve"> 0</w:t>
      </w:r>
    </w:p>
    <w:p w14:paraId="0FF8CB84" w14:textId="77777777" w:rsidR="003806BB" w:rsidRPr="003806BB" w:rsidRDefault="003806BB" w:rsidP="003806BB">
      <w:pPr>
        <w:pStyle w:val="CodePACKT"/>
      </w:pPr>
    </w:p>
    <w:p w14:paraId="56A44358" w14:textId="0D32FFB3" w:rsidR="003806BB" w:rsidRPr="003806BB" w:rsidRDefault="003806BB" w:rsidP="003806BB">
      <w:pPr>
        <w:pStyle w:val="NumberedBulletPACKT"/>
        <w:rPr>
          <w:color w:val="000000"/>
          <w:lang w:val="en-GB" w:eastAsia="en-GB"/>
        </w:rPr>
      </w:pPr>
      <w:r w:rsidRPr="003806BB">
        <w:rPr>
          <w:lang w:val="en-GB" w:eastAsia="en-GB"/>
        </w:rPr>
        <w:t>Creating a false positive threat</w:t>
      </w:r>
    </w:p>
    <w:p w14:paraId="0021AEA6" w14:textId="77777777" w:rsidR="003806BB" w:rsidRPr="003806BB" w:rsidRDefault="003806BB" w:rsidP="003806BB">
      <w:pPr>
        <w:pStyle w:val="CodePACKT"/>
      </w:pPr>
    </w:p>
    <w:p w14:paraId="76B8703D" w14:textId="1889F8FD" w:rsidR="003806BB" w:rsidRPr="003806BB" w:rsidRDefault="003806BB" w:rsidP="003806BB">
      <w:pPr>
        <w:pStyle w:val="CodePACKT"/>
      </w:pPr>
      <w:r w:rsidRPr="003806BB">
        <w:t>$TF = 'C:\Foo\FalsePositive1.Txt'</w:t>
      </w:r>
    </w:p>
    <w:p w14:paraId="1CB6DC3B" w14:textId="77777777" w:rsidR="003806BB" w:rsidRPr="003806BB" w:rsidRDefault="003806BB" w:rsidP="003806BB">
      <w:pPr>
        <w:pStyle w:val="CodePACKT"/>
      </w:pPr>
      <w:r w:rsidRPr="003806BB">
        <w:t>$FP = 'X5O!P%@AP[4\PZX54(P^)7CC)7}$EICAR-' +</w:t>
      </w:r>
    </w:p>
    <w:p w14:paraId="2E2B97E1" w14:textId="77777777" w:rsidR="003806BB" w:rsidRPr="003806BB" w:rsidRDefault="003806BB" w:rsidP="003806BB">
      <w:pPr>
        <w:pStyle w:val="CodePACKT"/>
      </w:pPr>
      <w:r w:rsidRPr="003806BB">
        <w:t>      'STANDARD-ANTIVIRUS-TEST-FILE!$H+H*'</w:t>
      </w:r>
    </w:p>
    <w:p w14:paraId="596E6169" w14:textId="77777777" w:rsidR="003806BB" w:rsidRPr="003806BB" w:rsidRDefault="003806BB" w:rsidP="003806BB">
      <w:pPr>
        <w:pStyle w:val="CodePACKT"/>
      </w:pPr>
      <w:r w:rsidRPr="003806BB">
        <w:t>$FP | Out-File -FilePath $TF</w:t>
      </w:r>
    </w:p>
    <w:p w14:paraId="7A9BEEB4" w14:textId="77777777" w:rsidR="003806BB" w:rsidRPr="003806BB" w:rsidRDefault="003806BB" w:rsidP="003806BB">
      <w:pPr>
        <w:pStyle w:val="CodePACKT"/>
      </w:pPr>
      <w:r w:rsidRPr="003806BB">
        <w:t>Get-Content -Path $TF</w:t>
      </w:r>
    </w:p>
    <w:p w14:paraId="4B216F5E" w14:textId="77777777" w:rsidR="003806BB" w:rsidRPr="003806BB" w:rsidRDefault="003806BB" w:rsidP="003806BB">
      <w:pPr>
        <w:pStyle w:val="CodePACKT"/>
      </w:pPr>
    </w:p>
    <w:p w14:paraId="5CBA4C47" w14:textId="516998FD" w:rsidR="003806BB" w:rsidRPr="003806BB" w:rsidRDefault="003806BB" w:rsidP="003806BB">
      <w:pPr>
        <w:pStyle w:val="NumberedBulletPACKT"/>
        <w:rPr>
          <w:color w:val="000000"/>
          <w:lang w:val="en-GB" w:eastAsia="en-GB"/>
        </w:rPr>
      </w:pPr>
      <w:r w:rsidRPr="003806BB">
        <w:rPr>
          <w:lang w:val="en-GB" w:eastAsia="en-GB"/>
        </w:rPr>
        <w:t>Running a quick scan on C:\Foo</w:t>
      </w:r>
    </w:p>
    <w:p w14:paraId="7BFF5EB2" w14:textId="77777777" w:rsidR="003806BB" w:rsidRPr="003806BB" w:rsidRDefault="003806BB" w:rsidP="003806BB">
      <w:pPr>
        <w:pStyle w:val="CodePACKT"/>
      </w:pPr>
    </w:p>
    <w:p w14:paraId="720D258B" w14:textId="38BB141D" w:rsidR="003806BB" w:rsidRPr="003806BB" w:rsidRDefault="003806BB" w:rsidP="003806BB">
      <w:pPr>
        <w:pStyle w:val="CodePACKT"/>
      </w:pPr>
      <w:r w:rsidRPr="003806BB">
        <w:t>$</w:t>
      </w:r>
      <w:proofErr w:type="spellStart"/>
      <w:r w:rsidRPr="003806BB">
        <w:t>ScanType</w:t>
      </w:r>
      <w:proofErr w:type="spellEnd"/>
      <w:r w:rsidRPr="003806BB">
        <w:t xml:space="preserve"> = '</w:t>
      </w:r>
      <w:proofErr w:type="spellStart"/>
      <w:r w:rsidRPr="003806BB">
        <w:t>QuickScan</w:t>
      </w:r>
      <w:proofErr w:type="spellEnd"/>
      <w:r w:rsidRPr="003806BB">
        <w:t>'</w:t>
      </w:r>
    </w:p>
    <w:p w14:paraId="7D6638F5" w14:textId="77777777" w:rsidR="003806BB" w:rsidRPr="003806BB" w:rsidRDefault="003806BB" w:rsidP="003806BB">
      <w:pPr>
        <w:pStyle w:val="CodePACKT"/>
      </w:pPr>
      <w:r w:rsidRPr="003806BB">
        <w:t>Start-</w:t>
      </w:r>
      <w:proofErr w:type="spellStart"/>
      <w:r w:rsidRPr="003806BB">
        <w:t>MpScan</w:t>
      </w:r>
      <w:proofErr w:type="spellEnd"/>
      <w:r w:rsidRPr="003806BB">
        <w:t xml:space="preserve"> -</w:t>
      </w:r>
      <w:proofErr w:type="spellStart"/>
      <w:r w:rsidRPr="003806BB">
        <w:t>ScanType</w:t>
      </w:r>
      <w:proofErr w:type="spellEnd"/>
      <w:r w:rsidRPr="003806BB">
        <w:t xml:space="preserve"> $</w:t>
      </w:r>
      <w:proofErr w:type="spellStart"/>
      <w:r w:rsidRPr="003806BB">
        <w:t>ScanType</w:t>
      </w:r>
      <w:proofErr w:type="spellEnd"/>
      <w:r w:rsidRPr="003806BB">
        <w:t xml:space="preserve"> -</w:t>
      </w:r>
      <w:proofErr w:type="spellStart"/>
      <w:r w:rsidRPr="003806BB">
        <w:t>ScanPath</w:t>
      </w:r>
      <w:proofErr w:type="spellEnd"/>
      <w:r w:rsidRPr="003806BB">
        <w:t xml:space="preserve"> C:\Foo</w:t>
      </w:r>
    </w:p>
    <w:p w14:paraId="55A40BC2" w14:textId="77777777" w:rsidR="003806BB" w:rsidRPr="003806BB" w:rsidRDefault="003806BB" w:rsidP="003806BB">
      <w:pPr>
        <w:pStyle w:val="CodePACKT"/>
      </w:pPr>
    </w:p>
    <w:p w14:paraId="1163FBF4" w14:textId="194A0AB3" w:rsidR="003806BB" w:rsidRPr="003806BB" w:rsidRDefault="003806BB" w:rsidP="003806BB">
      <w:pPr>
        <w:pStyle w:val="NumberedBulletPACKT"/>
        <w:rPr>
          <w:color w:val="000000"/>
          <w:lang w:val="en-GB" w:eastAsia="en-GB"/>
        </w:rPr>
      </w:pPr>
      <w:r w:rsidRPr="003806BB">
        <w:rPr>
          <w:lang w:val="en-GB" w:eastAsia="en-GB"/>
        </w:rPr>
        <w:t>Viewing detected threats</w:t>
      </w:r>
    </w:p>
    <w:p w14:paraId="47B61E3B" w14:textId="77777777" w:rsidR="003806BB" w:rsidRPr="003806BB" w:rsidRDefault="003806BB" w:rsidP="003806BB">
      <w:pPr>
        <w:pStyle w:val="CodePACKT"/>
      </w:pPr>
    </w:p>
    <w:p w14:paraId="2CFE9D4C" w14:textId="3100C7FB" w:rsidR="003806BB" w:rsidRPr="003806BB" w:rsidRDefault="003806BB" w:rsidP="003806BB">
      <w:pPr>
        <w:pStyle w:val="CodePACKT"/>
      </w:pPr>
      <w:r w:rsidRPr="003806BB">
        <w:t>Get-</w:t>
      </w:r>
      <w:proofErr w:type="spellStart"/>
      <w:r w:rsidRPr="003806BB">
        <w:t>MpThreat</w:t>
      </w:r>
      <w:proofErr w:type="spellEnd"/>
    </w:p>
    <w:p w14:paraId="07156BF0" w14:textId="40B2465B" w:rsidR="00680501" w:rsidRDefault="00680501" w:rsidP="00680501">
      <w:pPr>
        <w:pStyle w:val="Heading2"/>
        <w:numPr>
          <w:ilvl w:val="1"/>
          <w:numId w:val="3"/>
        </w:numPr>
        <w:tabs>
          <w:tab w:val="left" w:pos="0"/>
        </w:tabs>
      </w:pPr>
      <w:r>
        <w:t xml:space="preserve">How </w:t>
      </w:r>
      <w:r w:rsidR="003806BB">
        <w:t xml:space="preserve">it </w:t>
      </w:r>
      <w:r>
        <w:t>works...</w:t>
      </w:r>
    </w:p>
    <w:p w14:paraId="7231A7D0" w14:textId="194AB58E" w:rsidR="003806BB" w:rsidRPr="003806BB" w:rsidRDefault="003806BB" w:rsidP="003806BB">
      <w:pPr>
        <w:pStyle w:val="NormalPACKT"/>
        <w:rPr>
          <w:lang w:val="en-GB"/>
        </w:rPr>
      </w:pPr>
      <w:r w:rsidRPr="003806BB">
        <w:rPr>
          <w:lang w:val="en-GB"/>
        </w:rPr>
        <w:t xml:space="preserve">In </w:t>
      </w:r>
      <w:r w:rsidRPr="003806BB">
        <w:rPr>
          <w:rStyle w:val="ItalicsPACKT"/>
          <w:lang w:val="en-GB"/>
        </w:rPr>
        <w:t>step 1</w:t>
      </w:r>
      <w:r w:rsidRPr="003806BB">
        <w:rPr>
          <w:lang w:val="en-GB"/>
        </w:rPr>
        <w:t xml:space="preserve">, you use the </w:t>
      </w:r>
      <w:r w:rsidRPr="003806BB">
        <w:rPr>
          <w:rStyle w:val="CodeInTextPACKT"/>
          <w:lang w:val="en-GB"/>
        </w:rPr>
        <w:t>Install-WindowsFeature</w:t>
      </w:r>
      <w:r w:rsidRPr="003806BB">
        <w:rPr>
          <w:lang w:val="en-GB"/>
        </w:rPr>
        <w:t xml:space="preserve"> command to ensure that you have installed both Defender and the management tools</w:t>
      </w:r>
      <w:r>
        <w:rPr>
          <w:lang w:val="en-GB"/>
        </w:rPr>
        <w:t xml:space="preserve">. The management tools include a PowerShell module you can </w:t>
      </w:r>
      <w:r w:rsidRPr="003806BB">
        <w:rPr>
          <w:lang w:val="en-GB"/>
        </w:rPr>
        <w:t xml:space="preserve">use to manage Defender. This step may require a reboot. If so, this step reboots </w:t>
      </w:r>
      <w:r w:rsidRPr="009039E8">
        <w:rPr>
          <w:rStyle w:val="CodeInTextPACKT"/>
          <w:lang w:val="en-GB"/>
        </w:rPr>
        <w:t>DC1</w:t>
      </w:r>
      <w:r w:rsidRPr="003806BB">
        <w:rPr>
          <w:lang w:val="en-GB"/>
        </w:rPr>
        <w:t xml:space="preserve"> without producing any output.</w:t>
      </w:r>
    </w:p>
    <w:p w14:paraId="75FFDB55" w14:textId="1319CDFC" w:rsidR="003806BB" w:rsidRPr="003806BB" w:rsidRDefault="003806BB" w:rsidP="003806BB">
      <w:pPr>
        <w:pStyle w:val="NormalPACKT"/>
        <w:rPr>
          <w:lang w:val="en-GB"/>
        </w:rPr>
      </w:pPr>
      <w:r w:rsidRPr="003806BB">
        <w:rPr>
          <w:lang w:val="en-GB"/>
        </w:rPr>
        <w:lastRenderedPageBreak/>
        <w:t xml:space="preserve">In </w:t>
      </w:r>
      <w:r w:rsidRPr="003806BB">
        <w:rPr>
          <w:rStyle w:val="ItalicsPACKT"/>
          <w:lang w:val="en-GB"/>
        </w:rPr>
        <w:t>step 2</w:t>
      </w:r>
      <w:r w:rsidRPr="003806BB">
        <w:rPr>
          <w:lang w:val="en-GB"/>
        </w:rPr>
        <w:t>, you look at the Defender module to discover the cmdlets contained in the module. The output looks like this:</w:t>
      </w:r>
    </w:p>
    <w:p w14:paraId="738E46FC" w14:textId="2B2292F8" w:rsidR="003806BB" w:rsidRDefault="003806BB" w:rsidP="003806BB">
      <w:pPr>
        <w:pStyle w:val="FigurePACKT"/>
      </w:pPr>
      <w:r w:rsidRPr="003806BB">
        <w:t xml:space="preserve"> </w:t>
      </w:r>
      <w:r>
        <w:rPr>
          <w:noProof/>
        </w:rPr>
        <w:drawing>
          <wp:inline distT="0" distB="0" distL="0" distR="0" wp14:anchorId="686CEB9D" wp14:editId="7E771FB6">
            <wp:extent cx="3267326" cy="2061898"/>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2172" cy="2064956"/>
                    </a:xfrm>
                    <a:prstGeom prst="rect">
                      <a:avLst/>
                    </a:prstGeom>
                  </pic:spPr>
                </pic:pic>
              </a:graphicData>
            </a:graphic>
          </wp:inline>
        </w:drawing>
      </w:r>
    </w:p>
    <w:p w14:paraId="73C594C7" w14:textId="00C3C4EC" w:rsidR="003806BB" w:rsidRDefault="003806BB" w:rsidP="00746ACA">
      <w:pPr>
        <w:pStyle w:val="FigureCaptionPACKT"/>
        <w:rPr>
          <w:szCs w:val="28"/>
        </w:rPr>
        <w:pPrChange w:id="94" w:author="Liam Draper" w:date="2022-08-01T09:52:00Z">
          <w:pPr>
            <w:pStyle w:val="FigurePACKT"/>
          </w:pPr>
        </w:pPrChange>
      </w:pPr>
      <w:r>
        <w:t>F</w:t>
      </w:r>
      <w:r w:rsidRPr="00DC6325">
        <w:rPr>
          <w:szCs w:val="28"/>
        </w:rPr>
        <w:t xml:space="preserve">igure </w:t>
      </w:r>
      <w:r>
        <w:rPr>
          <w:szCs w:val="28"/>
        </w:rPr>
        <w:t>6</w:t>
      </w:r>
      <w:r w:rsidRPr="00DC6325">
        <w:rPr>
          <w:szCs w:val="28"/>
        </w:rPr>
        <w:t>.</w:t>
      </w:r>
      <w:del w:id="95" w:author="Liam Draper" w:date="2022-08-01T09:52:00Z">
        <w:r w:rsidDel="00746ACA">
          <w:rPr>
            <w:szCs w:val="28"/>
          </w:rPr>
          <w:delText>42</w:delText>
        </w:r>
      </w:del>
      <w:ins w:id="96" w:author="Liam Draper" w:date="2022-08-01T09:52:00Z">
        <w:r w:rsidR="00746ACA">
          <w:rPr>
            <w:szCs w:val="28"/>
          </w:rPr>
          <w:t>43</w:t>
        </w:r>
      </w:ins>
      <w:r w:rsidRPr="00BE153D">
        <w:t xml:space="preserve">: </w:t>
      </w:r>
      <w:r w:rsidRPr="003806BB">
        <w:t>Discovering the cmdlets in the Defender module</w:t>
      </w:r>
      <w:r w:rsidRPr="00BE153D">
        <w:t xml:space="preserve"> </w:t>
      </w:r>
    </w:p>
    <w:p w14:paraId="7DE97EAA" w14:textId="0AFD5DA1"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97" w:author="Liam Draper" w:date="2022-08-01T09:52:00Z">
        <w:r w:rsidDel="00746ACA">
          <w:rPr>
            <w:noProof/>
          </w:rPr>
          <w:delText>42</w:delText>
        </w:r>
      </w:del>
      <w:ins w:id="98" w:author="Liam Draper" w:date="2022-08-01T09:52:00Z">
        <w:r w:rsidR="00746ACA">
          <w:rPr>
            <w:noProof/>
          </w:rPr>
          <w:t>4</w:t>
        </w:r>
      </w:ins>
      <w:ins w:id="99" w:author="Liam Draper" w:date="2022-08-01T09:53:00Z">
        <w:r w:rsidR="00746ACA">
          <w:rPr>
            <w:noProof/>
          </w:rPr>
          <w:t>3</w:t>
        </w:r>
      </w:ins>
      <w:r>
        <w:rPr>
          <w:noProof/>
        </w:rPr>
        <w:t>.png</w:t>
      </w:r>
    </w:p>
    <w:p w14:paraId="26A3053C" w14:textId="77777777" w:rsidR="003806BB" w:rsidRDefault="003806BB" w:rsidP="003806BB">
      <w:pPr>
        <w:pStyle w:val="NormalPACKT"/>
      </w:pPr>
      <w:r w:rsidRPr="003806BB">
        <w:t xml:space="preserve">In </w:t>
      </w:r>
      <w:r w:rsidRPr="003806BB">
        <w:rPr>
          <w:rStyle w:val="ItalicsPACKT"/>
          <w:lang w:val="en-GB"/>
        </w:rPr>
        <w:t>step 3</w:t>
      </w:r>
      <w:r w:rsidRPr="003806BB">
        <w:t xml:space="preserve">, you check the status of the </w:t>
      </w:r>
      <w:proofErr w:type="spellStart"/>
      <w:r w:rsidRPr="003806BB">
        <w:t>WinDefend</w:t>
      </w:r>
      <w:proofErr w:type="spellEnd"/>
      <w:r w:rsidRPr="003806BB">
        <w:t xml:space="preserve"> service. You should see the following output:</w:t>
      </w:r>
    </w:p>
    <w:p w14:paraId="6C1663D8" w14:textId="2DDA3153" w:rsidR="003806BB" w:rsidRPr="003806BB" w:rsidRDefault="003806BB" w:rsidP="003806BB">
      <w:pPr>
        <w:pStyle w:val="FigurePACKT"/>
      </w:pPr>
      <w:r>
        <w:rPr>
          <w:noProof/>
        </w:rPr>
        <w:drawing>
          <wp:inline distT="0" distB="0" distL="0" distR="0" wp14:anchorId="23B79487" wp14:editId="4B811666">
            <wp:extent cx="2838688" cy="7885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3528" cy="812091"/>
                    </a:xfrm>
                    <a:prstGeom prst="rect">
                      <a:avLst/>
                    </a:prstGeom>
                  </pic:spPr>
                </pic:pic>
              </a:graphicData>
            </a:graphic>
          </wp:inline>
        </w:drawing>
      </w:r>
    </w:p>
    <w:p w14:paraId="6842D9B9" w14:textId="4702ABC0" w:rsidR="003806BB" w:rsidRDefault="003806BB" w:rsidP="00C56592">
      <w:pPr>
        <w:pStyle w:val="FigureCaptionPACKT"/>
        <w:rPr>
          <w:szCs w:val="28"/>
        </w:rPr>
        <w:pPrChange w:id="100" w:author="Liam Draper" w:date="2022-08-01T09:53:00Z">
          <w:pPr>
            <w:pStyle w:val="FigurePACKT"/>
          </w:pPr>
        </w:pPrChange>
      </w:pPr>
      <w:r>
        <w:t>F</w:t>
      </w:r>
      <w:r w:rsidRPr="00DC6325">
        <w:rPr>
          <w:szCs w:val="28"/>
        </w:rPr>
        <w:t xml:space="preserve">igure </w:t>
      </w:r>
      <w:r>
        <w:rPr>
          <w:szCs w:val="28"/>
        </w:rPr>
        <w:t>6</w:t>
      </w:r>
      <w:r w:rsidRPr="00DC6325">
        <w:rPr>
          <w:szCs w:val="28"/>
        </w:rPr>
        <w:t>.</w:t>
      </w:r>
      <w:del w:id="101" w:author="Liam Draper" w:date="2022-08-01T09:53:00Z">
        <w:r w:rsidDel="00C56592">
          <w:rPr>
            <w:szCs w:val="28"/>
          </w:rPr>
          <w:delText>43</w:delText>
        </w:r>
      </w:del>
      <w:ins w:id="102" w:author="Liam Draper" w:date="2022-08-01T09:53:00Z">
        <w:r w:rsidR="00C56592">
          <w:rPr>
            <w:szCs w:val="28"/>
          </w:rPr>
          <w:t>44</w:t>
        </w:r>
      </w:ins>
      <w:r w:rsidRPr="00BE153D">
        <w:t xml:space="preserve">: </w:t>
      </w:r>
      <w:r w:rsidRPr="003806BB">
        <w:t>Checking the Defender service status</w:t>
      </w:r>
      <w:r w:rsidRPr="00BE153D">
        <w:t xml:space="preserve"> </w:t>
      </w:r>
    </w:p>
    <w:p w14:paraId="67A78C9C" w14:textId="5C913B58"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03" w:author="Liam Draper" w:date="2022-08-01T09:53:00Z">
        <w:r w:rsidDel="00746ACA">
          <w:rPr>
            <w:noProof/>
          </w:rPr>
          <w:delText>43</w:delText>
        </w:r>
      </w:del>
      <w:ins w:id="104" w:author="Liam Draper" w:date="2022-08-01T09:53:00Z">
        <w:r w:rsidR="00746ACA">
          <w:rPr>
            <w:noProof/>
          </w:rPr>
          <w:t>44</w:t>
        </w:r>
      </w:ins>
      <w:r>
        <w:rPr>
          <w:noProof/>
        </w:rPr>
        <w:t>.png</w:t>
      </w:r>
    </w:p>
    <w:p w14:paraId="14B25026" w14:textId="42E7761B" w:rsidR="003806BB" w:rsidRPr="003806BB" w:rsidRDefault="003806BB" w:rsidP="003806BB">
      <w:pPr>
        <w:pStyle w:val="NormalPACKT"/>
        <w:rPr>
          <w:lang w:val="en-GB"/>
        </w:rPr>
      </w:pPr>
      <w:r w:rsidRPr="003806BB">
        <w:rPr>
          <w:lang w:val="en-GB"/>
        </w:rPr>
        <w:t xml:space="preserve">You use the </w:t>
      </w:r>
      <w:r w:rsidRPr="003806BB">
        <w:rPr>
          <w:rStyle w:val="CodeInTextPACKT"/>
          <w:lang w:val="en-GB"/>
        </w:rPr>
        <w:t>Get-</w:t>
      </w:r>
      <w:proofErr w:type="spellStart"/>
      <w:r w:rsidRPr="003806BB">
        <w:rPr>
          <w:rStyle w:val="CodeInTextPACKT"/>
          <w:lang w:val="en-GB"/>
        </w:rPr>
        <w:t>MpComputerstatus</w:t>
      </w:r>
      <w:proofErr w:type="spellEnd"/>
      <w:r w:rsidRPr="003806BB">
        <w:rPr>
          <w:lang w:val="en-GB"/>
        </w:rPr>
        <w:t xml:space="preserve"> cmdlet to get the status of Defender on the local computer </w:t>
      </w:r>
      <w:r w:rsidRPr="003806BB">
        <w:rPr>
          <w:rStyle w:val="ItalicsPACKT"/>
          <w:lang w:val="en-GB"/>
        </w:rPr>
        <w:t>in step</w:t>
      </w:r>
      <w:r w:rsidRPr="003806BB">
        <w:rPr>
          <w:rStyle w:val="ItalicsPACKT"/>
        </w:rPr>
        <w:t> </w:t>
      </w:r>
      <w:r w:rsidRPr="003806BB">
        <w:rPr>
          <w:rStyle w:val="ItalicsPACKT"/>
          <w:lang w:val="en-GB"/>
        </w:rPr>
        <w:t>4</w:t>
      </w:r>
      <w:r w:rsidRPr="003806BB">
        <w:rPr>
          <w:lang w:val="en-GB"/>
        </w:rPr>
        <w:t>. The output looks like this:</w:t>
      </w:r>
    </w:p>
    <w:p w14:paraId="17B971FD" w14:textId="5FF171FC" w:rsidR="003806BB" w:rsidRDefault="003806BB" w:rsidP="003806BB">
      <w:pPr>
        <w:pStyle w:val="NormalPACKT"/>
        <w:rPr>
          <w:lang w:val="en-GB"/>
        </w:rPr>
      </w:pPr>
      <w:r w:rsidRPr="003806BB">
        <w:rPr>
          <w:lang w:val="en-GB"/>
        </w:rPr>
        <w:lastRenderedPageBreak/>
        <w:t xml:space="preserve">    </w:t>
      </w:r>
      <w:r>
        <w:rPr>
          <w:noProof/>
        </w:rPr>
        <w:drawing>
          <wp:inline distT="0" distB="0" distL="0" distR="0" wp14:anchorId="4CAEB3E7" wp14:editId="07E7FAEF">
            <wp:extent cx="4469431" cy="737926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1555" cy="7382772"/>
                    </a:xfrm>
                    <a:prstGeom prst="rect">
                      <a:avLst/>
                    </a:prstGeom>
                  </pic:spPr>
                </pic:pic>
              </a:graphicData>
            </a:graphic>
          </wp:inline>
        </w:drawing>
      </w:r>
    </w:p>
    <w:p w14:paraId="58B60B41" w14:textId="05C0AEE9" w:rsidR="003806BB" w:rsidRDefault="003806BB" w:rsidP="00C56592">
      <w:pPr>
        <w:pStyle w:val="FigureCaptionPACKT"/>
        <w:rPr>
          <w:szCs w:val="28"/>
        </w:rPr>
        <w:pPrChange w:id="105" w:author="Liam Draper" w:date="2022-08-01T09:53:00Z">
          <w:pPr>
            <w:pStyle w:val="FigurePACKT"/>
          </w:pPr>
        </w:pPrChange>
      </w:pPr>
      <w:r>
        <w:t>F</w:t>
      </w:r>
      <w:r w:rsidRPr="00DC6325">
        <w:rPr>
          <w:szCs w:val="28"/>
        </w:rPr>
        <w:t xml:space="preserve">igure </w:t>
      </w:r>
      <w:r>
        <w:rPr>
          <w:szCs w:val="28"/>
        </w:rPr>
        <w:t>6</w:t>
      </w:r>
      <w:r w:rsidRPr="00DC6325">
        <w:rPr>
          <w:szCs w:val="28"/>
        </w:rPr>
        <w:t>.</w:t>
      </w:r>
      <w:del w:id="106" w:author="Liam Draper" w:date="2022-08-01T09:54:00Z">
        <w:r w:rsidDel="00C56592">
          <w:rPr>
            <w:szCs w:val="28"/>
          </w:rPr>
          <w:delText>44</w:delText>
        </w:r>
      </w:del>
      <w:ins w:id="107" w:author="Liam Draper" w:date="2022-08-01T09:54:00Z">
        <w:r w:rsidR="00C56592">
          <w:rPr>
            <w:szCs w:val="28"/>
          </w:rPr>
          <w:t>45</w:t>
        </w:r>
      </w:ins>
      <w:r w:rsidRPr="00BE153D">
        <w:t xml:space="preserve">: </w:t>
      </w:r>
      <w:r w:rsidRPr="003806BB">
        <w:t>Checking the Defender service status</w:t>
      </w:r>
      <w:r w:rsidRPr="00BE153D">
        <w:t xml:space="preserve"> </w:t>
      </w:r>
    </w:p>
    <w:p w14:paraId="5ADAAFA0" w14:textId="03A5865F"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08" w:author="Liam Draper" w:date="2022-08-01T09:54:00Z">
        <w:r w:rsidDel="00C56592">
          <w:rPr>
            <w:noProof/>
          </w:rPr>
          <w:delText>44</w:delText>
        </w:r>
      </w:del>
      <w:ins w:id="109" w:author="Liam Draper" w:date="2022-08-01T09:54:00Z">
        <w:r w:rsidR="00C56592">
          <w:rPr>
            <w:noProof/>
          </w:rPr>
          <w:t>45</w:t>
        </w:r>
      </w:ins>
      <w:r>
        <w:rPr>
          <w:noProof/>
        </w:rPr>
        <w:t>.png</w:t>
      </w:r>
    </w:p>
    <w:p w14:paraId="29A6FD16" w14:textId="77777777" w:rsidR="003806BB" w:rsidRPr="003806BB" w:rsidRDefault="003806BB" w:rsidP="003806BB">
      <w:pPr>
        <w:pStyle w:val="NormalPACKT"/>
        <w:rPr>
          <w:lang w:val="en-GB"/>
        </w:rPr>
      </w:pPr>
      <w:r w:rsidRPr="003806BB">
        <w:rPr>
          <w:lang w:val="en-GB"/>
        </w:rPr>
        <w:t xml:space="preserve">Defender uses details of individual threats that it stores in a threat </w:t>
      </w:r>
      <w:proofErr w:type="spellStart"/>
      <w:r w:rsidRPr="003806BB">
        <w:rPr>
          <w:lang w:val="en-GB"/>
        </w:rPr>
        <w:t>catalog</w:t>
      </w:r>
      <w:proofErr w:type="spellEnd"/>
      <w:r w:rsidRPr="003806BB">
        <w:rPr>
          <w:lang w:val="en-GB"/>
        </w:rPr>
        <w:t xml:space="preserve">. Windows Update regularly updates this </w:t>
      </w:r>
      <w:proofErr w:type="spellStart"/>
      <w:r w:rsidRPr="003806BB">
        <w:rPr>
          <w:lang w:val="en-GB"/>
        </w:rPr>
        <w:t>catalog</w:t>
      </w:r>
      <w:proofErr w:type="spellEnd"/>
      <w:r w:rsidRPr="003806BB">
        <w:rPr>
          <w:lang w:val="en-GB"/>
        </w:rPr>
        <w:t xml:space="preserve"> as needed. In </w:t>
      </w:r>
      <w:r w:rsidRPr="003806BB">
        <w:rPr>
          <w:rStyle w:val="ItalicsPACKT"/>
          <w:lang w:val="en-GB"/>
        </w:rPr>
        <w:t>step 5</w:t>
      </w:r>
      <w:r w:rsidRPr="003806BB">
        <w:rPr>
          <w:lang w:val="en-GB"/>
        </w:rPr>
        <w:t xml:space="preserve">, you produce a count of the number of threats in the </w:t>
      </w:r>
      <w:proofErr w:type="spellStart"/>
      <w:r w:rsidRPr="003806BB">
        <w:rPr>
          <w:lang w:val="en-GB"/>
        </w:rPr>
        <w:t>catalog</w:t>
      </w:r>
      <w:proofErr w:type="spellEnd"/>
      <w:r w:rsidRPr="003806BB">
        <w:rPr>
          <w:lang w:val="en-GB"/>
        </w:rPr>
        <w:t>, which looks like this:</w:t>
      </w:r>
    </w:p>
    <w:p w14:paraId="0648023F" w14:textId="6436E282" w:rsidR="003806BB" w:rsidRPr="003806BB" w:rsidRDefault="003806BB" w:rsidP="003806BB">
      <w:pPr>
        <w:pStyle w:val="FigurePACKT"/>
      </w:pPr>
      <w:r w:rsidRPr="003806BB">
        <w:lastRenderedPageBreak/>
        <w:t xml:space="preserve"> </w:t>
      </w:r>
      <w:r>
        <w:rPr>
          <w:noProof/>
        </w:rPr>
        <w:drawing>
          <wp:inline distT="0" distB="0" distL="0" distR="0" wp14:anchorId="289C9116" wp14:editId="055CFA5A">
            <wp:extent cx="3698521" cy="58164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8859" cy="587991"/>
                    </a:xfrm>
                    <a:prstGeom prst="rect">
                      <a:avLst/>
                    </a:prstGeom>
                  </pic:spPr>
                </pic:pic>
              </a:graphicData>
            </a:graphic>
          </wp:inline>
        </w:drawing>
      </w:r>
    </w:p>
    <w:p w14:paraId="303DC9C1" w14:textId="25B5866C" w:rsidR="003806BB" w:rsidRDefault="003806BB" w:rsidP="00C56592">
      <w:pPr>
        <w:pStyle w:val="FigureCaptionPACKT"/>
        <w:rPr>
          <w:szCs w:val="28"/>
        </w:rPr>
        <w:pPrChange w:id="110" w:author="Liam Draper" w:date="2022-08-01T09:54:00Z">
          <w:pPr>
            <w:pStyle w:val="FigurePACKT"/>
          </w:pPr>
        </w:pPrChange>
      </w:pPr>
      <w:r>
        <w:t>F</w:t>
      </w:r>
      <w:r w:rsidRPr="00DC6325">
        <w:rPr>
          <w:szCs w:val="28"/>
        </w:rPr>
        <w:t xml:space="preserve">igure </w:t>
      </w:r>
      <w:r>
        <w:rPr>
          <w:szCs w:val="28"/>
        </w:rPr>
        <w:t>6</w:t>
      </w:r>
      <w:del w:id="111" w:author="Liam Draper" w:date="2022-08-01T09:54:00Z">
        <w:r w:rsidRPr="00DC6325" w:rsidDel="00C56592">
          <w:rPr>
            <w:szCs w:val="28"/>
          </w:rPr>
          <w:delText>.</w:delText>
        </w:r>
        <w:r w:rsidDel="00C56592">
          <w:rPr>
            <w:szCs w:val="28"/>
          </w:rPr>
          <w:delText>45</w:delText>
        </w:r>
      </w:del>
      <w:ins w:id="112" w:author="Liam Draper" w:date="2022-08-01T09:54:00Z">
        <w:r w:rsidR="00C56592">
          <w:rPr>
            <w:szCs w:val="28"/>
          </w:rPr>
          <w:t>46</w:t>
        </w:r>
      </w:ins>
      <w:r w:rsidRPr="00BE153D">
        <w:t xml:space="preserve">: </w:t>
      </w:r>
      <w:r w:rsidRPr="003806BB">
        <w:t xml:space="preserve">Getting and counting threat </w:t>
      </w:r>
      <w:proofErr w:type="spellStart"/>
      <w:r w:rsidRPr="003806BB">
        <w:t>catalog</w:t>
      </w:r>
      <w:proofErr w:type="spellEnd"/>
      <w:r w:rsidRPr="00BE153D">
        <w:t xml:space="preserve"> </w:t>
      </w:r>
    </w:p>
    <w:p w14:paraId="4D71D01F" w14:textId="1AB20E11"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13" w:author="Liam Draper" w:date="2022-08-01T09:54:00Z">
        <w:r w:rsidDel="00C56592">
          <w:rPr>
            <w:noProof/>
          </w:rPr>
          <w:delText>45</w:delText>
        </w:r>
      </w:del>
      <w:ins w:id="114" w:author="Liam Draper" w:date="2022-08-01T09:54:00Z">
        <w:r w:rsidR="00C56592">
          <w:rPr>
            <w:noProof/>
          </w:rPr>
          <w:t>46</w:t>
        </w:r>
      </w:ins>
      <w:r>
        <w:rPr>
          <w:noProof/>
        </w:rPr>
        <w:t>.png</w:t>
      </w:r>
    </w:p>
    <w:p w14:paraId="4CA64BB2" w14:textId="77777777" w:rsidR="003806BB" w:rsidRPr="003806BB" w:rsidRDefault="003806BB" w:rsidP="003806BB">
      <w:pPr>
        <w:pStyle w:val="NormalPACKT"/>
        <w:rPr>
          <w:lang w:val="en-GB"/>
        </w:rPr>
      </w:pPr>
      <w:r w:rsidRPr="003806BB">
        <w:rPr>
          <w:lang w:val="en-GB"/>
        </w:rPr>
        <w:t xml:space="preserve">In </w:t>
      </w:r>
      <w:r w:rsidRPr="003806BB">
        <w:rPr>
          <w:rStyle w:val="ItalicsPACKT"/>
          <w:lang w:val="en-GB"/>
        </w:rPr>
        <w:t>step 6</w:t>
      </w:r>
      <w:r w:rsidRPr="003806BB">
        <w:rPr>
          <w:lang w:val="en-GB"/>
        </w:rPr>
        <w:t xml:space="preserve">, you examine the first five threats in the Defender threat </w:t>
      </w:r>
      <w:proofErr w:type="spellStart"/>
      <w:r w:rsidRPr="003806BB">
        <w:rPr>
          <w:lang w:val="en-GB"/>
        </w:rPr>
        <w:t>catalog</w:t>
      </w:r>
      <w:proofErr w:type="spellEnd"/>
      <w:r w:rsidRPr="003806BB">
        <w:rPr>
          <w:lang w:val="en-GB"/>
        </w:rPr>
        <w:t>, which looks like this:</w:t>
      </w:r>
    </w:p>
    <w:p w14:paraId="22B2C79A" w14:textId="539A91CC" w:rsidR="003806BB" w:rsidRDefault="003806BB" w:rsidP="003806BB">
      <w:pPr>
        <w:pStyle w:val="FigurePACKT"/>
      </w:pPr>
      <w:r w:rsidRPr="003806BB">
        <w:rPr>
          <w:noProof/>
        </w:rPr>
        <w:drawing>
          <wp:inline distT="0" distB="0" distL="0" distR="0" wp14:anchorId="78F98DE2" wp14:editId="62893D49">
            <wp:extent cx="2916448" cy="10559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2627" cy="1058181"/>
                    </a:xfrm>
                    <a:prstGeom prst="rect">
                      <a:avLst/>
                    </a:prstGeom>
                  </pic:spPr>
                </pic:pic>
              </a:graphicData>
            </a:graphic>
          </wp:inline>
        </w:drawing>
      </w:r>
    </w:p>
    <w:p w14:paraId="1E583C17" w14:textId="0B090C9D" w:rsidR="003806BB" w:rsidRDefault="003806BB" w:rsidP="003806BB">
      <w:pPr>
        <w:pStyle w:val="FigurePACKT"/>
        <w:rPr>
          <w:szCs w:val="28"/>
        </w:rPr>
      </w:pPr>
      <w:r>
        <w:t>F</w:t>
      </w:r>
      <w:r w:rsidRPr="00DC6325">
        <w:rPr>
          <w:szCs w:val="28"/>
        </w:rPr>
        <w:t xml:space="preserve">igure </w:t>
      </w:r>
      <w:r>
        <w:rPr>
          <w:szCs w:val="28"/>
        </w:rPr>
        <w:t>6</w:t>
      </w:r>
      <w:r w:rsidRPr="00DC6325">
        <w:rPr>
          <w:szCs w:val="28"/>
        </w:rPr>
        <w:t>.</w:t>
      </w:r>
      <w:del w:id="115" w:author="Liam Draper" w:date="2022-08-01T09:54:00Z">
        <w:r w:rsidDel="00C56592">
          <w:rPr>
            <w:szCs w:val="28"/>
          </w:rPr>
          <w:delText>46</w:delText>
        </w:r>
      </w:del>
      <w:ins w:id="116" w:author="Liam Draper" w:date="2022-08-01T09:54:00Z">
        <w:r w:rsidR="00C56592">
          <w:rPr>
            <w:szCs w:val="28"/>
          </w:rPr>
          <w:t>47</w:t>
        </w:r>
      </w:ins>
      <w:r w:rsidRPr="00BE153D">
        <w:t xml:space="preserve">: </w:t>
      </w:r>
      <w:r w:rsidRPr="003806BB">
        <w:t xml:space="preserve">Viewing </w:t>
      </w:r>
      <w:r>
        <w:t xml:space="preserve">the </w:t>
      </w:r>
      <w:r w:rsidRPr="003806BB">
        <w:t xml:space="preserve">first five threats in the </w:t>
      </w:r>
      <w:proofErr w:type="spellStart"/>
      <w:r w:rsidRPr="003806BB">
        <w:t>catalog</w:t>
      </w:r>
      <w:proofErr w:type="spellEnd"/>
    </w:p>
    <w:p w14:paraId="3A060217" w14:textId="788415B3"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17" w:author="Liam Draper" w:date="2022-08-01T09:54:00Z">
        <w:r w:rsidDel="00C56592">
          <w:rPr>
            <w:noProof/>
          </w:rPr>
          <w:delText>46</w:delText>
        </w:r>
      </w:del>
      <w:ins w:id="118" w:author="Liam Draper" w:date="2022-08-01T09:54:00Z">
        <w:r w:rsidR="00C56592">
          <w:rPr>
            <w:noProof/>
          </w:rPr>
          <w:t>47</w:t>
        </w:r>
      </w:ins>
      <w:r>
        <w:rPr>
          <w:noProof/>
        </w:rPr>
        <w:t>.png</w:t>
      </w:r>
    </w:p>
    <w:p w14:paraId="5FA3A4CC" w14:textId="17559BB9" w:rsidR="003806BB" w:rsidRPr="003806BB" w:rsidRDefault="003806BB" w:rsidP="003806BB">
      <w:pPr>
        <w:pStyle w:val="NormalPACKT"/>
        <w:rPr>
          <w:lang w:val="en-GB"/>
        </w:rPr>
      </w:pPr>
      <w:r w:rsidRPr="003806BB">
        <w:rPr>
          <w:lang w:val="en-GB"/>
        </w:rPr>
        <w:t xml:space="preserve">In </w:t>
      </w:r>
      <w:r w:rsidRPr="003806BB">
        <w:rPr>
          <w:rStyle w:val="ItalicsPACKT"/>
          <w:lang w:val="en-GB"/>
        </w:rPr>
        <w:t>step 7</w:t>
      </w:r>
      <w:r w:rsidRPr="003806BB">
        <w:rPr>
          <w:lang w:val="en-GB"/>
        </w:rPr>
        <w:t xml:space="preserve">, you configure four important Defender settings. You can use the </w:t>
      </w:r>
      <w:r w:rsidRPr="003806BB">
        <w:rPr>
          <w:rStyle w:val="CodeInTextPACKT"/>
          <w:lang w:val="en-GB"/>
        </w:rPr>
        <w:t>Set</w:t>
      </w:r>
      <w:r w:rsidRPr="003806BB">
        <w:rPr>
          <w:rStyle w:val="CodeInTextPACKT"/>
        </w:rPr>
        <w:t>-</w:t>
      </w:r>
      <w:proofErr w:type="spellStart"/>
      <w:r w:rsidRPr="003806BB">
        <w:rPr>
          <w:rStyle w:val="CodeInTextPACKT"/>
          <w:lang w:val="en-GB"/>
        </w:rPr>
        <w:t>MpPreference</w:t>
      </w:r>
      <w:proofErr w:type="spellEnd"/>
      <w:r w:rsidRPr="003806BB">
        <w:rPr>
          <w:lang w:val="en-GB"/>
        </w:rPr>
        <w:t xml:space="preserve"> cmdlet to configure a range of preference settings for Windows Defender scans and updates. You can modify exclusion file name extensions, paths, or processes and specify the default action for high, moderate, and low threat levels. You can view more details at: </w:t>
      </w:r>
      <w:r w:rsidRPr="003806BB">
        <w:rPr>
          <w:rStyle w:val="URLPACKTChar"/>
          <w:lang w:val="en-GB"/>
        </w:rPr>
        <w:t>https://docs.microsoft.com/powershell/module/defender/set-mppreference</w:t>
      </w:r>
      <w:r w:rsidRPr="003806BB">
        <w:rPr>
          <w:lang w:val="en-GB"/>
        </w:rPr>
        <w:t>.</w:t>
      </w:r>
    </w:p>
    <w:p w14:paraId="50105CB2" w14:textId="13E61410" w:rsidR="003806BB" w:rsidRDefault="003806BB" w:rsidP="003806BB">
      <w:pPr>
        <w:pStyle w:val="NormalPACKT"/>
        <w:rPr>
          <w:lang w:val="en-GB"/>
        </w:rPr>
      </w:pPr>
      <w:r w:rsidRPr="003806BB">
        <w:rPr>
          <w:lang w:val="en-GB"/>
        </w:rPr>
        <w:t xml:space="preserve">In </w:t>
      </w:r>
      <w:r w:rsidRPr="003806BB">
        <w:rPr>
          <w:rStyle w:val="ItalicsPACKT"/>
          <w:lang w:val="en-GB"/>
        </w:rPr>
        <w:t>step 8</w:t>
      </w:r>
      <w:r w:rsidRPr="003806BB">
        <w:rPr>
          <w:lang w:val="en-GB"/>
        </w:rPr>
        <w:t xml:space="preserve">, you attempt to create a file </w:t>
      </w:r>
      <w:r>
        <w:rPr>
          <w:lang w:val="en-GB"/>
        </w:rPr>
        <w:t>that</w:t>
      </w:r>
      <w:r w:rsidRPr="003806BB">
        <w:rPr>
          <w:lang w:val="en-GB"/>
        </w:rPr>
        <w:t xml:space="preserve"> Defender regards as a threat. This file comes from the EICAR and</w:t>
      </w:r>
      <w:r>
        <w:rPr>
          <w:lang w:val="en-GB"/>
        </w:rPr>
        <w:t>,</w:t>
      </w:r>
      <w:r w:rsidRPr="003806BB">
        <w:rPr>
          <w:lang w:val="en-GB"/>
        </w:rPr>
        <w:t xml:space="preserve"> as you can see</w:t>
      </w:r>
      <w:r>
        <w:rPr>
          <w:lang w:val="en-GB"/>
        </w:rPr>
        <w:t>,</w:t>
      </w:r>
      <w:r w:rsidRPr="003806BB">
        <w:rPr>
          <w:lang w:val="en-GB"/>
        </w:rPr>
        <w:t xml:space="preserve"> is a benign text file. When you run this step, </w:t>
      </w:r>
      <w:r>
        <w:rPr>
          <w:lang w:val="en-GB"/>
        </w:rPr>
        <w:t xml:space="preserve">you see an error message, and </w:t>
      </w:r>
      <w:r w:rsidRPr="003806BB">
        <w:rPr>
          <w:lang w:val="en-GB"/>
        </w:rPr>
        <w:t xml:space="preserve">you may notice a Defender popup warning you that it has discovered a threat. </w:t>
      </w:r>
      <w:r>
        <w:rPr>
          <w:lang w:val="en-GB"/>
        </w:rPr>
        <w:t>The output from this step looks like this</w:t>
      </w:r>
    </w:p>
    <w:p w14:paraId="5FA5B03A" w14:textId="2D76254B" w:rsidR="003806BB" w:rsidRDefault="003806BB" w:rsidP="003806BB">
      <w:pPr>
        <w:pStyle w:val="FigurePACKT"/>
      </w:pPr>
      <w:r>
        <w:rPr>
          <w:noProof/>
        </w:rPr>
        <w:drawing>
          <wp:inline distT="0" distB="0" distL="0" distR="0" wp14:anchorId="2881738E" wp14:editId="41EC9BE9">
            <wp:extent cx="3628972" cy="8604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2094" cy="863514"/>
                    </a:xfrm>
                    <a:prstGeom prst="rect">
                      <a:avLst/>
                    </a:prstGeom>
                  </pic:spPr>
                </pic:pic>
              </a:graphicData>
            </a:graphic>
          </wp:inline>
        </w:drawing>
      </w:r>
    </w:p>
    <w:p w14:paraId="060EB12F" w14:textId="0D5EA52C" w:rsidR="003806BB" w:rsidRDefault="003806BB" w:rsidP="00C56592">
      <w:pPr>
        <w:pStyle w:val="FigureCaptionPACKT"/>
        <w:rPr>
          <w:szCs w:val="28"/>
        </w:rPr>
        <w:pPrChange w:id="119" w:author="Liam Draper" w:date="2022-08-01T09:55:00Z">
          <w:pPr>
            <w:pStyle w:val="FigurePACKT"/>
          </w:pPr>
        </w:pPrChange>
      </w:pPr>
      <w:r>
        <w:t>F</w:t>
      </w:r>
      <w:r w:rsidRPr="00DC6325">
        <w:rPr>
          <w:szCs w:val="28"/>
        </w:rPr>
        <w:t xml:space="preserve">igure </w:t>
      </w:r>
      <w:r>
        <w:rPr>
          <w:szCs w:val="28"/>
        </w:rPr>
        <w:t>6</w:t>
      </w:r>
      <w:del w:id="120" w:author="Liam Draper" w:date="2022-08-01T09:55:00Z">
        <w:r w:rsidRPr="00DC6325" w:rsidDel="00C56592">
          <w:rPr>
            <w:szCs w:val="28"/>
          </w:rPr>
          <w:delText>.</w:delText>
        </w:r>
        <w:r w:rsidDel="00C56592">
          <w:rPr>
            <w:szCs w:val="28"/>
          </w:rPr>
          <w:delText>47</w:delText>
        </w:r>
      </w:del>
      <w:ins w:id="121" w:author="Liam Draper" w:date="2022-08-01T09:55:00Z">
        <w:r w:rsidR="00C56592">
          <w:rPr>
            <w:szCs w:val="28"/>
          </w:rPr>
          <w:t>48</w:t>
        </w:r>
      </w:ins>
      <w:r w:rsidRPr="00BE153D">
        <w:t>:</w:t>
      </w:r>
      <w:r>
        <w:t xml:space="preserve"> Creating and viewing a false positive file</w:t>
      </w:r>
    </w:p>
    <w:p w14:paraId="7CB00AF2" w14:textId="48D9981B"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22" w:author="Liam Draper" w:date="2022-08-01T09:55:00Z">
        <w:r w:rsidDel="00C56592">
          <w:rPr>
            <w:noProof/>
          </w:rPr>
          <w:delText>47</w:delText>
        </w:r>
      </w:del>
      <w:ins w:id="123" w:author="Liam Draper" w:date="2022-08-01T09:55:00Z">
        <w:r w:rsidR="00C56592">
          <w:rPr>
            <w:noProof/>
          </w:rPr>
          <w:t>48</w:t>
        </w:r>
      </w:ins>
      <w:r>
        <w:rPr>
          <w:noProof/>
        </w:rPr>
        <w:t>.png</w:t>
      </w:r>
    </w:p>
    <w:p w14:paraId="2FC4DAD0" w14:textId="4CF3000B" w:rsidR="003806BB" w:rsidRPr="003806BB" w:rsidRDefault="003806BB" w:rsidP="003806BB">
      <w:pPr>
        <w:pStyle w:val="NormalPACKT"/>
        <w:rPr>
          <w:lang w:val="en-GB"/>
        </w:rPr>
      </w:pPr>
      <w:r w:rsidRPr="003806BB">
        <w:rPr>
          <w:lang w:val="en-GB"/>
        </w:rPr>
        <w:t xml:space="preserve">In </w:t>
      </w:r>
      <w:r w:rsidRPr="003806BB">
        <w:rPr>
          <w:rStyle w:val="ItalicsPACKT"/>
          <w:lang w:val="en-GB"/>
        </w:rPr>
        <w:t>step 9</w:t>
      </w:r>
      <w:r w:rsidRPr="003806BB">
        <w:rPr>
          <w:lang w:val="en-GB"/>
        </w:rPr>
        <w:t>, you</w:t>
      </w:r>
      <w:r>
        <w:rPr>
          <w:lang w:val="en-GB"/>
        </w:rPr>
        <w:t xml:space="preserve"> use </w:t>
      </w:r>
      <w:r w:rsidRPr="003806BB">
        <w:rPr>
          <w:rStyle w:val="CodeInTextPACKT"/>
        </w:rPr>
        <w:t>Start-</w:t>
      </w:r>
      <w:proofErr w:type="spellStart"/>
      <w:r w:rsidRPr="003806BB">
        <w:rPr>
          <w:rStyle w:val="CodeInTextPACKT"/>
        </w:rPr>
        <w:t>MpScan</w:t>
      </w:r>
      <w:proofErr w:type="spellEnd"/>
      <w:r>
        <w:rPr>
          <w:lang w:val="en-GB"/>
        </w:rPr>
        <w:t xml:space="preserve"> to</w:t>
      </w:r>
      <w:r w:rsidRPr="003806BB">
        <w:rPr>
          <w:lang w:val="en-GB"/>
        </w:rPr>
        <w:t xml:space="preserve"> run a quick scan on the </w:t>
      </w:r>
      <w:r w:rsidRPr="003806BB">
        <w:rPr>
          <w:rStyle w:val="CodeInTextPACKT"/>
        </w:rPr>
        <w:t>C:\Foo</w:t>
      </w:r>
      <w:r w:rsidRPr="003806BB">
        <w:rPr>
          <w:lang w:val="en-GB"/>
        </w:rPr>
        <w:t xml:space="preserve"> folder where you attempted to create the test threat file. This step also produces no output. </w:t>
      </w:r>
    </w:p>
    <w:p w14:paraId="2E0B262B" w14:textId="77777777" w:rsidR="003806BB" w:rsidRPr="003806BB" w:rsidRDefault="003806BB" w:rsidP="003806BB">
      <w:pPr>
        <w:pStyle w:val="NormalPACKT"/>
        <w:rPr>
          <w:lang w:val="en-GB"/>
        </w:rPr>
      </w:pPr>
      <w:r w:rsidRPr="003806BB">
        <w:rPr>
          <w:lang w:val="en-GB"/>
        </w:rPr>
        <w:t xml:space="preserve">In </w:t>
      </w:r>
      <w:r w:rsidRPr="003806BB">
        <w:rPr>
          <w:rStyle w:val="ItalicsPACKT"/>
          <w:lang w:val="en-GB"/>
        </w:rPr>
        <w:t>step 10</w:t>
      </w:r>
      <w:r w:rsidRPr="003806BB">
        <w:rPr>
          <w:lang w:val="en-GB"/>
        </w:rPr>
        <w:t>, you view all the threats detected by Defender, which looks like this:</w:t>
      </w:r>
    </w:p>
    <w:p w14:paraId="7CC419D5" w14:textId="1F57D2B6" w:rsidR="003806BB" w:rsidRPr="003806BB" w:rsidRDefault="003806BB" w:rsidP="003806BB">
      <w:pPr>
        <w:pStyle w:val="FigurePACKT"/>
        <w:rPr>
          <w:lang w:val="en-US"/>
        </w:rPr>
      </w:pPr>
      <w:r w:rsidRPr="003806BB">
        <w:rPr>
          <w:noProof/>
        </w:rPr>
        <w:drawing>
          <wp:inline distT="0" distB="0" distL="0" distR="0" wp14:anchorId="074E704D" wp14:editId="2FB4529D">
            <wp:extent cx="2271852" cy="117692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80156" cy="1181227"/>
                    </a:xfrm>
                    <a:prstGeom prst="rect">
                      <a:avLst/>
                    </a:prstGeom>
                  </pic:spPr>
                </pic:pic>
              </a:graphicData>
            </a:graphic>
          </wp:inline>
        </w:drawing>
      </w:r>
    </w:p>
    <w:p w14:paraId="37C460FB" w14:textId="68585270" w:rsidR="003806BB" w:rsidRDefault="003806BB" w:rsidP="00C56592">
      <w:pPr>
        <w:pStyle w:val="FigureCaptionPACKT"/>
        <w:rPr>
          <w:szCs w:val="28"/>
        </w:rPr>
        <w:pPrChange w:id="124" w:author="Liam Draper" w:date="2022-08-01T09:55:00Z">
          <w:pPr>
            <w:pStyle w:val="FigurePACKT"/>
          </w:pPr>
        </w:pPrChange>
      </w:pPr>
      <w:r>
        <w:t>F</w:t>
      </w:r>
      <w:r w:rsidRPr="00DC6325">
        <w:rPr>
          <w:szCs w:val="28"/>
        </w:rPr>
        <w:t xml:space="preserve">igure </w:t>
      </w:r>
      <w:r>
        <w:rPr>
          <w:szCs w:val="28"/>
        </w:rPr>
        <w:t>6</w:t>
      </w:r>
      <w:r w:rsidRPr="00DC6325">
        <w:rPr>
          <w:szCs w:val="28"/>
        </w:rPr>
        <w:t>.</w:t>
      </w:r>
      <w:del w:id="125" w:author="Liam Draper" w:date="2022-08-01T09:55:00Z">
        <w:r w:rsidDel="00C56592">
          <w:rPr>
            <w:szCs w:val="28"/>
          </w:rPr>
          <w:delText>48</w:delText>
        </w:r>
      </w:del>
      <w:ins w:id="126" w:author="Liam Draper" w:date="2022-08-01T09:55:00Z">
        <w:r w:rsidR="00C56592">
          <w:rPr>
            <w:szCs w:val="28"/>
          </w:rPr>
          <w:t>49</w:t>
        </w:r>
      </w:ins>
      <w:r w:rsidRPr="00BE153D">
        <w:t>:</w:t>
      </w:r>
      <w:r>
        <w:t xml:space="preserve"> </w:t>
      </w:r>
      <w:r w:rsidRPr="003806BB">
        <w:t>Viewing all detected threats</w:t>
      </w:r>
    </w:p>
    <w:p w14:paraId="03C94F89" w14:textId="5626F21D" w:rsidR="003806BB" w:rsidRDefault="003806BB" w:rsidP="003806BB">
      <w:pPr>
        <w:pStyle w:val="LayoutInformationPACKT"/>
        <w:rPr>
          <w:noProof/>
        </w:rPr>
      </w:pPr>
      <w:r>
        <w:lastRenderedPageBreak/>
        <w:t xml:space="preserve">Insert </w:t>
      </w:r>
      <w:r w:rsidRPr="00C41783">
        <w:t>image</w:t>
      </w:r>
      <w:r>
        <w:t xml:space="preserve"> </w:t>
      </w:r>
      <w:r>
        <w:rPr>
          <w:noProof/>
        </w:rPr>
        <w:t>B18878_06</w:t>
      </w:r>
      <w:r w:rsidRPr="00023EAD">
        <w:rPr>
          <w:noProof/>
        </w:rPr>
        <w:t>_</w:t>
      </w:r>
      <w:del w:id="127" w:author="Liam Draper" w:date="2022-08-01T09:55:00Z">
        <w:r w:rsidDel="00C56592">
          <w:rPr>
            <w:noProof/>
          </w:rPr>
          <w:delText>48</w:delText>
        </w:r>
      </w:del>
      <w:ins w:id="128" w:author="Liam Draper" w:date="2022-08-01T09:55:00Z">
        <w:r w:rsidR="00C56592">
          <w:rPr>
            <w:noProof/>
          </w:rPr>
          <w:t>49</w:t>
        </w:r>
      </w:ins>
      <w:r>
        <w:rPr>
          <w:noProof/>
        </w:rPr>
        <w:t>.png</w:t>
      </w:r>
    </w:p>
    <w:p w14:paraId="5BDA79ED" w14:textId="77777777" w:rsidR="00680501" w:rsidRDefault="00680501" w:rsidP="00680501">
      <w:pPr>
        <w:pStyle w:val="Heading2"/>
      </w:pPr>
      <w:r>
        <w:t>There's more...</w:t>
      </w:r>
    </w:p>
    <w:p w14:paraId="0F5B08DB" w14:textId="04614CB4" w:rsidR="003806BB" w:rsidRDefault="003806BB" w:rsidP="003806BB">
      <w:pPr>
        <w:pStyle w:val="NormalPACKT"/>
        <w:rPr>
          <w:lang w:val="en-GB"/>
        </w:rPr>
      </w:pPr>
      <w:r>
        <w:rPr>
          <w:lang w:val="en-GB"/>
        </w:rPr>
        <w:t xml:space="preserve">In </w:t>
      </w:r>
      <w:r w:rsidRPr="003806BB">
        <w:rPr>
          <w:rStyle w:val="ItalicsPACKT"/>
        </w:rPr>
        <w:t>step 2</w:t>
      </w:r>
      <w:r>
        <w:rPr>
          <w:lang w:val="en-GB"/>
        </w:rPr>
        <w:t xml:space="preserve">, you manually import the Defender module. This module is not directly compatible with PowerShell 7. PowerShell uses the Windows PowerShell compatibility to expose the commands to PowerShell 7. </w:t>
      </w:r>
    </w:p>
    <w:p w14:paraId="5A76A6C2" w14:textId="2361F309" w:rsidR="003806BB" w:rsidRPr="003806BB" w:rsidRDefault="003806BB" w:rsidP="003806BB">
      <w:pPr>
        <w:pStyle w:val="NormalPACKT"/>
        <w:rPr>
          <w:lang w:val="en-GB"/>
        </w:rPr>
      </w:pPr>
      <w:r w:rsidRPr="003806BB">
        <w:rPr>
          <w:lang w:val="en-GB"/>
        </w:rPr>
        <w:t xml:space="preserve">In </w:t>
      </w:r>
      <w:r w:rsidRPr="003806BB">
        <w:rPr>
          <w:rStyle w:val="ItalicsPACKT"/>
          <w:lang w:val="en-GB"/>
        </w:rPr>
        <w:t>step 5</w:t>
      </w:r>
      <w:r w:rsidRPr="003806BB">
        <w:rPr>
          <w:lang w:val="en-GB"/>
        </w:rPr>
        <w:t>, you get a count of the number of threats</w:t>
      </w:r>
      <w:r>
        <w:rPr>
          <w:lang w:val="en-GB"/>
        </w:rPr>
        <w:t xml:space="preserve"> Defender is aware of today (that is, at the time of writing). When you run t</w:t>
      </w:r>
      <w:r w:rsidRPr="003806BB">
        <w:rPr>
          <w:lang w:val="en-GB"/>
        </w:rPr>
        <w:t xml:space="preserve">his step, you should see a higher number, reflecting newly discovered threats. </w:t>
      </w:r>
    </w:p>
    <w:p w14:paraId="787C5C56" w14:textId="4CF90186" w:rsidR="00680501" w:rsidRDefault="003806BB" w:rsidP="003806BB">
      <w:pPr>
        <w:pStyle w:val="NormalPACKT"/>
        <w:rPr>
          <w:lang w:val="en-GB"/>
        </w:rPr>
      </w:pPr>
      <w:r w:rsidRPr="003806BB">
        <w:rPr>
          <w:lang w:val="en-GB"/>
        </w:rPr>
        <w:t xml:space="preserve">With </w:t>
      </w:r>
      <w:r w:rsidRPr="003806BB">
        <w:rPr>
          <w:rStyle w:val="ItalicsPACKT"/>
          <w:lang w:val="en-GB"/>
        </w:rPr>
        <w:t>step 8</w:t>
      </w:r>
      <w:r w:rsidRPr="003806BB">
        <w:rPr>
          <w:lang w:val="en-GB"/>
        </w:rPr>
        <w:t xml:space="preserve">, you attempt to create a file </w:t>
      </w:r>
      <w:r>
        <w:rPr>
          <w:lang w:val="en-GB"/>
        </w:rPr>
        <w:t>that</w:t>
      </w:r>
      <w:r w:rsidRPr="003806BB">
        <w:rPr>
          <w:lang w:val="en-GB"/>
        </w:rPr>
        <w:t xml:space="preserve"> Defender recognizes as a threat. This file is the EICAR test file which is harmless, but you can use it to test the basic functioning of Defender. In </w:t>
      </w:r>
      <w:r w:rsidRPr="009039E8">
        <w:rPr>
          <w:rStyle w:val="ItalicsPACKT"/>
          <w:lang w:val="en-GB"/>
        </w:rPr>
        <w:t>step 10</w:t>
      </w:r>
      <w:r w:rsidRPr="003806BB">
        <w:rPr>
          <w:lang w:val="en-GB"/>
        </w:rPr>
        <w:t xml:space="preserve">, you view the threats Defender detected, and you can see it is the file identified as an </w:t>
      </w:r>
      <w:proofErr w:type="spellStart"/>
      <w:r w:rsidRPr="003806BB">
        <w:rPr>
          <w:rStyle w:val="CodeInTextPACKT"/>
          <w:lang w:val="en-GB"/>
        </w:rPr>
        <w:t>EICAR_Test_File</w:t>
      </w:r>
      <w:proofErr w:type="spellEnd"/>
      <w:r w:rsidRPr="003806BB">
        <w:rPr>
          <w:lang w:val="en-GB"/>
        </w:rPr>
        <w:t>.</w:t>
      </w:r>
    </w:p>
    <w:sectPr w:rsidR="00680501" w:rsidSect="00D3392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am Draper" w:date="2022-07-29T14:21:00Z" w:initials="LD">
    <w:p w14:paraId="25E63D63" w14:textId="77777777" w:rsidR="00396CD2" w:rsidRDefault="00DE71DE" w:rsidP="00AC2C45">
      <w:pPr>
        <w:pStyle w:val="CommentText"/>
      </w:pPr>
      <w:r>
        <w:rPr>
          <w:rStyle w:val="CommentReference"/>
        </w:rPr>
        <w:annotationRef/>
      </w:r>
      <w:r w:rsidR="00396CD2">
        <w:t>Hi Thomas,</w:t>
      </w:r>
      <w:r w:rsidR="00396CD2">
        <w:br/>
      </w:r>
      <w:r w:rsidR="00396CD2">
        <w:br/>
        <w:t>I agree with Mike. Solid chapter. Very few things for me to say to help develop as it is already well developed. I've added a few changes to figure captions because an image was included and recorded as an image that was already there.</w:t>
      </w:r>
      <w:r w:rsidR="00396CD2">
        <w:br/>
      </w:r>
      <w:r w:rsidR="00396CD2">
        <w:br/>
        <w:t>Kind regards,</w:t>
      </w:r>
      <w:r w:rsidR="00396CD2">
        <w:br/>
        <w:t xml:space="preserve">Liam </w:t>
      </w:r>
    </w:p>
  </w:comment>
  <w:comment w:id="2" w:author="Mike Roberts" w:date="2022-07-19T18:47:00Z" w:initials="MR">
    <w:p w14:paraId="59FADBA5" w14:textId="21F12430" w:rsidR="00BF4A5D" w:rsidRDefault="00BF4A5D" w:rsidP="005857F8">
      <w:r>
        <w:rPr>
          <w:rStyle w:val="CommentReference"/>
        </w:rPr>
        <w:annotationRef/>
      </w:r>
      <w:r>
        <w:rPr>
          <w:szCs w:val="20"/>
        </w:rPr>
        <w:t>Great chapter. Minor notes as before with variable naming, and more performant options for nulling and arrays.</w:t>
      </w:r>
    </w:p>
  </w:comment>
  <w:comment w:id="9" w:author="Mike Roberts" w:date="2022-07-19T17:54:00Z" w:initials="MR">
    <w:p w14:paraId="01E1FA75" w14:textId="77777777" w:rsidR="00D74640" w:rsidRDefault="00584512" w:rsidP="00FB7CBB">
      <w:r>
        <w:rPr>
          <w:rStyle w:val="CommentReference"/>
        </w:rPr>
        <w:annotationRef/>
      </w:r>
      <w:r w:rsidR="00D74640">
        <w:rPr>
          <w:szCs w:val="20"/>
        </w:rPr>
        <w:t>It may be worth mentioning that $null = is more performant than | Out-Null. I personally like the way | Out-Null works, but $null = is indeed faster</w:t>
      </w:r>
      <w:r w:rsidR="00D74640">
        <w:rPr>
          <w:szCs w:val="20"/>
        </w:rPr>
        <w:cr/>
      </w:r>
      <w:r w:rsidR="00D74640">
        <w:rPr>
          <w:szCs w:val="20"/>
        </w:rPr>
        <w:cr/>
        <w:t>https://powerwisescripting.blog/2020/04/15/powershell-null-vs-out-null/</w:t>
      </w:r>
    </w:p>
  </w:comment>
  <w:comment w:id="10" w:author="Mike Roberts" w:date="2022-07-19T17:54:00Z" w:initials="MR">
    <w:p w14:paraId="77ABDF14" w14:textId="2471CC92" w:rsidR="00785C7B" w:rsidRDefault="00785C7B" w:rsidP="000A0847">
      <w:r>
        <w:rPr>
          <w:rStyle w:val="CommentReference"/>
        </w:rPr>
        <w:annotationRef/>
      </w:r>
      <w:r>
        <w:rPr>
          <w:szCs w:val="20"/>
        </w:rPr>
        <w:t>Variable naming conventions, $JeaCapabilitiesFolder vs $JEACF</w:t>
      </w:r>
    </w:p>
  </w:comment>
  <w:comment w:id="11" w:author="Mike Roberts" w:date="2022-07-19T18:05:00Z" w:initials="MR">
    <w:p w14:paraId="5CD79DB3" w14:textId="77777777" w:rsidR="00A4641F" w:rsidRDefault="00A4641F" w:rsidP="007E6BFF">
      <w:r>
        <w:rPr>
          <w:rStyle w:val="CommentReference"/>
        </w:rPr>
        <w:annotationRef/>
      </w:r>
      <w:r>
        <w:rPr>
          <w:szCs w:val="20"/>
        </w:rPr>
        <w:t>Variable naming.</w:t>
      </w:r>
    </w:p>
    <w:p w14:paraId="56C9C946" w14:textId="77777777" w:rsidR="00A4641F" w:rsidRDefault="00A4641F" w:rsidP="007E6BFF">
      <w:r>
        <w:rPr>
          <w:szCs w:val="20"/>
        </w:rPr>
        <w:t>$Username</w:t>
      </w:r>
    </w:p>
    <w:p w14:paraId="163B55D4" w14:textId="77777777" w:rsidR="00A4641F" w:rsidRDefault="00A4641F" w:rsidP="007E6BFF">
      <w:r>
        <w:rPr>
          <w:szCs w:val="20"/>
        </w:rPr>
        <w:t>$Password</w:t>
      </w:r>
    </w:p>
    <w:p w14:paraId="7D585FDB" w14:textId="77777777" w:rsidR="00A4641F" w:rsidRDefault="00A4641F" w:rsidP="007E6BFF">
      <w:r>
        <w:rPr>
          <w:szCs w:val="20"/>
        </w:rPr>
        <w:t>$Credentials</w:t>
      </w:r>
    </w:p>
    <w:p w14:paraId="42625D74" w14:textId="77777777" w:rsidR="00A4641F" w:rsidRDefault="00A4641F" w:rsidP="007E6BFF"/>
    <w:p w14:paraId="2D81D45E" w14:textId="77777777" w:rsidR="00A4641F" w:rsidRDefault="00A4641F" w:rsidP="007E6BFF">
      <w:r>
        <w:rPr>
          <w:szCs w:val="20"/>
        </w:rPr>
        <w:t>The above are all more human readable</w:t>
      </w:r>
    </w:p>
  </w:comment>
  <w:comment w:id="22" w:author="Mike Roberts" w:date="2022-07-19T18:17:00Z" w:initials="MR">
    <w:p w14:paraId="3ADD4875" w14:textId="77777777" w:rsidR="005255BA" w:rsidRDefault="005255BA" w:rsidP="00AE5EE8">
      <w:r>
        <w:rPr>
          <w:rStyle w:val="CommentReference"/>
        </w:rPr>
        <w:annotationRef/>
      </w:r>
      <w:r>
        <w:rPr>
          <w:szCs w:val="20"/>
        </w:rPr>
        <w:t>It may be worth mentioning the reader should log in with the domain admin account and not a local account for this to work (when accessing DC1)</w:t>
      </w:r>
    </w:p>
  </w:comment>
  <w:comment w:id="31" w:author="Mike Roberts" w:date="2022-07-19T18:23:00Z" w:initials="MR">
    <w:p w14:paraId="1C86BE43" w14:textId="77777777" w:rsidR="00233038" w:rsidRDefault="00233038" w:rsidP="00CC1830">
      <w:r>
        <w:rPr>
          <w:rStyle w:val="CommentReference"/>
        </w:rPr>
        <w:annotationRef/>
      </w:r>
      <w:r>
        <w:rPr>
          <w:szCs w:val="20"/>
        </w:rPr>
        <w:t>While it does add extra lines of code, using something like this is more performant:</w:t>
      </w:r>
    </w:p>
    <w:p w14:paraId="783DD1C0" w14:textId="77777777" w:rsidR="00233038" w:rsidRDefault="00233038" w:rsidP="00CC1830"/>
    <w:p w14:paraId="76A4A28A" w14:textId="77777777" w:rsidR="00233038" w:rsidRDefault="00233038" w:rsidP="00CC1830">
      <w:r>
        <w:rPr>
          <w:szCs w:val="20"/>
        </w:rPr>
        <w:t>[System.Collections.ArrayList]$LogonEvents = @()</w:t>
      </w:r>
    </w:p>
    <w:p w14:paraId="24FC88A3" w14:textId="77777777" w:rsidR="00233038" w:rsidRDefault="00233038" w:rsidP="00CC1830"/>
    <w:p w14:paraId="07129C7A" w14:textId="77777777" w:rsidR="00233038" w:rsidRDefault="00233038" w:rsidP="00CC1830">
      <w:r>
        <w:rPr>
          <w:szCs w:val="20"/>
        </w:rPr>
        <w:t>Then add to it via:</w:t>
      </w:r>
    </w:p>
    <w:p w14:paraId="70099DD4" w14:textId="77777777" w:rsidR="00233038" w:rsidRDefault="00233038" w:rsidP="00CC1830">
      <w:r>
        <w:rPr>
          <w:szCs w:val="20"/>
        </w:rPr>
        <w:t>$LogonEvents.Add($logonEvent) | Out-Null</w:t>
      </w:r>
    </w:p>
    <w:p w14:paraId="3BF8BFFB" w14:textId="77777777" w:rsidR="00233038" w:rsidRDefault="00233038" w:rsidP="00CC1830"/>
    <w:p w14:paraId="6D7EA043" w14:textId="77777777" w:rsidR="00233038" w:rsidRDefault="00233038" w:rsidP="00CC1830">
      <w:r>
        <w:rPr>
          <w:szCs w:val="20"/>
        </w:rPr>
        <w:t>Using += completely destroys and then re-creates the array every time.</w:t>
      </w:r>
    </w:p>
  </w:comment>
  <w:comment w:id="39" w:author="Mike Roberts" w:date="2022-07-19T18:31:00Z" w:initials="MR">
    <w:p w14:paraId="22AC72F0" w14:textId="77777777" w:rsidR="00E92788" w:rsidRDefault="00D04128" w:rsidP="00E95DBD">
      <w:r>
        <w:rPr>
          <w:rStyle w:val="CommentReference"/>
        </w:rPr>
        <w:annotationRef/>
      </w:r>
      <w:r w:rsidR="00E92788">
        <w:rPr>
          <w:szCs w:val="20"/>
        </w:rPr>
        <w:t>I was not able to run this without first having logged in as JerryG, having received an error message that it cannot be generated as the user may not have ever logged in to the machine.</w:t>
      </w:r>
    </w:p>
    <w:p w14:paraId="4CC22C7D" w14:textId="77777777" w:rsidR="00E92788" w:rsidRDefault="00E92788" w:rsidP="00E95DBD"/>
    <w:p w14:paraId="6A735AA2" w14:textId="77777777" w:rsidR="00E92788" w:rsidRDefault="00E92788" w:rsidP="00E95DBD">
      <w:r>
        <w:rPr>
          <w:szCs w:val="20"/>
        </w:rPr>
        <w:t>Edit: I see you mentioned the above, below, it may be worth pointing out beforehand, though.</w:t>
      </w:r>
    </w:p>
  </w:comment>
  <w:comment w:id="93" w:author="Mike Roberts" w:date="2022-07-19T18:42:00Z" w:initials="MR">
    <w:p w14:paraId="45410B56" w14:textId="77777777" w:rsidR="00AC22AF" w:rsidRDefault="00AC22AF" w:rsidP="000B6968">
      <w:r>
        <w:rPr>
          <w:rStyle w:val="CommentReference"/>
        </w:rPr>
        <w:annotationRef/>
      </w:r>
      <w:r>
        <w:rPr>
          <w:szCs w:val="20"/>
        </w:rPr>
        <w:t>This took a long time to run, may be worth noting.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E63D63" w15:done="0"/>
  <w15:commentEx w15:paraId="59FADBA5" w15:done="0"/>
  <w15:commentEx w15:paraId="01E1FA75" w15:done="0"/>
  <w15:commentEx w15:paraId="77ABDF14" w15:done="0"/>
  <w15:commentEx w15:paraId="2D81D45E" w15:done="0"/>
  <w15:commentEx w15:paraId="3ADD4875" w15:done="0"/>
  <w15:commentEx w15:paraId="6D7EA043" w15:done="0"/>
  <w15:commentEx w15:paraId="6A735AA2" w15:done="0"/>
  <w15:commentEx w15:paraId="45410B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E6B76" w16cex:dateUtc="2022-07-29T13:21:00Z"/>
  <w16cex:commentExtensible w16cex:durableId="26817AA4" w16cex:dateUtc="2022-07-20T01:47:00Z"/>
  <w16cex:commentExtensible w16cex:durableId="26816E3B" w16cex:dateUtc="2022-07-20T00:54:00Z"/>
  <w16cex:commentExtensible w16cex:durableId="26816E6C" w16cex:dateUtc="2022-07-20T00:54:00Z"/>
  <w16cex:commentExtensible w16cex:durableId="26817106" w16cex:dateUtc="2022-07-20T01:05:00Z"/>
  <w16cex:commentExtensible w16cex:durableId="268173C0" w16cex:dateUtc="2022-07-20T01:17:00Z"/>
  <w16cex:commentExtensible w16cex:durableId="26817508" w16cex:dateUtc="2022-07-20T01:23:00Z"/>
  <w16cex:commentExtensible w16cex:durableId="26817704" w16cex:dateUtc="2022-07-20T01:31:00Z"/>
  <w16cex:commentExtensible w16cex:durableId="268179A8" w16cex:dateUtc="2022-07-20T0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E63D63" w16cid:durableId="268E6B76"/>
  <w16cid:commentId w16cid:paraId="59FADBA5" w16cid:durableId="26817AA4"/>
  <w16cid:commentId w16cid:paraId="01E1FA75" w16cid:durableId="26816E3B"/>
  <w16cid:commentId w16cid:paraId="77ABDF14" w16cid:durableId="26816E6C"/>
  <w16cid:commentId w16cid:paraId="2D81D45E" w16cid:durableId="26817106"/>
  <w16cid:commentId w16cid:paraId="3ADD4875" w16cid:durableId="268173C0"/>
  <w16cid:commentId w16cid:paraId="6D7EA043" w16cid:durableId="26817508"/>
  <w16cid:commentId w16cid:paraId="6A735AA2" w16cid:durableId="26817704"/>
  <w16cid:commentId w16cid:paraId="45410B56" w16cid:durableId="268179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8CD5C" w14:textId="77777777" w:rsidR="00783816" w:rsidRDefault="00783816" w:rsidP="00F16DB2">
      <w:pPr>
        <w:spacing w:before="0" w:after="0"/>
      </w:pPr>
      <w:r>
        <w:separator/>
      </w:r>
    </w:p>
  </w:endnote>
  <w:endnote w:type="continuationSeparator" w:id="0">
    <w:p w14:paraId="40184E7A" w14:textId="77777777" w:rsidR="00783816" w:rsidRDefault="00783816" w:rsidP="00F16DB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Book Antiqua">
    <w:panose1 w:val="02040602050305030304"/>
    <w:charset w:val="00"/>
    <w:family w:val="roman"/>
    <w:pitch w:val="variable"/>
    <w:sig w:usb0="00000287" w:usb1="00000000" w:usb2="00000000" w:usb3="00000000" w:csb0="0000009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Cascadia Code">
    <w:altName w:val="Segoe UI Symbol"/>
    <w:charset w:val="00"/>
    <w:family w:val="modern"/>
    <w:pitch w:val="fixed"/>
    <w:sig w:usb0="A1002AFF" w:usb1="C000F9FB" w:usb2="00040020"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7A7EC" w14:textId="77777777" w:rsidR="00783816" w:rsidRDefault="00783816" w:rsidP="00F16DB2">
      <w:pPr>
        <w:spacing w:before="0" w:after="0"/>
      </w:pPr>
      <w:r>
        <w:separator/>
      </w:r>
    </w:p>
  </w:footnote>
  <w:footnote w:type="continuationSeparator" w:id="0">
    <w:p w14:paraId="4401D01B" w14:textId="77777777" w:rsidR="00783816" w:rsidRDefault="00783816" w:rsidP="00F16DB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2" w15:restartNumberingAfterBreak="0">
    <w:nsid w:val="066E4BFC"/>
    <w:multiLevelType w:val="hybridMultilevel"/>
    <w:tmpl w:val="7B922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2E44EB"/>
    <w:multiLevelType w:val="hybridMultilevel"/>
    <w:tmpl w:val="520AA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395964"/>
    <w:multiLevelType w:val="multilevel"/>
    <w:tmpl w:val="441C3358"/>
    <w:numStyleLink w:val="RomanNumberedBullet"/>
  </w:abstractNum>
  <w:abstractNum w:abstractNumId="5"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 w15:restartNumberingAfterBreak="0">
    <w:nsid w:val="2BB91B92"/>
    <w:multiLevelType w:val="multilevel"/>
    <w:tmpl w:val="ADB0C294"/>
    <w:styleLink w:val="NumberedBullet"/>
    <w:lvl w:ilvl="0">
      <w:start w:val="1"/>
      <w:numFmt w:val="decimal"/>
      <w:lvlText w:val="%1."/>
      <w:lvlJc w:val="left"/>
      <w:pPr>
        <w:ind w:left="363" w:hanging="363"/>
      </w:pPr>
      <w:rPr>
        <w:rFonts w:hint="default"/>
      </w:rPr>
    </w:lvl>
    <w:lvl w:ilvl="1">
      <w:start w:val="1"/>
      <w:numFmt w:val="lowerLetter"/>
      <w:lvlText w:val="%2."/>
      <w:lvlJc w:val="left"/>
      <w:pPr>
        <w:ind w:left="1232" w:hanging="360"/>
      </w:pPr>
      <w:rPr>
        <w:rFonts w:hint="default"/>
      </w:rPr>
    </w:lvl>
    <w:lvl w:ilvl="2">
      <w:start w:val="1"/>
      <w:numFmt w:val="lowerRoman"/>
      <w:lvlText w:val="%3."/>
      <w:lvlJc w:val="right"/>
      <w:pPr>
        <w:ind w:left="1952" w:hanging="180"/>
      </w:pPr>
      <w:rPr>
        <w:rFonts w:hint="default"/>
      </w:rPr>
    </w:lvl>
    <w:lvl w:ilvl="3">
      <w:start w:val="1"/>
      <w:numFmt w:val="decimal"/>
      <w:lvlText w:val="%4."/>
      <w:lvlJc w:val="left"/>
      <w:pPr>
        <w:ind w:left="2672" w:hanging="360"/>
      </w:pPr>
      <w:rPr>
        <w:rFonts w:hint="default"/>
      </w:rPr>
    </w:lvl>
    <w:lvl w:ilvl="4">
      <w:start w:val="1"/>
      <w:numFmt w:val="lowerLetter"/>
      <w:lvlText w:val="%5."/>
      <w:lvlJc w:val="left"/>
      <w:pPr>
        <w:ind w:left="3392" w:hanging="360"/>
      </w:pPr>
      <w:rPr>
        <w:rFonts w:hint="default"/>
      </w:rPr>
    </w:lvl>
    <w:lvl w:ilvl="5">
      <w:start w:val="1"/>
      <w:numFmt w:val="lowerRoman"/>
      <w:lvlText w:val="%6."/>
      <w:lvlJc w:val="right"/>
      <w:pPr>
        <w:ind w:left="4112" w:hanging="180"/>
      </w:pPr>
      <w:rPr>
        <w:rFonts w:hint="default"/>
      </w:rPr>
    </w:lvl>
    <w:lvl w:ilvl="6">
      <w:start w:val="1"/>
      <w:numFmt w:val="decimal"/>
      <w:lvlText w:val="%7."/>
      <w:lvlJc w:val="left"/>
      <w:pPr>
        <w:ind w:left="4832" w:hanging="360"/>
      </w:pPr>
      <w:rPr>
        <w:rFonts w:hint="default"/>
      </w:rPr>
    </w:lvl>
    <w:lvl w:ilvl="7">
      <w:start w:val="1"/>
      <w:numFmt w:val="lowerLetter"/>
      <w:lvlText w:val="%8."/>
      <w:lvlJc w:val="left"/>
      <w:pPr>
        <w:ind w:left="5552" w:hanging="360"/>
      </w:pPr>
      <w:rPr>
        <w:rFonts w:hint="default"/>
      </w:rPr>
    </w:lvl>
    <w:lvl w:ilvl="8">
      <w:start w:val="1"/>
      <w:numFmt w:val="lowerRoman"/>
      <w:lvlText w:val="%9."/>
      <w:lvlJc w:val="right"/>
      <w:pPr>
        <w:ind w:left="6272" w:hanging="180"/>
      </w:pPr>
      <w:rPr>
        <w:rFonts w:hint="default"/>
      </w:rPr>
    </w:lvl>
  </w:abstractNum>
  <w:abstractNum w:abstractNumId="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9" w15:restartNumberingAfterBreak="0">
    <w:nsid w:val="34B01141"/>
    <w:multiLevelType w:val="multilevel"/>
    <w:tmpl w:val="D91A43F4"/>
    <w:numStyleLink w:val="NumberedBulletWithinBullet"/>
  </w:abstractNum>
  <w:abstractNum w:abstractNumId="10" w15:restartNumberingAfterBreak="0">
    <w:nsid w:val="49336A0A"/>
    <w:multiLevelType w:val="hybridMultilevel"/>
    <w:tmpl w:val="A81A7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51B00ADC"/>
    <w:multiLevelType w:val="hybridMultilevel"/>
    <w:tmpl w:val="1092324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DCC387C"/>
    <w:multiLevelType w:val="hybridMultilevel"/>
    <w:tmpl w:val="3EAA54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5" w15:restartNumberingAfterBreak="0">
    <w:nsid w:val="743A27F1"/>
    <w:multiLevelType w:val="hybridMultilevel"/>
    <w:tmpl w:val="22243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F6B09D2"/>
    <w:multiLevelType w:val="hybridMultilevel"/>
    <w:tmpl w:val="451A6E50"/>
    <w:lvl w:ilvl="0" w:tplc="E9AE3CF8">
      <w:numFmt w:val="bullet"/>
      <w:lvlText w:val="•"/>
      <w:lvlJc w:val="left"/>
      <w:pPr>
        <w:ind w:left="1080" w:hanging="72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5292258">
    <w:abstractNumId w:val="7"/>
  </w:num>
  <w:num w:numId="2" w16cid:durableId="165825785">
    <w:abstractNumId w:val="6"/>
  </w:num>
  <w:num w:numId="3" w16cid:durableId="270666468">
    <w:abstractNumId w:val="0"/>
  </w:num>
  <w:num w:numId="4" w16cid:durableId="50035097">
    <w:abstractNumId w:val="1"/>
  </w:num>
  <w:num w:numId="5" w16cid:durableId="7216537">
    <w:abstractNumId w:val="5"/>
  </w:num>
  <w:num w:numId="6" w16cid:durableId="2143696095">
    <w:abstractNumId w:val="9"/>
  </w:num>
  <w:num w:numId="7" w16cid:durableId="1233587564">
    <w:abstractNumId w:val="8"/>
  </w:num>
  <w:num w:numId="8" w16cid:durableId="126750101">
    <w:abstractNumId w:val="4"/>
  </w:num>
  <w:num w:numId="9" w16cid:durableId="1019621374">
    <w:abstractNumId w:val="14"/>
  </w:num>
  <w:num w:numId="10" w16cid:durableId="1939210876">
    <w:abstractNumId w:val="3"/>
  </w:num>
  <w:num w:numId="11" w16cid:durableId="1102729058">
    <w:abstractNumId w:val="12"/>
  </w:num>
  <w:num w:numId="12" w16cid:durableId="8652946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750796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244297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205168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65133440">
    <w:abstractNumId w:val="13"/>
  </w:num>
  <w:num w:numId="17" w16cid:durableId="202789961">
    <w:abstractNumId w:val="10"/>
  </w:num>
  <w:num w:numId="18" w16cid:durableId="2003502549">
    <w:abstractNumId w:val="17"/>
  </w:num>
  <w:num w:numId="19" w16cid:durableId="468788772">
    <w:abstractNumId w:val="7"/>
  </w:num>
  <w:num w:numId="20" w16cid:durableId="1216312234">
    <w:abstractNumId w:val="2"/>
  </w:num>
  <w:num w:numId="21" w16cid:durableId="1398555658">
    <w:abstractNumId w:val="15"/>
  </w:num>
  <w:num w:numId="22" w16cid:durableId="13911555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478949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217934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473901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51287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873390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8576344">
    <w:abstractNumId w:val="16"/>
  </w:num>
  <w:num w:numId="29" w16cid:durableId="132030509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0478149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270638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01995109">
    <w:abstractNumId w:val="16"/>
    <w:lvlOverride w:ilvl="0">
      <w:startOverride w:val="1"/>
    </w:lvlOverride>
  </w:num>
  <w:num w:numId="33" w16cid:durableId="995304459">
    <w:abstractNumId w:val="11"/>
  </w:num>
  <w:num w:numId="34" w16cid:durableId="20483363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071598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6664818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Draper">
    <w15:presenceInfo w15:providerId="None" w15:userId="Liam Draper"/>
  </w15:person>
  <w15:person w15:author="Mike Roberts">
    <w15:presenceInfo w15:providerId="Windows Live" w15:userId="459704b89492d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proofState w:spelling="clean"/>
  <w:attachedTemplate r:id="rId1"/>
  <w:linkStyles/>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Mq4FAKigjyUtAAAA"/>
  </w:docVars>
  <w:rsids>
    <w:rsidRoot w:val="009D0F10"/>
    <w:rsid w:val="0000165C"/>
    <w:rsid w:val="000048BD"/>
    <w:rsid w:val="000075BA"/>
    <w:rsid w:val="00014022"/>
    <w:rsid w:val="00016BD5"/>
    <w:rsid w:val="00021DA7"/>
    <w:rsid w:val="00022AD5"/>
    <w:rsid w:val="00022E8C"/>
    <w:rsid w:val="00024A7F"/>
    <w:rsid w:val="00033A15"/>
    <w:rsid w:val="0003582B"/>
    <w:rsid w:val="00036E59"/>
    <w:rsid w:val="000474EF"/>
    <w:rsid w:val="00050575"/>
    <w:rsid w:val="000546DE"/>
    <w:rsid w:val="00056CFC"/>
    <w:rsid w:val="00056E75"/>
    <w:rsid w:val="00061F9F"/>
    <w:rsid w:val="00063798"/>
    <w:rsid w:val="00076863"/>
    <w:rsid w:val="0007796E"/>
    <w:rsid w:val="00080E27"/>
    <w:rsid w:val="00082490"/>
    <w:rsid w:val="00082C8D"/>
    <w:rsid w:val="00084B5A"/>
    <w:rsid w:val="00086420"/>
    <w:rsid w:val="00091CE7"/>
    <w:rsid w:val="000927E1"/>
    <w:rsid w:val="00093A05"/>
    <w:rsid w:val="00095852"/>
    <w:rsid w:val="000A06DC"/>
    <w:rsid w:val="000A1735"/>
    <w:rsid w:val="000A1E3D"/>
    <w:rsid w:val="000A2DEA"/>
    <w:rsid w:val="000A433B"/>
    <w:rsid w:val="000B2368"/>
    <w:rsid w:val="000B3E6D"/>
    <w:rsid w:val="000B465A"/>
    <w:rsid w:val="000B68AF"/>
    <w:rsid w:val="000B7FE5"/>
    <w:rsid w:val="000C0250"/>
    <w:rsid w:val="000C29D7"/>
    <w:rsid w:val="000C7654"/>
    <w:rsid w:val="000C77C7"/>
    <w:rsid w:val="000D0E5F"/>
    <w:rsid w:val="000D14DF"/>
    <w:rsid w:val="000D1A65"/>
    <w:rsid w:val="000D5B09"/>
    <w:rsid w:val="000D669F"/>
    <w:rsid w:val="000E07FE"/>
    <w:rsid w:val="000E2A70"/>
    <w:rsid w:val="000E2CFE"/>
    <w:rsid w:val="000E31A1"/>
    <w:rsid w:val="000E6955"/>
    <w:rsid w:val="000E7F41"/>
    <w:rsid w:val="000F295A"/>
    <w:rsid w:val="000F3579"/>
    <w:rsid w:val="000F432B"/>
    <w:rsid w:val="000F5591"/>
    <w:rsid w:val="000F6BB8"/>
    <w:rsid w:val="000F72A3"/>
    <w:rsid w:val="00105CB9"/>
    <w:rsid w:val="00110239"/>
    <w:rsid w:val="00110761"/>
    <w:rsid w:val="00110DD2"/>
    <w:rsid w:val="00111A20"/>
    <w:rsid w:val="00115BAE"/>
    <w:rsid w:val="001200E1"/>
    <w:rsid w:val="001211A2"/>
    <w:rsid w:val="00123E5B"/>
    <w:rsid w:val="00124D6B"/>
    <w:rsid w:val="00126A80"/>
    <w:rsid w:val="00131240"/>
    <w:rsid w:val="001314F7"/>
    <w:rsid w:val="00132DDA"/>
    <w:rsid w:val="00132FAC"/>
    <w:rsid w:val="00134F75"/>
    <w:rsid w:val="0013770B"/>
    <w:rsid w:val="00137958"/>
    <w:rsid w:val="001410A9"/>
    <w:rsid w:val="001411A0"/>
    <w:rsid w:val="00147D94"/>
    <w:rsid w:val="00154C27"/>
    <w:rsid w:val="00154C75"/>
    <w:rsid w:val="0015704A"/>
    <w:rsid w:val="00157541"/>
    <w:rsid w:val="00162E19"/>
    <w:rsid w:val="00167446"/>
    <w:rsid w:val="00167F1A"/>
    <w:rsid w:val="00170D91"/>
    <w:rsid w:val="00173226"/>
    <w:rsid w:val="001737B4"/>
    <w:rsid w:val="00173B1C"/>
    <w:rsid w:val="00173C9B"/>
    <w:rsid w:val="0017422C"/>
    <w:rsid w:val="0017482F"/>
    <w:rsid w:val="00180B34"/>
    <w:rsid w:val="001818BF"/>
    <w:rsid w:val="00182E33"/>
    <w:rsid w:val="0018485E"/>
    <w:rsid w:val="00184E7B"/>
    <w:rsid w:val="00185C17"/>
    <w:rsid w:val="00185EB5"/>
    <w:rsid w:val="0019101C"/>
    <w:rsid w:val="00191573"/>
    <w:rsid w:val="0019423A"/>
    <w:rsid w:val="00195B22"/>
    <w:rsid w:val="001969CE"/>
    <w:rsid w:val="00196C0B"/>
    <w:rsid w:val="00196E35"/>
    <w:rsid w:val="00197A73"/>
    <w:rsid w:val="001A07EE"/>
    <w:rsid w:val="001A1A7A"/>
    <w:rsid w:val="001A2302"/>
    <w:rsid w:val="001A252A"/>
    <w:rsid w:val="001A57A2"/>
    <w:rsid w:val="001A582E"/>
    <w:rsid w:val="001A5B92"/>
    <w:rsid w:val="001A5DC5"/>
    <w:rsid w:val="001A7598"/>
    <w:rsid w:val="001A7AB0"/>
    <w:rsid w:val="001B0EC5"/>
    <w:rsid w:val="001B6846"/>
    <w:rsid w:val="001B6BEA"/>
    <w:rsid w:val="001C3F46"/>
    <w:rsid w:val="001C548F"/>
    <w:rsid w:val="001C6F30"/>
    <w:rsid w:val="001C79D3"/>
    <w:rsid w:val="001D0FFE"/>
    <w:rsid w:val="001D1CDB"/>
    <w:rsid w:val="001D1E6F"/>
    <w:rsid w:val="001D277F"/>
    <w:rsid w:val="001D4F73"/>
    <w:rsid w:val="001D7F4A"/>
    <w:rsid w:val="001E1BCF"/>
    <w:rsid w:val="001E1E0C"/>
    <w:rsid w:val="001E7D1E"/>
    <w:rsid w:val="001F06A8"/>
    <w:rsid w:val="001F1056"/>
    <w:rsid w:val="001F2836"/>
    <w:rsid w:val="001F3545"/>
    <w:rsid w:val="001F481A"/>
    <w:rsid w:val="00201023"/>
    <w:rsid w:val="00202273"/>
    <w:rsid w:val="00202547"/>
    <w:rsid w:val="00204611"/>
    <w:rsid w:val="0020594E"/>
    <w:rsid w:val="002112EC"/>
    <w:rsid w:val="00212135"/>
    <w:rsid w:val="00214C5A"/>
    <w:rsid w:val="00217379"/>
    <w:rsid w:val="002179C6"/>
    <w:rsid w:val="00222998"/>
    <w:rsid w:val="002275FB"/>
    <w:rsid w:val="002314DA"/>
    <w:rsid w:val="00233038"/>
    <w:rsid w:val="002345D1"/>
    <w:rsid w:val="00235978"/>
    <w:rsid w:val="00235BFE"/>
    <w:rsid w:val="0023754D"/>
    <w:rsid w:val="00237961"/>
    <w:rsid w:val="002432CE"/>
    <w:rsid w:val="002435F0"/>
    <w:rsid w:val="00244DBF"/>
    <w:rsid w:val="00245335"/>
    <w:rsid w:val="002466DC"/>
    <w:rsid w:val="00246745"/>
    <w:rsid w:val="00252868"/>
    <w:rsid w:val="002545E2"/>
    <w:rsid w:val="00254BD7"/>
    <w:rsid w:val="0025556C"/>
    <w:rsid w:val="00261896"/>
    <w:rsid w:val="00262297"/>
    <w:rsid w:val="0026241A"/>
    <w:rsid w:val="002676AF"/>
    <w:rsid w:val="00267B86"/>
    <w:rsid w:val="00272D52"/>
    <w:rsid w:val="00273F96"/>
    <w:rsid w:val="00280294"/>
    <w:rsid w:val="00280902"/>
    <w:rsid w:val="0028492F"/>
    <w:rsid w:val="00285E3E"/>
    <w:rsid w:val="0028611F"/>
    <w:rsid w:val="00286D2F"/>
    <w:rsid w:val="00290256"/>
    <w:rsid w:val="002964E6"/>
    <w:rsid w:val="00296D1C"/>
    <w:rsid w:val="002A2278"/>
    <w:rsid w:val="002B15A6"/>
    <w:rsid w:val="002B3676"/>
    <w:rsid w:val="002C4339"/>
    <w:rsid w:val="002C7F90"/>
    <w:rsid w:val="002D175E"/>
    <w:rsid w:val="002D18DB"/>
    <w:rsid w:val="002D495B"/>
    <w:rsid w:val="002D68B7"/>
    <w:rsid w:val="002D6F3F"/>
    <w:rsid w:val="002E00BA"/>
    <w:rsid w:val="002E13D7"/>
    <w:rsid w:val="002E35D2"/>
    <w:rsid w:val="002E3BED"/>
    <w:rsid w:val="002E5439"/>
    <w:rsid w:val="002E707C"/>
    <w:rsid w:val="002F0E8D"/>
    <w:rsid w:val="002F1964"/>
    <w:rsid w:val="002F1F2D"/>
    <w:rsid w:val="002F2B7B"/>
    <w:rsid w:val="002F2E62"/>
    <w:rsid w:val="002F3A5F"/>
    <w:rsid w:val="002F45A6"/>
    <w:rsid w:val="002F61C6"/>
    <w:rsid w:val="00305917"/>
    <w:rsid w:val="003119EB"/>
    <w:rsid w:val="00315D24"/>
    <w:rsid w:val="00315F24"/>
    <w:rsid w:val="00322EFE"/>
    <w:rsid w:val="00323900"/>
    <w:rsid w:val="00323D2C"/>
    <w:rsid w:val="00323E56"/>
    <w:rsid w:val="003244D1"/>
    <w:rsid w:val="003266B7"/>
    <w:rsid w:val="00327CDB"/>
    <w:rsid w:val="00327D40"/>
    <w:rsid w:val="00330057"/>
    <w:rsid w:val="0033308A"/>
    <w:rsid w:val="00334384"/>
    <w:rsid w:val="003414AF"/>
    <w:rsid w:val="00343B12"/>
    <w:rsid w:val="00345A49"/>
    <w:rsid w:val="00346681"/>
    <w:rsid w:val="00347F6F"/>
    <w:rsid w:val="003621EC"/>
    <w:rsid w:val="003636E8"/>
    <w:rsid w:val="003653AD"/>
    <w:rsid w:val="0036545F"/>
    <w:rsid w:val="00373DA7"/>
    <w:rsid w:val="00377C3E"/>
    <w:rsid w:val="00380387"/>
    <w:rsid w:val="003806BB"/>
    <w:rsid w:val="003841A3"/>
    <w:rsid w:val="00387689"/>
    <w:rsid w:val="00387AA3"/>
    <w:rsid w:val="003903EE"/>
    <w:rsid w:val="00392D4E"/>
    <w:rsid w:val="0039594E"/>
    <w:rsid w:val="00396CD2"/>
    <w:rsid w:val="003A033E"/>
    <w:rsid w:val="003A4B9C"/>
    <w:rsid w:val="003B1EF8"/>
    <w:rsid w:val="003B2B1E"/>
    <w:rsid w:val="003B5DDD"/>
    <w:rsid w:val="003B636D"/>
    <w:rsid w:val="003B6BA5"/>
    <w:rsid w:val="003C01B7"/>
    <w:rsid w:val="003C1251"/>
    <w:rsid w:val="003C2037"/>
    <w:rsid w:val="003C514B"/>
    <w:rsid w:val="003D05DD"/>
    <w:rsid w:val="003D2E43"/>
    <w:rsid w:val="003D5BD5"/>
    <w:rsid w:val="003E1E02"/>
    <w:rsid w:val="003E3643"/>
    <w:rsid w:val="003E74EB"/>
    <w:rsid w:val="003F024D"/>
    <w:rsid w:val="003F186D"/>
    <w:rsid w:val="003F5F2B"/>
    <w:rsid w:val="003F7CF8"/>
    <w:rsid w:val="004008BB"/>
    <w:rsid w:val="00401F8E"/>
    <w:rsid w:val="004039E9"/>
    <w:rsid w:val="00403A1A"/>
    <w:rsid w:val="00410CC0"/>
    <w:rsid w:val="004124C2"/>
    <w:rsid w:val="00412BB0"/>
    <w:rsid w:val="00415821"/>
    <w:rsid w:val="00416132"/>
    <w:rsid w:val="004161D8"/>
    <w:rsid w:val="0041633B"/>
    <w:rsid w:val="004163E4"/>
    <w:rsid w:val="00422123"/>
    <w:rsid w:val="00422580"/>
    <w:rsid w:val="004225C0"/>
    <w:rsid w:val="0042343C"/>
    <w:rsid w:val="00424653"/>
    <w:rsid w:val="00424ECB"/>
    <w:rsid w:val="004270E1"/>
    <w:rsid w:val="004270FC"/>
    <w:rsid w:val="00427F23"/>
    <w:rsid w:val="0043121F"/>
    <w:rsid w:val="00435266"/>
    <w:rsid w:val="00441EDC"/>
    <w:rsid w:val="004448CC"/>
    <w:rsid w:val="00446F51"/>
    <w:rsid w:val="00450528"/>
    <w:rsid w:val="0045154C"/>
    <w:rsid w:val="00452940"/>
    <w:rsid w:val="004568E6"/>
    <w:rsid w:val="00456EAA"/>
    <w:rsid w:val="00457EE4"/>
    <w:rsid w:val="00461125"/>
    <w:rsid w:val="0046362A"/>
    <w:rsid w:val="00465E34"/>
    <w:rsid w:val="004666D3"/>
    <w:rsid w:val="0046674D"/>
    <w:rsid w:val="00471C4D"/>
    <w:rsid w:val="004720AC"/>
    <w:rsid w:val="004726CA"/>
    <w:rsid w:val="0047594E"/>
    <w:rsid w:val="00476D9C"/>
    <w:rsid w:val="0048081C"/>
    <w:rsid w:val="00481396"/>
    <w:rsid w:val="004846EF"/>
    <w:rsid w:val="004860B6"/>
    <w:rsid w:val="00493792"/>
    <w:rsid w:val="00495E3E"/>
    <w:rsid w:val="004A4ACB"/>
    <w:rsid w:val="004A5434"/>
    <w:rsid w:val="004B6DF0"/>
    <w:rsid w:val="004C1012"/>
    <w:rsid w:val="004C1FAE"/>
    <w:rsid w:val="004C2D6E"/>
    <w:rsid w:val="004C5224"/>
    <w:rsid w:val="004C53F7"/>
    <w:rsid w:val="004C7ABE"/>
    <w:rsid w:val="004D46E9"/>
    <w:rsid w:val="004D5530"/>
    <w:rsid w:val="004D6912"/>
    <w:rsid w:val="004D6B7B"/>
    <w:rsid w:val="004E23F5"/>
    <w:rsid w:val="004E682C"/>
    <w:rsid w:val="004F12E3"/>
    <w:rsid w:val="004F1B38"/>
    <w:rsid w:val="004F40E0"/>
    <w:rsid w:val="005001D7"/>
    <w:rsid w:val="0050217A"/>
    <w:rsid w:val="00504521"/>
    <w:rsid w:val="00504A1A"/>
    <w:rsid w:val="005112D3"/>
    <w:rsid w:val="0051344D"/>
    <w:rsid w:val="0051427F"/>
    <w:rsid w:val="005147E9"/>
    <w:rsid w:val="00516200"/>
    <w:rsid w:val="00516873"/>
    <w:rsid w:val="00516E8D"/>
    <w:rsid w:val="00521966"/>
    <w:rsid w:val="00521ADF"/>
    <w:rsid w:val="005255BA"/>
    <w:rsid w:val="00531667"/>
    <w:rsid w:val="005362E7"/>
    <w:rsid w:val="005373C7"/>
    <w:rsid w:val="005413EC"/>
    <w:rsid w:val="005439C4"/>
    <w:rsid w:val="005439DD"/>
    <w:rsid w:val="00543E68"/>
    <w:rsid w:val="0054420A"/>
    <w:rsid w:val="00547D6E"/>
    <w:rsid w:val="00550E12"/>
    <w:rsid w:val="0055234C"/>
    <w:rsid w:val="005535C7"/>
    <w:rsid w:val="00553E05"/>
    <w:rsid w:val="00554A68"/>
    <w:rsid w:val="00556467"/>
    <w:rsid w:val="00562A0F"/>
    <w:rsid w:val="005650D8"/>
    <w:rsid w:val="0057009A"/>
    <w:rsid w:val="0057297A"/>
    <w:rsid w:val="00573D8E"/>
    <w:rsid w:val="00576806"/>
    <w:rsid w:val="00580010"/>
    <w:rsid w:val="005803C6"/>
    <w:rsid w:val="00581C53"/>
    <w:rsid w:val="00582863"/>
    <w:rsid w:val="00584512"/>
    <w:rsid w:val="00584B32"/>
    <w:rsid w:val="00587A15"/>
    <w:rsid w:val="005904BA"/>
    <w:rsid w:val="0059250D"/>
    <w:rsid w:val="00597198"/>
    <w:rsid w:val="00597D9E"/>
    <w:rsid w:val="005A1BA7"/>
    <w:rsid w:val="005A217D"/>
    <w:rsid w:val="005A3354"/>
    <w:rsid w:val="005A7C97"/>
    <w:rsid w:val="005B36C6"/>
    <w:rsid w:val="005B397C"/>
    <w:rsid w:val="005B6AC4"/>
    <w:rsid w:val="005B6FD2"/>
    <w:rsid w:val="005C616D"/>
    <w:rsid w:val="005D01F4"/>
    <w:rsid w:val="005D0F48"/>
    <w:rsid w:val="005D10F1"/>
    <w:rsid w:val="005D132D"/>
    <w:rsid w:val="005D2190"/>
    <w:rsid w:val="005D28B5"/>
    <w:rsid w:val="005D2F36"/>
    <w:rsid w:val="005D528A"/>
    <w:rsid w:val="005E2FDE"/>
    <w:rsid w:val="005E3D19"/>
    <w:rsid w:val="005E5193"/>
    <w:rsid w:val="005E5420"/>
    <w:rsid w:val="005E660A"/>
    <w:rsid w:val="005F2D3F"/>
    <w:rsid w:val="005F40C1"/>
    <w:rsid w:val="005F4156"/>
    <w:rsid w:val="005F50AE"/>
    <w:rsid w:val="005F7ABE"/>
    <w:rsid w:val="006022DF"/>
    <w:rsid w:val="00602DC4"/>
    <w:rsid w:val="006046C1"/>
    <w:rsid w:val="006108C9"/>
    <w:rsid w:val="006113AB"/>
    <w:rsid w:val="00611C61"/>
    <w:rsid w:val="00613BFE"/>
    <w:rsid w:val="00617BE2"/>
    <w:rsid w:val="00625309"/>
    <w:rsid w:val="006265DA"/>
    <w:rsid w:val="00626F75"/>
    <w:rsid w:val="00631170"/>
    <w:rsid w:val="00640420"/>
    <w:rsid w:val="00642401"/>
    <w:rsid w:val="00655849"/>
    <w:rsid w:val="00655A07"/>
    <w:rsid w:val="00655D4A"/>
    <w:rsid w:val="00656C09"/>
    <w:rsid w:val="006629D3"/>
    <w:rsid w:val="00662EF6"/>
    <w:rsid w:val="00663380"/>
    <w:rsid w:val="0066598B"/>
    <w:rsid w:val="00670AEC"/>
    <w:rsid w:val="00671DFF"/>
    <w:rsid w:val="00672056"/>
    <w:rsid w:val="00676163"/>
    <w:rsid w:val="0067664B"/>
    <w:rsid w:val="006773ED"/>
    <w:rsid w:val="00680501"/>
    <w:rsid w:val="0068300B"/>
    <w:rsid w:val="006845CF"/>
    <w:rsid w:val="006876A5"/>
    <w:rsid w:val="00697459"/>
    <w:rsid w:val="00697CD9"/>
    <w:rsid w:val="006A10EB"/>
    <w:rsid w:val="006A1943"/>
    <w:rsid w:val="006A1A8C"/>
    <w:rsid w:val="006A2560"/>
    <w:rsid w:val="006A2B22"/>
    <w:rsid w:val="006A7FE4"/>
    <w:rsid w:val="006B0443"/>
    <w:rsid w:val="006B28E9"/>
    <w:rsid w:val="006B5AF3"/>
    <w:rsid w:val="006B6939"/>
    <w:rsid w:val="006C25F2"/>
    <w:rsid w:val="006C30CA"/>
    <w:rsid w:val="006D0DD7"/>
    <w:rsid w:val="006D45FD"/>
    <w:rsid w:val="006D7550"/>
    <w:rsid w:val="006E09B8"/>
    <w:rsid w:val="006E335D"/>
    <w:rsid w:val="006E34C5"/>
    <w:rsid w:val="006E3619"/>
    <w:rsid w:val="006E48B8"/>
    <w:rsid w:val="006E5B23"/>
    <w:rsid w:val="006E5DA4"/>
    <w:rsid w:val="006E6DE8"/>
    <w:rsid w:val="006E7225"/>
    <w:rsid w:val="006F0D0A"/>
    <w:rsid w:val="006F22B2"/>
    <w:rsid w:val="006F4C8D"/>
    <w:rsid w:val="006F71B5"/>
    <w:rsid w:val="007004A4"/>
    <w:rsid w:val="00700860"/>
    <w:rsid w:val="00701D67"/>
    <w:rsid w:val="00703A9E"/>
    <w:rsid w:val="00704DAF"/>
    <w:rsid w:val="00706079"/>
    <w:rsid w:val="00710A97"/>
    <w:rsid w:val="00710B75"/>
    <w:rsid w:val="00710D18"/>
    <w:rsid w:val="00710D70"/>
    <w:rsid w:val="00711E5E"/>
    <w:rsid w:val="00712828"/>
    <w:rsid w:val="00712C79"/>
    <w:rsid w:val="00713FF9"/>
    <w:rsid w:val="0071762C"/>
    <w:rsid w:val="007200F4"/>
    <w:rsid w:val="007222CE"/>
    <w:rsid w:val="00722485"/>
    <w:rsid w:val="00727383"/>
    <w:rsid w:val="00730363"/>
    <w:rsid w:val="00733BBD"/>
    <w:rsid w:val="00737A8F"/>
    <w:rsid w:val="0074101D"/>
    <w:rsid w:val="00743848"/>
    <w:rsid w:val="00746626"/>
    <w:rsid w:val="00746ACA"/>
    <w:rsid w:val="007515B7"/>
    <w:rsid w:val="00752021"/>
    <w:rsid w:val="0075459B"/>
    <w:rsid w:val="00756D7C"/>
    <w:rsid w:val="0076301B"/>
    <w:rsid w:val="00763C8A"/>
    <w:rsid w:val="0076490B"/>
    <w:rsid w:val="007663F6"/>
    <w:rsid w:val="00770982"/>
    <w:rsid w:val="007715D3"/>
    <w:rsid w:val="00773220"/>
    <w:rsid w:val="00773645"/>
    <w:rsid w:val="007737AB"/>
    <w:rsid w:val="007762AB"/>
    <w:rsid w:val="007820E5"/>
    <w:rsid w:val="00783816"/>
    <w:rsid w:val="00783A67"/>
    <w:rsid w:val="007841DF"/>
    <w:rsid w:val="00784F5C"/>
    <w:rsid w:val="00785523"/>
    <w:rsid w:val="00785C7B"/>
    <w:rsid w:val="00785E75"/>
    <w:rsid w:val="00787CD1"/>
    <w:rsid w:val="0079371A"/>
    <w:rsid w:val="00794721"/>
    <w:rsid w:val="0079732A"/>
    <w:rsid w:val="00797CAC"/>
    <w:rsid w:val="007A3502"/>
    <w:rsid w:val="007A5480"/>
    <w:rsid w:val="007A7FB5"/>
    <w:rsid w:val="007B3396"/>
    <w:rsid w:val="007B35BE"/>
    <w:rsid w:val="007B4F73"/>
    <w:rsid w:val="007B7A9E"/>
    <w:rsid w:val="007C0211"/>
    <w:rsid w:val="007C3188"/>
    <w:rsid w:val="007D202C"/>
    <w:rsid w:val="007D27A4"/>
    <w:rsid w:val="007E7460"/>
    <w:rsid w:val="007E7EE2"/>
    <w:rsid w:val="007F088C"/>
    <w:rsid w:val="007F4A53"/>
    <w:rsid w:val="007F525F"/>
    <w:rsid w:val="007F5A0B"/>
    <w:rsid w:val="007F5FD1"/>
    <w:rsid w:val="007F66C5"/>
    <w:rsid w:val="00800AF2"/>
    <w:rsid w:val="00803907"/>
    <w:rsid w:val="00804B8C"/>
    <w:rsid w:val="00812BD5"/>
    <w:rsid w:val="008149E1"/>
    <w:rsid w:val="008165ED"/>
    <w:rsid w:val="00817269"/>
    <w:rsid w:val="00817943"/>
    <w:rsid w:val="00817A75"/>
    <w:rsid w:val="00817BC5"/>
    <w:rsid w:val="00822804"/>
    <w:rsid w:val="00830EFC"/>
    <w:rsid w:val="0083169C"/>
    <w:rsid w:val="00832C15"/>
    <w:rsid w:val="00834EDD"/>
    <w:rsid w:val="008357CE"/>
    <w:rsid w:val="00840CBE"/>
    <w:rsid w:val="0084472B"/>
    <w:rsid w:val="0085073A"/>
    <w:rsid w:val="008562EC"/>
    <w:rsid w:val="00857D0F"/>
    <w:rsid w:val="00857DB3"/>
    <w:rsid w:val="00857F72"/>
    <w:rsid w:val="00860550"/>
    <w:rsid w:val="00861497"/>
    <w:rsid w:val="00862EF0"/>
    <w:rsid w:val="0086531A"/>
    <w:rsid w:val="00867638"/>
    <w:rsid w:val="008829CA"/>
    <w:rsid w:val="00885C98"/>
    <w:rsid w:val="008908E0"/>
    <w:rsid w:val="008954B7"/>
    <w:rsid w:val="00896172"/>
    <w:rsid w:val="008A2B55"/>
    <w:rsid w:val="008A2B8B"/>
    <w:rsid w:val="008A40E9"/>
    <w:rsid w:val="008A7C0D"/>
    <w:rsid w:val="008C3F45"/>
    <w:rsid w:val="008D066B"/>
    <w:rsid w:val="008D0E22"/>
    <w:rsid w:val="008D1273"/>
    <w:rsid w:val="008D2D10"/>
    <w:rsid w:val="008D2D38"/>
    <w:rsid w:val="008E39C8"/>
    <w:rsid w:val="008E4137"/>
    <w:rsid w:val="008E634D"/>
    <w:rsid w:val="008E6477"/>
    <w:rsid w:val="008F2C1D"/>
    <w:rsid w:val="008F6100"/>
    <w:rsid w:val="008F63B2"/>
    <w:rsid w:val="008F7D9A"/>
    <w:rsid w:val="009008F7"/>
    <w:rsid w:val="00901907"/>
    <w:rsid w:val="009039E8"/>
    <w:rsid w:val="00904765"/>
    <w:rsid w:val="0090654F"/>
    <w:rsid w:val="00910E96"/>
    <w:rsid w:val="009145E9"/>
    <w:rsid w:val="00914EB1"/>
    <w:rsid w:val="0092032B"/>
    <w:rsid w:val="00920B71"/>
    <w:rsid w:val="00927161"/>
    <w:rsid w:val="009271C7"/>
    <w:rsid w:val="009305CD"/>
    <w:rsid w:val="009343E2"/>
    <w:rsid w:val="00934A62"/>
    <w:rsid w:val="00934C94"/>
    <w:rsid w:val="009366D5"/>
    <w:rsid w:val="00936942"/>
    <w:rsid w:val="00936D34"/>
    <w:rsid w:val="00941AB9"/>
    <w:rsid w:val="009459C8"/>
    <w:rsid w:val="00947A17"/>
    <w:rsid w:val="00950592"/>
    <w:rsid w:val="00952699"/>
    <w:rsid w:val="00974FF9"/>
    <w:rsid w:val="0097509A"/>
    <w:rsid w:val="00975388"/>
    <w:rsid w:val="0097632D"/>
    <w:rsid w:val="00987230"/>
    <w:rsid w:val="009A310D"/>
    <w:rsid w:val="009A4C24"/>
    <w:rsid w:val="009A54DD"/>
    <w:rsid w:val="009A5648"/>
    <w:rsid w:val="009B3BEE"/>
    <w:rsid w:val="009B3D0A"/>
    <w:rsid w:val="009C033F"/>
    <w:rsid w:val="009C07F6"/>
    <w:rsid w:val="009C0BFC"/>
    <w:rsid w:val="009C1212"/>
    <w:rsid w:val="009C2EBB"/>
    <w:rsid w:val="009D013B"/>
    <w:rsid w:val="009D0F10"/>
    <w:rsid w:val="009D14CB"/>
    <w:rsid w:val="009D1BB2"/>
    <w:rsid w:val="009D37BC"/>
    <w:rsid w:val="009D3C8D"/>
    <w:rsid w:val="009D62F7"/>
    <w:rsid w:val="009E0085"/>
    <w:rsid w:val="009E132D"/>
    <w:rsid w:val="009E1695"/>
    <w:rsid w:val="009E1BB1"/>
    <w:rsid w:val="009E27AF"/>
    <w:rsid w:val="009E52B7"/>
    <w:rsid w:val="009E75C7"/>
    <w:rsid w:val="009F6344"/>
    <w:rsid w:val="00A046DD"/>
    <w:rsid w:val="00A04D9F"/>
    <w:rsid w:val="00A0556F"/>
    <w:rsid w:val="00A055C9"/>
    <w:rsid w:val="00A05769"/>
    <w:rsid w:val="00A07EE6"/>
    <w:rsid w:val="00A101CF"/>
    <w:rsid w:val="00A110D3"/>
    <w:rsid w:val="00A13C50"/>
    <w:rsid w:val="00A16F57"/>
    <w:rsid w:val="00A20590"/>
    <w:rsid w:val="00A20604"/>
    <w:rsid w:val="00A23867"/>
    <w:rsid w:val="00A2604B"/>
    <w:rsid w:val="00A303C5"/>
    <w:rsid w:val="00A3248F"/>
    <w:rsid w:val="00A342AA"/>
    <w:rsid w:val="00A366C7"/>
    <w:rsid w:val="00A37AA0"/>
    <w:rsid w:val="00A4641F"/>
    <w:rsid w:val="00A51C48"/>
    <w:rsid w:val="00A5298C"/>
    <w:rsid w:val="00A5399E"/>
    <w:rsid w:val="00A55F51"/>
    <w:rsid w:val="00A5699D"/>
    <w:rsid w:val="00A60056"/>
    <w:rsid w:val="00A620C7"/>
    <w:rsid w:val="00A64394"/>
    <w:rsid w:val="00A64B14"/>
    <w:rsid w:val="00A661BA"/>
    <w:rsid w:val="00A715F5"/>
    <w:rsid w:val="00A721BB"/>
    <w:rsid w:val="00A724B5"/>
    <w:rsid w:val="00A73E68"/>
    <w:rsid w:val="00A76873"/>
    <w:rsid w:val="00A84B6E"/>
    <w:rsid w:val="00A91B13"/>
    <w:rsid w:val="00A95E1D"/>
    <w:rsid w:val="00A96062"/>
    <w:rsid w:val="00A96865"/>
    <w:rsid w:val="00AA18F9"/>
    <w:rsid w:val="00AA3787"/>
    <w:rsid w:val="00AA7CAC"/>
    <w:rsid w:val="00AB1F9F"/>
    <w:rsid w:val="00AB2FEA"/>
    <w:rsid w:val="00AB303F"/>
    <w:rsid w:val="00AB331E"/>
    <w:rsid w:val="00AB3CBA"/>
    <w:rsid w:val="00AB4F8E"/>
    <w:rsid w:val="00AB6E71"/>
    <w:rsid w:val="00AB7F41"/>
    <w:rsid w:val="00AB7FCD"/>
    <w:rsid w:val="00AC1FBF"/>
    <w:rsid w:val="00AC22AF"/>
    <w:rsid w:val="00AC2C45"/>
    <w:rsid w:val="00AC4F0D"/>
    <w:rsid w:val="00AC635D"/>
    <w:rsid w:val="00AD4120"/>
    <w:rsid w:val="00AD667A"/>
    <w:rsid w:val="00AE308A"/>
    <w:rsid w:val="00AE484C"/>
    <w:rsid w:val="00AE7C72"/>
    <w:rsid w:val="00AF431D"/>
    <w:rsid w:val="00AF7015"/>
    <w:rsid w:val="00B03A4B"/>
    <w:rsid w:val="00B03B91"/>
    <w:rsid w:val="00B04A71"/>
    <w:rsid w:val="00B04E2D"/>
    <w:rsid w:val="00B075F5"/>
    <w:rsid w:val="00B117F6"/>
    <w:rsid w:val="00B123D8"/>
    <w:rsid w:val="00B12643"/>
    <w:rsid w:val="00B15737"/>
    <w:rsid w:val="00B16C99"/>
    <w:rsid w:val="00B1788C"/>
    <w:rsid w:val="00B222E7"/>
    <w:rsid w:val="00B23158"/>
    <w:rsid w:val="00B23216"/>
    <w:rsid w:val="00B24BD7"/>
    <w:rsid w:val="00B24FA7"/>
    <w:rsid w:val="00B251FB"/>
    <w:rsid w:val="00B271F9"/>
    <w:rsid w:val="00B30D95"/>
    <w:rsid w:val="00B321A4"/>
    <w:rsid w:val="00B342AD"/>
    <w:rsid w:val="00B355D5"/>
    <w:rsid w:val="00B35C5A"/>
    <w:rsid w:val="00B365E6"/>
    <w:rsid w:val="00B40204"/>
    <w:rsid w:val="00B51DAA"/>
    <w:rsid w:val="00B5384F"/>
    <w:rsid w:val="00B57122"/>
    <w:rsid w:val="00B62650"/>
    <w:rsid w:val="00B6355B"/>
    <w:rsid w:val="00B67804"/>
    <w:rsid w:val="00B757AE"/>
    <w:rsid w:val="00B75F98"/>
    <w:rsid w:val="00B8132E"/>
    <w:rsid w:val="00B81CD8"/>
    <w:rsid w:val="00B87223"/>
    <w:rsid w:val="00B937D3"/>
    <w:rsid w:val="00B943B2"/>
    <w:rsid w:val="00B94B85"/>
    <w:rsid w:val="00B951F3"/>
    <w:rsid w:val="00B966F5"/>
    <w:rsid w:val="00BA2747"/>
    <w:rsid w:val="00BA4F2C"/>
    <w:rsid w:val="00BB0A48"/>
    <w:rsid w:val="00BB0E20"/>
    <w:rsid w:val="00BC0688"/>
    <w:rsid w:val="00BC0804"/>
    <w:rsid w:val="00BC1D2F"/>
    <w:rsid w:val="00BC5F1F"/>
    <w:rsid w:val="00BC6629"/>
    <w:rsid w:val="00BD033A"/>
    <w:rsid w:val="00BD5669"/>
    <w:rsid w:val="00BD595D"/>
    <w:rsid w:val="00BD5F5E"/>
    <w:rsid w:val="00BE153D"/>
    <w:rsid w:val="00BE2206"/>
    <w:rsid w:val="00BE2F12"/>
    <w:rsid w:val="00BE33DA"/>
    <w:rsid w:val="00BE513E"/>
    <w:rsid w:val="00BE52D6"/>
    <w:rsid w:val="00BE554B"/>
    <w:rsid w:val="00BE7E45"/>
    <w:rsid w:val="00BF0C99"/>
    <w:rsid w:val="00BF2514"/>
    <w:rsid w:val="00BF4A5D"/>
    <w:rsid w:val="00BF53FA"/>
    <w:rsid w:val="00BF7E43"/>
    <w:rsid w:val="00C0259C"/>
    <w:rsid w:val="00C0311A"/>
    <w:rsid w:val="00C10004"/>
    <w:rsid w:val="00C11E3A"/>
    <w:rsid w:val="00C13020"/>
    <w:rsid w:val="00C13526"/>
    <w:rsid w:val="00C14BAB"/>
    <w:rsid w:val="00C154D7"/>
    <w:rsid w:val="00C21A4D"/>
    <w:rsid w:val="00C2355D"/>
    <w:rsid w:val="00C244F7"/>
    <w:rsid w:val="00C25741"/>
    <w:rsid w:val="00C34173"/>
    <w:rsid w:val="00C35295"/>
    <w:rsid w:val="00C35AA9"/>
    <w:rsid w:val="00C36D60"/>
    <w:rsid w:val="00C401DA"/>
    <w:rsid w:val="00C41783"/>
    <w:rsid w:val="00C4431B"/>
    <w:rsid w:val="00C44B17"/>
    <w:rsid w:val="00C44DC0"/>
    <w:rsid w:val="00C519FB"/>
    <w:rsid w:val="00C526E2"/>
    <w:rsid w:val="00C54E01"/>
    <w:rsid w:val="00C55223"/>
    <w:rsid w:val="00C55532"/>
    <w:rsid w:val="00C56592"/>
    <w:rsid w:val="00C608CC"/>
    <w:rsid w:val="00C614D4"/>
    <w:rsid w:val="00C62BC8"/>
    <w:rsid w:val="00C62BF4"/>
    <w:rsid w:val="00C62D21"/>
    <w:rsid w:val="00C6534C"/>
    <w:rsid w:val="00C653AB"/>
    <w:rsid w:val="00C6551B"/>
    <w:rsid w:val="00C731E1"/>
    <w:rsid w:val="00C73DA8"/>
    <w:rsid w:val="00C75EFE"/>
    <w:rsid w:val="00C76DF9"/>
    <w:rsid w:val="00C7727B"/>
    <w:rsid w:val="00C85588"/>
    <w:rsid w:val="00C877E1"/>
    <w:rsid w:val="00C92EAE"/>
    <w:rsid w:val="00C950B1"/>
    <w:rsid w:val="00C95A94"/>
    <w:rsid w:val="00C95C59"/>
    <w:rsid w:val="00CA1718"/>
    <w:rsid w:val="00CA464B"/>
    <w:rsid w:val="00CB3A57"/>
    <w:rsid w:val="00CB5119"/>
    <w:rsid w:val="00CB7C40"/>
    <w:rsid w:val="00CC1E97"/>
    <w:rsid w:val="00CC22F7"/>
    <w:rsid w:val="00CC2D12"/>
    <w:rsid w:val="00CC3642"/>
    <w:rsid w:val="00CC5F7E"/>
    <w:rsid w:val="00CC777F"/>
    <w:rsid w:val="00CD2612"/>
    <w:rsid w:val="00CD61B7"/>
    <w:rsid w:val="00CE01B6"/>
    <w:rsid w:val="00CE589B"/>
    <w:rsid w:val="00CE6503"/>
    <w:rsid w:val="00CE7DE6"/>
    <w:rsid w:val="00CF1629"/>
    <w:rsid w:val="00CF26AE"/>
    <w:rsid w:val="00CF41B3"/>
    <w:rsid w:val="00CF45ED"/>
    <w:rsid w:val="00CF6E10"/>
    <w:rsid w:val="00CF7172"/>
    <w:rsid w:val="00CF7487"/>
    <w:rsid w:val="00D04128"/>
    <w:rsid w:val="00D048C6"/>
    <w:rsid w:val="00D05F52"/>
    <w:rsid w:val="00D111B1"/>
    <w:rsid w:val="00D1250A"/>
    <w:rsid w:val="00D16105"/>
    <w:rsid w:val="00D23677"/>
    <w:rsid w:val="00D2429A"/>
    <w:rsid w:val="00D3090C"/>
    <w:rsid w:val="00D309E2"/>
    <w:rsid w:val="00D30FAE"/>
    <w:rsid w:val="00D31D44"/>
    <w:rsid w:val="00D3225A"/>
    <w:rsid w:val="00D3392E"/>
    <w:rsid w:val="00D3416D"/>
    <w:rsid w:val="00D34AAC"/>
    <w:rsid w:val="00D353F1"/>
    <w:rsid w:val="00D44E49"/>
    <w:rsid w:val="00D51479"/>
    <w:rsid w:val="00D5389D"/>
    <w:rsid w:val="00D53B6F"/>
    <w:rsid w:val="00D556BC"/>
    <w:rsid w:val="00D568D0"/>
    <w:rsid w:val="00D6189F"/>
    <w:rsid w:val="00D63A49"/>
    <w:rsid w:val="00D647B7"/>
    <w:rsid w:val="00D710F0"/>
    <w:rsid w:val="00D726B8"/>
    <w:rsid w:val="00D74640"/>
    <w:rsid w:val="00D752E1"/>
    <w:rsid w:val="00D8115F"/>
    <w:rsid w:val="00D81E1D"/>
    <w:rsid w:val="00D83AA8"/>
    <w:rsid w:val="00D84F30"/>
    <w:rsid w:val="00D87577"/>
    <w:rsid w:val="00D91C4E"/>
    <w:rsid w:val="00D93193"/>
    <w:rsid w:val="00D94A8E"/>
    <w:rsid w:val="00D94C3E"/>
    <w:rsid w:val="00D95164"/>
    <w:rsid w:val="00D97066"/>
    <w:rsid w:val="00DB1068"/>
    <w:rsid w:val="00DB7E58"/>
    <w:rsid w:val="00DC10AA"/>
    <w:rsid w:val="00DC31B8"/>
    <w:rsid w:val="00DC5C96"/>
    <w:rsid w:val="00DD0079"/>
    <w:rsid w:val="00DD36B3"/>
    <w:rsid w:val="00DD3DBA"/>
    <w:rsid w:val="00DD57E1"/>
    <w:rsid w:val="00DD6C3F"/>
    <w:rsid w:val="00DE2A7F"/>
    <w:rsid w:val="00DE68E6"/>
    <w:rsid w:val="00DE71DE"/>
    <w:rsid w:val="00DE78DC"/>
    <w:rsid w:val="00DF04CB"/>
    <w:rsid w:val="00DF2D25"/>
    <w:rsid w:val="00DF4941"/>
    <w:rsid w:val="00DF4F54"/>
    <w:rsid w:val="00DF4F7A"/>
    <w:rsid w:val="00DF6389"/>
    <w:rsid w:val="00DF74A2"/>
    <w:rsid w:val="00E019D6"/>
    <w:rsid w:val="00E01A2A"/>
    <w:rsid w:val="00E06E34"/>
    <w:rsid w:val="00E16AC7"/>
    <w:rsid w:val="00E27220"/>
    <w:rsid w:val="00E30191"/>
    <w:rsid w:val="00E305D4"/>
    <w:rsid w:val="00E32F38"/>
    <w:rsid w:val="00E37BB3"/>
    <w:rsid w:val="00E416FD"/>
    <w:rsid w:val="00E47CE9"/>
    <w:rsid w:val="00E5033F"/>
    <w:rsid w:val="00E51179"/>
    <w:rsid w:val="00E54904"/>
    <w:rsid w:val="00E54D81"/>
    <w:rsid w:val="00E55C4F"/>
    <w:rsid w:val="00E57A3D"/>
    <w:rsid w:val="00E61798"/>
    <w:rsid w:val="00E618FD"/>
    <w:rsid w:val="00E6300C"/>
    <w:rsid w:val="00E6303A"/>
    <w:rsid w:val="00E65444"/>
    <w:rsid w:val="00E66729"/>
    <w:rsid w:val="00E73D95"/>
    <w:rsid w:val="00E75474"/>
    <w:rsid w:val="00E770B7"/>
    <w:rsid w:val="00E77684"/>
    <w:rsid w:val="00E85160"/>
    <w:rsid w:val="00E85740"/>
    <w:rsid w:val="00E86B84"/>
    <w:rsid w:val="00E86E23"/>
    <w:rsid w:val="00E86FE4"/>
    <w:rsid w:val="00E909AB"/>
    <w:rsid w:val="00E92788"/>
    <w:rsid w:val="00E92B99"/>
    <w:rsid w:val="00E955DC"/>
    <w:rsid w:val="00E95601"/>
    <w:rsid w:val="00E95D2A"/>
    <w:rsid w:val="00E95F08"/>
    <w:rsid w:val="00E9661F"/>
    <w:rsid w:val="00E97765"/>
    <w:rsid w:val="00EA00A7"/>
    <w:rsid w:val="00EA3BC7"/>
    <w:rsid w:val="00EB13DA"/>
    <w:rsid w:val="00EB33F0"/>
    <w:rsid w:val="00EB3CAD"/>
    <w:rsid w:val="00EB4079"/>
    <w:rsid w:val="00EB4BF5"/>
    <w:rsid w:val="00EB566A"/>
    <w:rsid w:val="00EB6CF2"/>
    <w:rsid w:val="00EC2848"/>
    <w:rsid w:val="00EC35B8"/>
    <w:rsid w:val="00ED093B"/>
    <w:rsid w:val="00EE3A9F"/>
    <w:rsid w:val="00EE73E5"/>
    <w:rsid w:val="00EF4210"/>
    <w:rsid w:val="00EF4D92"/>
    <w:rsid w:val="00EF4E1C"/>
    <w:rsid w:val="00EF5100"/>
    <w:rsid w:val="00EF5465"/>
    <w:rsid w:val="00EF5978"/>
    <w:rsid w:val="00EF6D5E"/>
    <w:rsid w:val="00F00E64"/>
    <w:rsid w:val="00F037D2"/>
    <w:rsid w:val="00F03AE8"/>
    <w:rsid w:val="00F073D0"/>
    <w:rsid w:val="00F12D50"/>
    <w:rsid w:val="00F16DB2"/>
    <w:rsid w:val="00F23228"/>
    <w:rsid w:val="00F25253"/>
    <w:rsid w:val="00F31E19"/>
    <w:rsid w:val="00F34BF5"/>
    <w:rsid w:val="00F356BE"/>
    <w:rsid w:val="00F364A5"/>
    <w:rsid w:val="00F42279"/>
    <w:rsid w:val="00F42576"/>
    <w:rsid w:val="00F42C5E"/>
    <w:rsid w:val="00F448EF"/>
    <w:rsid w:val="00F45021"/>
    <w:rsid w:val="00F47198"/>
    <w:rsid w:val="00F51AD6"/>
    <w:rsid w:val="00F53410"/>
    <w:rsid w:val="00F5631B"/>
    <w:rsid w:val="00F57B04"/>
    <w:rsid w:val="00F64089"/>
    <w:rsid w:val="00F72C82"/>
    <w:rsid w:val="00F75A27"/>
    <w:rsid w:val="00F76DCC"/>
    <w:rsid w:val="00F779F8"/>
    <w:rsid w:val="00F81D65"/>
    <w:rsid w:val="00F8316A"/>
    <w:rsid w:val="00F83528"/>
    <w:rsid w:val="00F87A06"/>
    <w:rsid w:val="00F9740B"/>
    <w:rsid w:val="00FA36FE"/>
    <w:rsid w:val="00FA5531"/>
    <w:rsid w:val="00FA6DDA"/>
    <w:rsid w:val="00FB2A79"/>
    <w:rsid w:val="00FB457E"/>
    <w:rsid w:val="00FB60E1"/>
    <w:rsid w:val="00FB64E8"/>
    <w:rsid w:val="00FB6ECD"/>
    <w:rsid w:val="00FC0E4B"/>
    <w:rsid w:val="00FC3482"/>
    <w:rsid w:val="00FC3C93"/>
    <w:rsid w:val="00FC4128"/>
    <w:rsid w:val="00FC4A1D"/>
    <w:rsid w:val="00FD0491"/>
    <w:rsid w:val="00FD3C3F"/>
    <w:rsid w:val="00FD4BC0"/>
    <w:rsid w:val="00FD7CAB"/>
    <w:rsid w:val="00FE11CF"/>
    <w:rsid w:val="00FE1622"/>
    <w:rsid w:val="00FE7564"/>
    <w:rsid w:val="00FE7F35"/>
    <w:rsid w:val="00FF2615"/>
    <w:rsid w:val="00FF4AAE"/>
    <w:rsid w:val="00FF5360"/>
    <w:rsid w:val="00FF60A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ED23"/>
  <w15:docId w15:val="{3FBD4093-3A8B-4771-B591-74FA0F6A3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D2D10"/>
    <w:pPr>
      <w:spacing w:before="60" w:after="60" w:line="240" w:lineRule="auto"/>
    </w:pPr>
    <w:rPr>
      <w:rFonts w:ascii="Arial" w:eastAsia="Times New Roman" w:hAnsi="Arial" w:cs="Arial"/>
      <w:bCs/>
      <w:sz w:val="20"/>
      <w:szCs w:val="24"/>
      <w:lang w:val="en-US"/>
    </w:rPr>
  </w:style>
  <w:style w:type="paragraph" w:styleId="Heading1">
    <w:name w:val="heading 1"/>
    <w:aliases w:val="Heading 1 [PACKT]"/>
    <w:next w:val="NormalPACKT"/>
    <w:link w:val="Heading1Char"/>
    <w:qFormat/>
    <w:rsid w:val="008D2D10"/>
    <w:pPr>
      <w:keepNext/>
      <w:spacing w:before="400" w:after="60" w:line="240" w:lineRule="auto"/>
      <w:outlineLvl w:val="0"/>
    </w:pPr>
    <w:rPr>
      <w:rFonts w:ascii="Arial" w:eastAsia="Times New Roman" w:hAnsi="Arial" w:cs="Arial"/>
      <w:b/>
      <w:iCs/>
      <w:color w:val="000000"/>
      <w:kern w:val="32"/>
      <w:sz w:val="32"/>
      <w:szCs w:val="32"/>
    </w:rPr>
  </w:style>
  <w:style w:type="paragraph" w:styleId="Heading2">
    <w:name w:val="heading 2"/>
    <w:aliases w:val="Heading 2 [PACKT]"/>
    <w:next w:val="NormalPACKT"/>
    <w:link w:val="Heading2Char"/>
    <w:qFormat/>
    <w:rsid w:val="008D2D10"/>
    <w:pPr>
      <w:keepNext/>
      <w:spacing w:before="320" w:after="60" w:line="240" w:lineRule="auto"/>
      <w:outlineLvl w:val="1"/>
    </w:pPr>
    <w:rPr>
      <w:rFonts w:ascii="Arial" w:eastAsia="Times New Roman" w:hAnsi="Arial" w:cs="Arial"/>
      <w:b/>
      <w:bCs/>
      <w:iCs/>
      <w:color w:val="000000"/>
      <w:sz w:val="28"/>
      <w:szCs w:val="28"/>
    </w:rPr>
  </w:style>
  <w:style w:type="paragraph" w:styleId="Heading3">
    <w:name w:val="heading 3"/>
    <w:aliases w:val="Heading 3 [PACKT]"/>
    <w:next w:val="NormalPACKT"/>
    <w:link w:val="Heading3Char"/>
    <w:qFormat/>
    <w:rsid w:val="008D2D10"/>
    <w:pPr>
      <w:keepNext/>
      <w:spacing w:before="240" w:after="60" w:line="240" w:lineRule="auto"/>
      <w:outlineLvl w:val="2"/>
    </w:pPr>
    <w:rPr>
      <w:rFonts w:ascii="Arial" w:eastAsia="Times New Roman" w:hAnsi="Arial" w:cs="Arial"/>
      <w:b/>
      <w:iCs/>
      <w:color w:val="000000"/>
      <w:sz w:val="26"/>
      <w:szCs w:val="26"/>
    </w:rPr>
  </w:style>
  <w:style w:type="paragraph" w:styleId="Heading4">
    <w:name w:val="heading 4"/>
    <w:aliases w:val="Heading 4 [PACKT]"/>
    <w:next w:val="NormalPACKT"/>
    <w:link w:val="Heading4Char"/>
    <w:qFormat/>
    <w:rsid w:val="008D2D10"/>
    <w:pPr>
      <w:spacing w:before="160" w:after="60" w:line="240" w:lineRule="auto"/>
      <w:outlineLvl w:val="3"/>
    </w:pPr>
    <w:rPr>
      <w:rFonts w:ascii="Arial" w:eastAsia="Times New Roman" w:hAnsi="Arial" w:cs="Arial"/>
      <w:b/>
      <w:iCs/>
      <w:color w:val="000000"/>
      <w:sz w:val="24"/>
      <w:szCs w:val="28"/>
    </w:rPr>
  </w:style>
  <w:style w:type="paragraph" w:styleId="Heading5">
    <w:name w:val="heading 5"/>
    <w:aliases w:val="Heading 5 [PACKT]"/>
    <w:next w:val="NormalPACKT"/>
    <w:link w:val="Heading5Char"/>
    <w:qFormat/>
    <w:rsid w:val="008D2D10"/>
    <w:pPr>
      <w:spacing w:before="80" w:after="60" w:line="240" w:lineRule="auto"/>
      <w:outlineLvl w:val="4"/>
    </w:pPr>
    <w:rPr>
      <w:rFonts w:ascii="Arial" w:eastAsia="Times New Roman" w:hAnsi="Arial" w:cs="Arial"/>
      <w:b/>
      <w:color w:val="000000"/>
      <w:szCs w:val="26"/>
    </w:rPr>
  </w:style>
  <w:style w:type="paragraph" w:styleId="Heading6">
    <w:name w:val="heading 6"/>
    <w:aliases w:val="Heading 6 [PACKT]"/>
    <w:basedOn w:val="Heading2"/>
    <w:next w:val="NormalPACKT"/>
    <w:link w:val="Heading6Char"/>
    <w:qFormat/>
    <w:rsid w:val="008D2D10"/>
    <w:pPr>
      <w:spacing w:before="120"/>
      <w:outlineLvl w:val="5"/>
    </w:pPr>
    <w:rPr>
      <w:rFonts w:cs="Times New Roman"/>
      <w:b w:val="0"/>
      <w:bCs w:val="0"/>
      <w:sz w:val="20"/>
      <w:szCs w:val="22"/>
      <w:lang w:eastAsia="x-none"/>
    </w:rPr>
  </w:style>
  <w:style w:type="character" w:default="1" w:styleId="DefaultParagraphFont">
    <w:name w:val="Default Paragraph Font"/>
    <w:uiPriority w:val="1"/>
    <w:semiHidden/>
    <w:unhideWhenUsed/>
    <w:rsid w:val="008D2D1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D2D10"/>
  </w:style>
  <w:style w:type="paragraph" w:customStyle="1" w:styleId="ChapterTitlePACKT">
    <w:name w:val="Chapter Title [PACKT]"/>
    <w:next w:val="NormalPACKT"/>
    <w:uiPriority w:val="99"/>
    <w:rsid w:val="008D2D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8D2D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link w:val="NormalPACKTChar"/>
    <w:uiPriority w:val="99"/>
    <w:rsid w:val="008D2D10"/>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link w:val="BulletPACKTChar"/>
    <w:uiPriority w:val="99"/>
    <w:rsid w:val="008D2D10"/>
    <w:pPr>
      <w:numPr>
        <w:numId w:val="1"/>
      </w:numPr>
      <w:tabs>
        <w:tab w:val="left" w:pos="360"/>
      </w:tabs>
      <w:suppressAutoHyphens/>
      <w:spacing w:after="60"/>
      <w:ind w:left="720" w:right="360"/>
    </w:pPr>
  </w:style>
  <w:style w:type="paragraph" w:styleId="BalloonText">
    <w:name w:val="Balloon Text"/>
    <w:basedOn w:val="Normal"/>
    <w:link w:val="BalloonTextChar"/>
    <w:rsid w:val="008D2D10"/>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8D2D10"/>
    <w:rPr>
      <w:rFonts w:ascii="Tahoma" w:eastAsia="Times New Roman" w:hAnsi="Tahoma" w:cs="Times New Roman"/>
      <w:bCs/>
      <w:sz w:val="16"/>
      <w:szCs w:val="16"/>
      <w:lang w:val="x-none" w:eastAsia="x-none"/>
    </w:rPr>
  </w:style>
  <w:style w:type="character" w:customStyle="1" w:styleId="Heading1Char">
    <w:name w:val="Heading 1 Char"/>
    <w:aliases w:val="Heading 1 [PACKT] Char"/>
    <w:link w:val="Heading1"/>
    <w:rsid w:val="008D2D10"/>
    <w:rPr>
      <w:rFonts w:ascii="Arial" w:eastAsia="Times New Roman" w:hAnsi="Arial" w:cs="Arial"/>
      <w:b/>
      <w:iCs/>
      <w:color w:val="000000"/>
      <w:kern w:val="32"/>
      <w:sz w:val="32"/>
      <w:szCs w:val="32"/>
    </w:rPr>
  </w:style>
  <w:style w:type="character" w:customStyle="1" w:styleId="Heading2Char">
    <w:name w:val="Heading 2 Char"/>
    <w:aliases w:val="Heading 2 [PACKT] Char"/>
    <w:link w:val="Heading2"/>
    <w:rsid w:val="008D2D10"/>
    <w:rPr>
      <w:rFonts w:ascii="Arial" w:eastAsia="Times New Roman" w:hAnsi="Arial" w:cs="Arial"/>
      <w:b/>
      <w:bCs/>
      <w:iCs/>
      <w:color w:val="000000"/>
      <w:sz w:val="28"/>
      <w:szCs w:val="28"/>
    </w:rPr>
  </w:style>
  <w:style w:type="character" w:customStyle="1" w:styleId="CodeInTextPACKT">
    <w:name w:val="Code In Text [PACKT]"/>
    <w:uiPriority w:val="99"/>
    <w:rsid w:val="008D2D10"/>
    <w:rPr>
      <w:rFonts w:ascii="Lucida Console" w:hAnsi="Lucida Console"/>
      <w:color w:val="747959"/>
      <w:sz w:val="19"/>
      <w:szCs w:val="18"/>
    </w:rPr>
  </w:style>
  <w:style w:type="paragraph" w:customStyle="1" w:styleId="CodePACKT">
    <w:name w:val="Code [PACKT]"/>
    <w:basedOn w:val="NormalPACKT"/>
    <w:uiPriority w:val="99"/>
    <w:rsid w:val="008D2D10"/>
    <w:pPr>
      <w:spacing w:after="50"/>
      <w:ind w:left="360"/>
    </w:pPr>
    <w:rPr>
      <w:rFonts w:ascii="Lucida Console" w:hAnsi="Lucida Console"/>
      <w:sz w:val="19"/>
      <w:szCs w:val="18"/>
      <w:lang w:eastAsia="ar-SA"/>
    </w:rPr>
  </w:style>
  <w:style w:type="paragraph" w:customStyle="1" w:styleId="NumberedBulletPACKT">
    <w:name w:val="Numbered Bullet [PACKT]"/>
    <w:basedOn w:val="BulletPACKT"/>
    <w:uiPriority w:val="99"/>
    <w:rsid w:val="008D2D10"/>
    <w:pPr>
      <w:numPr>
        <w:numId w:val="12"/>
      </w:numPr>
    </w:pPr>
  </w:style>
  <w:style w:type="numbering" w:customStyle="1" w:styleId="NumberedBullet">
    <w:name w:val="Numbered Bullet"/>
    <w:uiPriority w:val="99"/>
    <w:rsid w:val="008D2D10"/>
    <w:pPr>
      <w:numPr>
        <w:numId w:val="3"/>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rsid w:val="008D2D10"/>
    <w:rPr>
      <w:i/>
      <w:color w:val="FF99CC"/>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autoRedefine/>
    <w:uiPriority w:val="99"/>
    <w:unhideWhenUsed/>
    <w:rsid w:val="00AC2C45"/>
    <w:pPr>
      <w:pPrChange w:id="0" w:author="Liam Draper" w:date="2022-08-01T09:57:00Z">
        <w:pPr>
          <w:spacing w:before="60" w:after="60"/>
        </w:pPr>
      </w:pPrChange>
    </w:pPr>
    <w:rPr>
      <w:szCs w:val="20"/>
      <w:rPrChange w:id="0" w:author="Liam Draper" w:date="2022-08-01T09:57:00Z">
        <w:rPr>
          <w:rFonts w:ascii="Arial" w:hAnsi="Arial" w:cs="Arial"/>
          <w:bCs/>
          <w:lang w:val="en-US" w:eastAsia="en-US" w:bidi="ar-SA"/>
        </w:rPr>
      </w:rPrChange>
    </w:rPr>
  </w:style>
  <w:style w:type="character" w:customStyle="1" w:styleId="CommentTextChar">
    <w:name w:val="Comment Text Char"/>
    <w:basedOn w:val="DefaultParagraphFont"/>
    <w:link w:val="CommentText"/>
    <w:uiPriority w:val="99"/>
    <w:rsid w:val="00AC2C45"/>
    <w:rPr>
      <w:rFonts w:ascii="Arial" w:eastAsia="Times New Roman" w:hAnsi="Arial" w:cs="Arial"/>
      <w:bCs/>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val="0"/>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val="0"/>
      <w:sz w:val="20"/>
      <w:szCs w:val="20"/>
      <w:lang w:val="en-US"/>
    </w:rPr>
  </w:style>
  <w:style w:type="paragraph" w:customStyle="1" w:styleId="LayoutInformationPACKT">
    <w:name w:val="Layout Information [PACKT]"/>
    <w:basedOn w:val="NormalPACKT"/>
    <w:next w:val="NormalPACKT"/>
    <w:rsid w:val="008D2D10"/>
    <w:rPr>
      <w:rFonts w:ascii="Arial" w:hAnsi="Arial"/>
      <w:b/>
      <w:color w:val="FF0000"/>
      <w:sz w:val="28"/>
      <w:szCs w:val="28"/>
    </w:rPr>
  </w:style>
  <w:style w:type="paragraph" w:customStyle="1" w:styleId="FigurePACKT">
    <w:name w:val="Figure [PACKT]"/>
    <w:uiPriority w:val="99"/>
    <w:rsid w:val="008D2D10"/>
    <w:pPr>
      <w:spacing w:before="240" w:after="240" w:line="240" w:lineRule="auto"/>
      <w:jc w:val="center"/>
    </w:pPr>
    <w:rPr>
      <w:rFonts w:ascii="Tahoma" w:eastAsia="Times New Roman" w:hAnsi="Tahoma" w:cs="Tahoma"/>
      <w:sz w:val="16"/>
      <w:szCs w:val="16"/>
    </w:rPr>
  </w:style>
  <w:style w:type="paragraph" w:styleId="ListParagraph">
    <w:name w:val="List Paragraph"/>
    <w:basedOn w:val="Normal"/>
    <w:uiPriority w:val="34"/>
    <w:rsid w:val="00784F5C"/>
    <w:pPr>
      <w:ind w:left="720"/>
      <w:contextualSpacing/>
    </w:pPr>
  </w:style>
  <w:style w:type="character" w:styleId="Hyperlink">
    <w:name w:val="Hyperlink"/>
    <w:basedOn w:val="DefaultParagraphFont"/>
    <w:uiPriority w:val="99"/>
    <w:unhideWhenUsed/>
    <w:rsid w:val="00D048C6"/>
    <w:rPr>
      <w:color w:val="0000FF"/>
      <w:u w:val="single"/>
    </w:rPr>
  </w:style>
  <w:style w:type="paragraph" w:customStyle="1" w:styleId="CodeTextPACKT">
    <w:name w:val="Code Text [PACKT"/>
    <w:basedOn w:val="BulletPACKT"/>
    <w:link w:val="CodeTextPACKTChar"/>
    <w:autoRedefine/>
    <w:qFormat/>
    <w:rsid w:val="000B7FE5"/>
    <w:pPr>
      <w:numPr>
        <w:numId w:val="0"/>
      </w:numPr>
    </w:pPr>
    <w:rPr>
      <w:rFonts w:ascii="Lucida Console" w:hAnsi="Lucida Console"/>
      <w:color w:val="747959"/>
      <w:sz w:val="19"/>
    </w:rPr>
  </w:style>
  <w:style w:type="character" w:customStyle="1" w:styleId="NormalPACKTChar">
    <w:name w:val="Normal [PACKT] Char"/>
    <w:basedOn w:val="DefaultParagraphFont"/>
    <w:link w:val="NormalPACKT"/>
    <w:uiPriority w:val="99"/>
    <w:rsid w:val="000B7FE5"/>
    <w:rPr>
      <w:rFonts w:ascii="Times New Roman" w:eastAsia="Times New Roman" w:hAnsi="Times New Roman" w:cs="Times New Roman"/>
      <w:szCs w:val="24"/>
      <w:lang w:val="en-US"/>
    </w:rPr>
  </w:style>
  <w:style w:type="character" w:customStyle="1" w:styleId="BulletPACKTChar">
    <w:name w:val="Bullet [PACKT] Char"/>
    <w:basedOn w:val="NormalPACKTChar"/>
    <w:link w:val="BulletPACKT"/>
    <w:uiPriority w:val="99"/>
    <w:rsid w:val="000B7FE5"/>
    <w:rPr>
      <w:rFonts w:ascii="Times New Roman" w:eastAsia="Times New Roman" w:hAnsi="Times New Roman" w:cs="Times New Roman"/>
      <w:szCs w:val="24"/>
      <w:lang w:val="en-US"/>
    </w:rPr>
  </w:style>
  <w:style w:type="character" w:customStyle="1" w:styleId="CodeTextPACKTChar">
    <w:name w:val="Code Text [PACKT Char"/>
    <w:basedOn w:val="BulletPACKTChar"/>
    <w:link w:val="CodeTextPACKT"/>
    <w:rsid w:val="000B7FE5"/>
    <w:rPr>
      <w:rFonts w:ascii="Lucida Console" w:eastAsia="Times New Roman" w:hAnsi="Lucida Console" w:cs="Times New Roman"/>
      <w:color w:val="747959"/>
      <w:sz w:val="19"/>
      <w:szCs w:val="24"/>
      <w:lang w:val="en-US"/>
    </w:rPr>
  </w:style>
  <w:style w:type="paragraph" w:customStyle="1" w:styleId="ChapterReferencePACKT">
    <w:name w:val="Chapter Reference [PACKT]"/>
    <w:basedOn w:val="NormalPACKT"/>
    <w:link w:val="ChapterReferencePACKTChar"/>
    <w:autoRedefine/>
    <w:qFormat/>
    <w:rsid w:val="000A06DC"/>
    <w:rPr>
      <w:i/>
      <w:color w:val="808000"/>
    </w:rPr>
  </w:style>
  <w:style w:type="paragraph" w:customStyle="1" w:styleId="URLPACKT">
    <w:name w:val="URL [PACKT]"/>
    <w:basedOn w:val="BulletPACKT"/>
    <w:link w:val="URLPACKTChar"/>
    <w:autoRedefine/>
    <w:qFormat/>
    <w:rsid w:val="005D0F48"/>
    <w:pPr>
      <w:numPr>
        <w:numId w:val="0"/>
      </w:numPr>
    </w:pPr>
    <w:rPr>
      <w:rFonts w:ascii="Lucida Console" w:hAnsi="Lucida Console"/>
      <w:color w:val="0000FF"/>
      <w:sz w:val="19"/>
    </w:rPr>
  </w:style>
  <w:style w:type="character" w:customStyle="1" w:styleId="ChapterReferencePACKTChar">
    <w:name w:val="Chapter Reference [PACKT] Char"/>
    <w:basedOn w:val="NormalPACKTChar"/>
    <w:link w:val="ChapterReferencePACKT"/>
    <w:rsid w:val="000A06DC"/>
    <w:rPr>
      <w:rFonts w:ascii="Times New Roman" w:eastAsia="Times New Roman" w:hAnsi="Times New Roman" w:cs="Times New Roman"/>
      <w:i/>
      <w:color w:val="808000"/>
      <w:szCs w:val="24"/>
      <w:lang w:val="en-US"/>
    </w:rPr>
  </w:style>
  <w:style w:type="paragraph" w:styleId="Revision">
    <w:name w:val="Revision"/>
    <w:hidden/>
    <w:uiPriority w:val="99"/>
    <w:semiHidden/>
    <w:rsid w:val="001D1CDB"/>
    <w:pPr>
      <w:spacing w:after="0" w:line="240" w:lineRule="auto"/>
    </w:pPr>
    <w:rPr>
      <w:rFonts w:ascii="Times New Roman" w:eastAsia="Times New Roman" w:hAnsi="Times New Roman" w:cs="Times New Roman"/>
      <w:szCs w:val="24"/>
      <w:lang w:val="en-US"/>
    </w:rPr>
  </w:style>
  <w:style w:type="character" w:customStyle="1" w:styleId="URLPACKTChar">
    <w:name w:val="URL [PACKT] Char"/>
    <w:basedOn w:val="BulletPACKTChar"/>
    <w:link w:val="URLPACKT"/>
    <w:rsid w:val="005D0F48"/>
    <w:rPr>
      <w:rFonts w:ascii="Lucida Console" w:eastAsia="Times New Roman" w:hAnsi="Lucida Console" w:cs="Times New Roman"/>
      <w:color w:val="0000FF"/>
      <w:sz w:val="19"/>
      <w:szCs w:val="24"/>
      <w:lang w:val="en-US"/>
    </w:rPr>
  </w:style>
  <w:style w:type="character" w:customStyle="1" w:styleId="KeyPACKT">
    <w:name w:val="Key [PACKT]"/>
    <w:uiPriority w:val="99"/>
    <w:locked/>
    <w:rsid w:val="008D2D10"/>
    <w:rPr>
      <w:i/>
      <w:color w:val="00CCFF"/>
    </w:rPr>
  </w:style>
  <w:style w:type="paragraph" w:customStyle="1" w:styleId="BulletEndPACKT">
    <w:name w:val="Bullet End [PACKT]"/>
    <w:basedOn w:val="BulletPACKT"/>
    <w:next w:val="NormalPACKT"/>
    <w:uiPriority w:val="99"/>
    <w:locked/>
    <w:rsid w:val="008D2D10"/>
    <w:pPr>
      <w:spacing w:after="120"/>
    </w:pPr>
  </w:style>
  <w:style w:type="character" w:customStyle="1" w:styleId="KeyWordPACKT">
    <w:name w:val="Key Word [PACKT]"/>
    <w:uiPriority w:val="99"/>
    <w:locked/>
    <w:rsid w:val="008D2D10"/>
    <w:rPr>
      <w:b/>
    </w:rPr>
  </w:style>
  <w:style w:type="character" w:customStyle="1" w:styleId="ScreenTextPACKT">
    <w:name w:val="Screen Text [PACKT]"/>
    <w:uiPriority w:val="99"/>
    <w:locked/>
    <w:rsid w:val="008D2D10"/>
    <w:rPr>
      <w:rFonts w:ascii="Times New Roman" w:hAnsi="Times New Roman"/>
      <w:b/>
      <w:color w:val="008000"/>
      <w:sz w:val="22"/>
    </w:rPr>
  </w:style>
  <w:style w:type="character" w:styleId="UnresolvedMention">
    <w:name w:val="Unresolved Mention"/>
    <w:basedOn w:val="DefaultParagraphFont"/>
    <w:uiPriority w:val="99"/>
    <w:semiHidden/>
    <w:unhideWhenUsed/>
    <w:rsid w:val="00D95164"/>
    <w:rPr>
      <w:color w:val="605E5C"/>
      <w:shd w:val="clear" w:color="auto" w:fill="E1DFDD"/>
    </w:rPr>
  </w:style>
  <w:style w:type="character" w:customStyle="1" w:styleId="Heading3Char">
    <w:name w:val="Heading 3 Char"/>
    <w:aliases w:val="Heading 3 [PACKT] Char"/>
    <w:basedOn w:val="DefaultParagraphFont"/>
    <w:link w:val="Heading3"/>
    <w:rsid w:val="004860B6"/>
    <w:rPr>
      <w:rFonts w:ascii="Arial" w:eastAsia="Times New Roman" w:hAnsi="Arial" w:cs="Arial"/>
      <w:b/>
      <w:iCs/>
      <w:color w:val="000000"/>
      <w:sz w:val="26"/>
      <w:szCs w:val="26"/>
    </w:rPr>
  </w:style>
  <w:style w:type="character" w:customStyle="1" w:styleId="Heading4Char">
    <w:name w:val="Heading 4 Char"/>
    <w:aliases w:val="Heading 4 [PACKT] Char"/>
    <w:basedOn w:val="DefaultParagraphFont"/>
    <w:link w:val="Heading4"/>
    <w:rsid w:val="004860B6"/>
    <w:rPr>
      <w:rFonts w:ascii="Arial" w:eastAsia="Times New Roman" w:hAnsi="Arial" w:cs="Arial"/>
      <w:b/>
      <w:iCs/>
      <w:color w:val="000000"/>
      <w:sz w:val="24"/>
      <w:szCs w:val="28"/>
    </w:rPr>
  </w:style>
  <w:style w:type="character" w:customStyle="1" w:styleId="Heading5Char">
    <w:name w:val="Heading 5 Char"/>
    <w:aliases w:val="Heading 5 [PACKT] Char"/>
    <w:basedOn w:val="DefaultParagraphFont"/>
    <w:link w:val="Heading5"/>
    <w:rsid w:val="004860B6"/>
    <w:rPr>
      <w:rFonts w:ascii="Arial" w:eastAsia="Times New Roman" w:hAnsi="Arial" w:cs="Arial"/>
      <w:b/>
      <w:color w:val="000000"/>
      <w:szCs w:val="26"/>
    </w:rPr>
  </w:style>
  <w:style w:type="character" w:customStyle="1" w:styleId="Heading6Char">
    <w:name w:val="Heading 6 Char"/>
    <w:aliases w:val="Heading 6 [PACKT] Char"/>
    <w:link w:val="Heading6"/>
    <w:rsid w:val="008D2D10"/>
    <w:rPr>
      <w:rFonts w:ascii="Arial" w:eastAsia="Times New Roman" w:hAnsi="Arial" w:cs="Times New Roman"/>
      <w:iCs/>
      <w:color w:val="000000"/>
      <w:sz w:val="20"/>
      <w:lang w:eastAsia="x-none"/>
    </w:rPr>
  </w:style>
  <w:style w:type="paragraph" w:styleId="Footer">
    <w:name w:val="footer"/>
    <w:basedOn w:val="Normal"/>
    <w:link w:val="FooterChar"/>
    <w:semiHidden/>
    <w:rsid w:val="008D2D10"/>
    <w:pPr>
      <w:tabs>
        <w:tab w:val="center" w:pos="4320"/>
        <w:tab w:val="right" w:pos="8640"/>
      </w:tabs>
    </w:pPr>
  </w:style>
  <w:style w:type="character" w:customStyle="1" w:styleId="FooterChar">
    <w:name w:val="Footer Char"/>
    <w:basedOn w:val="DefaultParagraphFont"/>
    <w:link w:val="Footer"/>
    <w:semiHidden/>
    <w:rsid w:val="004860B6"/>
    <w:rPr>
      <w:rFonts w:ascii="Arial" w:eastAsia="Times New Roman" w:hAnsi="Arial" w:cs="Arial"/>
      <w:bCs/>
      <w:sz w:val="20"/>
      <w:szCs w:val="24"/>
      <w:lang w:val="en-US"/>
    </w:rPr>
  </w:style>
  <w:style w:type="character" w:customStyle="1" w:styleId="EmailPACKT">
    <w:name w:val="Email [PACKT]"/>
    <w:uiPriority w:val="99"/>
    <w:qFormat/>
    <w:locked/>
    <w:rsid w:val="008D2D10"/>
    <w:rPr>
      <w:rFonts w:ascii="Lucida Console" w:hAnsi="Lucida Console"/>
      <w:color w:val="FF6600"/>
      <w:sz w:val="19"/>
      <w:szCs w:val="18"/>
    </w:rPr>
  </w:style>
  <w:style w:type="character" w:customStyle="1" w:styleId="ChapterrefPACKT">
    <w:name w:val="Chapterref [PACKT]"/>
    <w:uiPriority w:val="99"/>
    <w:locked/>
    <w:rsid w:val="008D2D10"/>
    <w:rPr>
      <w:rFonts w:ascii="Times New Roman" w:hAnsi="Times New Roman"/>
      <w:i/>
      <w:dstrike w:val="0"/>
      <w:color w:val="808000"/>
      <w:sz w:val="22"/>
      <w:szCs w:val="22"/>
      <w:u w:val="none"/>
      <w:vertAlign w:val="baseline"/>
    </w:rPr>
  </w:style>
  <w:style w:type="paragraph" w:customStyle="1" w:styleId="InformationBoxPACKT">
    <w:name w:val="Information Box [PACKT]"/>
    <w:basedOn w:val="NormalPACKT"/>
    <w:next w:val="NormalPACKT"/>
    <w:uiPriority w:val="99"/>
    <w:qFormat/>
    <w:locked/>
    <w:rsid w:val="008D2D10"/>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TableColumnHeadingPACKT">
    <w:name w:val="Table Column Heading [PACKT]"/>
    <w:basedOn w:val="NormalPACKT"/>
    <w:uiPriority w:val="99"/>
    <w:rsid w:val="008D2D10"/>
    <w:pPr>
      <w:spacing w:before="60" w:after="60"/>
    </w:pPr>
    <w:rPr>
      <w:rFonts w:cs="Arial"/>
      <w:b/>
      <w:bCs/>
      <w:sz w:val="20"/>
    </w:rPr>
  </w:style>
  <w:style w:type="paragraph" w:customStyle="1" w:styleId="CodeEndPACKT">
    <w:name w:val="Code End [PACKT]"/>
    <w:basedOn w:val="CodePACKT"/>
    <w:next w:val="NormalPACKT"/>
    <w:uiPriority w:val="99"/>
    <w:locked/>
    <w:rsid w:val="008D2D10"/>
    <w:pPr>
      <w:spacing w:after="120"/>
    </w:pPr>
  </w:style>
  <w:style w:type="paragraph" w:customStyle="1" w:styleId="TableColumnContentPACKT">
    <w:name w:val="Table Column Content [PACKT]"/>
    <w:basedOn w:val="TableColumnHeadingPACKT"/>
    <w:uiPriority w:val="99"/>
    <w:rsid w:val="008D2D10"/>
    <w:rPr>
      <w:b w:val="0"/>
    </w:rPr>
  </w:style>
  <w:style w:type="paragraph" w:customStyle="1" w:styleId="CommandLinePACKT">
    <w:name w:val="Command Line [PACKT]"/>
    <w:basedOn w:val="CodePACKT"/>
    <w:uiPriority w:val="99"/>
    <w:qFormat/>
    <w:locked/>
    <w:rsid w:val="008D2D10"/>
    <w:pPr>
      <w:spacing w:after="60"/>
      <w:ind w:left="0"/>
    </w:pPr>
  </w:style>
  <w:style w:type="paragraph" w:customStyle="1" w:styleId="CodeWithinTipPACKT">
    <w:name w:val="Code Within Tip [PACKT]"/>
    <w:uiPriority w:val="99"/>
    <w:qFormat/>
    <w:rsid w:val="008D2D10"/>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lang w:val="en-US"/>
    </w:rPr>
  </w:style>
  <w:style w:type="paragraph" w:customStyle="1" w:styleId="NumberedBulletEndPACKT">
    <w:name w:val="Numbered Bullet End [PACKT]"/>
    <w:basedOn w:val="NumberedBulletPACKT"/>
    <w:next w:val="NormalPACKT"/>
    <w:uiPriority w:val="99"/>
    <w:locked/>
    <w:rsid w:val="008D2D10"/>
    <w:pPr>
      <w:spacing w:after="120"/>
    </w:pPr>
  </w:style>
  <w:style w:type="paragraph" w:customStyle="1" w:styleId="BulletWithinBulletPACKT">
    <w:name w:val="Bullet Within Bullet [PACKT]"/>
    <w:basedOn w:val="BulletPACKT"/>
    <w:uiPriority w:val="99"/>
    <w:locked/>
    <w:rsid w:val="008D2D10"/>
    <w:pPr>
      <w:tabs>
        <w:tab w:val="clear" w:pos="360"/>
      </w:tabs>
      <w:ind w:left="1440" w:right="720"/>
    </w:pPr>
  </w:style>
  <w:style w:type="paragraph" w:customStyle="1" w:styleId="BulletWithinBulletEndPACKT">
    <w:name w:val="Bullet Within Bullet End [PACKT]"/>
    <w:basedOn w:val="BulletWithinBulletPACKT"/>
    <w:uiPriority w:val="99"/>
    <w:locked/>
    <w:rsid w:val="008D2D10"/>
    <w:pPr>
      <w:spacing w:after="120"/>
    </w:pPr>
  </w:style>
  <w:style w:type="paragraph" w:customStyle="1" w:styleId="TipPACKT">
    <w:name w:val="Tip [PACKT]"/>
    <w:basedOn w:val="InformationBoxPACKT"/>
    <w:next w:val="NormalPACKT"/>
    <w:uiPriority w:val="99"/>
    <w:qFormat/>
    <w:rsid w:val="008D2D10"/>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8D2D10"/>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8D2D10"/>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8D2D10"/>
  </w:style>
  <w:style w:type="paragraph" w:customStyle="1" w:styleId="PartTitlePACKT">
    <w:name w:val="Part Title [PACKT]"/>
    <w:basedOn w:val="PartPACKT"/>
    <w:uiPriority w:val="99"/>
    <w:qFormat/>
    <w:rsid w:val="008D2D10"/>
    <w:rPr>
      <w:i/>
      <w:sz w:val="26"/>
      <w:u w:val="none"/>
    </w:rPr>
  </w:style>
  <w:style w:type="paragraph" w:customStyle="1" w:styleId="CommandLineEndPACKT">
    <w:name w:val="Command Line End [PACKT]"/>
    <w:basedOn w:val="CommandLinePACKT"/>
    <w:uiPriority w:val="99"/>
    <w:locked/>
    <w:rsid w:val="008D2D10"/>
    <w:pPr>
      <w:spacing w:after="120"/>
    </w:pPr>
    <w:rPr>
      <w:bCs/>
      <w:noProof/>
      <w:szCs w:val="20"/>
      <w:lang w:eastAsia="en-US"/>
    </w:rPr>
  </w:style>
  <w:style w:type="paragraph" w:customStyle="1" w:styleId="CodeWithinBulletsPACKT">
    <w:name w:val="Code Within Bullets [PACKT]"/>
    <w:basedOn w:val="CodePACKT"/>
    <w:uiPriority w:val="99"/>
    <w:locked/>
    <w:rsid w:val="008D2D10"/>
    <w:pPr>
      <w:ind w:left="1080"/>
    </w:pPr>
    <w:rPr>
      <w:szCs w:val="20"/>
    </w:rPr>
  </w:style>
  <w:style w:type="paragraph" w:customStyle="1" w:styleId="CodeWithinBulletsEndPACKT">
    <w:name w:val="Code Within Bullets End [PACKT]"/>
    <w:basedOn w:val="CodeWithinBulletsPACKT"/>
    <w:uiPriority w:val="99"/>
    <w:locked/>
    <w:rsid w:val="008D2D10"/>
    <w:pPr>
      <w:spacing w:after="120"/>
    </w:pPr>
  </w:style>
  <w:style w:type="paragraph" w:customStyle="1" w:styleId="NumberedBulletWithinBulletPACKT">
    <w:name w:val="Numbered Bullet Within Bullet [PACKT]"/>
    <w:basedOn w:val="BulletWithinBulletPACKT"/>
    <w:uiPriority w:val="99"/>
    <w:locked/>
    <w:rsid w:val="008D2D10"/>
    <w:pPr>
      <w:numPr>
        <w:numId w:val="29"/>
      </w:numPr>
    </w:pPr>
  </w:style>
  <w:style w:type="paragraph" w:customStyle="1" w:styleId="NumberedBulletWithinBulletEndPACKT">
    <w:name w:val="Numbered Bullet Within Bullet End [PACKT]"/>
    <w:basedOn w:val="NumberedBulletWithinBulletPACKT"/>
    <w:uiPriority w:val="99"/>
    <w:locked/>
    <w:rsid w:val="008D2D10"/>
    <w:pPr>
      <w:spacing w:after="120"/>
    </w:pPr>
  </w:style>
  <w:style w:type="paragraph" w:customStyle="1" w:styleId="BulletWithinInformationBoxPACKT">
    <w:name w:val="Bullet Within Information Box [PACKT]"/>
    <w:basedOn w:val="InformationBoxPACKT"/>
    <w:uiPriority w:val="99"/>
    <w:qFormat/>
    <w:locked/>
    <w:rsid w:val="008D2D10"/>
    <w:pPr>
      <w:spacing w:before="0" w:after="20"/>
      <w:ind w:left="1080" w:hanging="360"/>
    </w:pPr>
  </w:style>
  <w:style w:type="paragraph" w:customStyle="1" w:styleId="CodeWithinTipEndPACKT">
    <w:name w:val="Code Within Tip End [PACKT]"/>
    <w:basedOn w:val="CodeWithinTipPACKT"/>
    <w:uiPriority w:val="99"/>
    <w:qFormat/>
    <w:rsid w:val="008D2D10"/>
    <w:pPr>
      <w:spacing w:after="120"/>
    </w:pPr>
  </w:style>
  <w:style w:type="paragraph" w:customStyle="1" w:styleId="CodeWithinInformationBoxPACKT">
    <w:name w:val="Code Within Information Box [PACKT]"/>
    <w:basedOn w:val="CodeWithinTipPACKT"/>
    <w:uiPriority w:val="99"/>
    <w:qFormat/>
    <w:rsid w:val="008D2D10"/>
    <w:pPr>
      <w:pBdr>
        <w:top w:val="single" w:sz="4" w:space="6" w:color="auto"/>
        <w:left w:val="single" w:sz="4" w:space="4" w:color="auto"/>
        <w:bottom w:val="single" w:sz="4" w:space="9" w:color="auto"/>
        <w:right w:val="single" w:sz="4" w:space="4" w:color="auto"/>
      </w:pBdr>
      <w:spacing w:after="20"/>
    </w:pPr>
  </w:style>
  <w:style w:type="paragraph" w:customStyle="1" w:styleId="QuotePACKT">
    <w:name w:val="Quote [PACKT]"/>
    <w:basedOn w:val="NormalPACKT"/>
    <w:uiPriority w:val="99"/>
    <w:rsid w:val="008D2D10"/>
    <w:pPr>
      <w:shd w:val="clear" w:color="auto" w:fill="FFFF00"/>
      <w:spacing w:before="180" w:after="180"/>
      <w:ind w:left="432" w:right="432"/>
    </w:pPr>
    <w:rPr>
      <w:i/>
    </w:rPr>
  </w:style>
  <w:style w:type="paragraph" w:customStyle="1" w:styleId="IgnorePACKT">
    <w:name w:val="Ignore [PACKT]"/>
    <w:basedOn w:val="FigureWithinTipPACKT"/>
    <w:uiPriority w:val="99"/>
    <w:qFormat/>
    <w:rsid w:val="008D2D10"/>
  </w:style>
  <w:style w:type="paragraph" w:customStyle="1" w:styleId="FigureWithinTipPACKT">
    <w:name w:val="Figure Within Tip [PACKT]"/>
    <w:basedOn w:val="FigureWithinTableContentPACKT"/>
    <w:uiPriority w:val="99"/>
    <w:qFormat/>
    <w:rsid w:val="008D2D10"/>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8D2D10"/>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8D2D10"/>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8D2D10"/>
  </w:style>
  <w:style w:type="paragraph" w:customStyle="1" w:styleId="InformationBoxWithinBulletPACKT">
    <w:name w:val="Information Box Within Bullet [PACKT]"/>
    <w:basedOn w:val="InformationBoxPACKT"/>
    <w:uiPriority w:val="99"/>
    <w:qFormat/>
    <w:rsid w:val="008D2D10"/>
    <w:pPr>
      <w:ind w:left="1080"/>
    </w:pPr>
  </w:style>
  <w:style w:type="paragraph" w:customStyle="1" w:styleId="BulletWithinInformationBoxEndPACKT">
    <w:name w:val="Bullet Within Information Box End [PACKT]"/>
    <w:basedOn w:val="BulletWithinInformationBoxPACKT"/>
    <w:uiPriority w:val="99"/>
    <w:qFormat/>
    <w:rsid w:val="008D2D10"/>
    <w:pPr>
      <w:spacing w:after="60"/>
    </w:pPr>
  </w:style>
  <w:style w:type="paragraph" w:customStyle="1" w:styleId="BulletWithinTipPACKT">
    <w:name w:val="Bullet Within Tip [PACKT]"/>
    <w:basedOn w:val="BulletWithinInformationBoxPACKT"/>
    <w:uiPriority w:val="99"/>
    <w:qFormat/>
    <w:rsid w:val="008D2D10"/>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8D2D10"/>
    <w:pPr>
      <w:spacing w:after="60"/>
    </w:pPr>
  </w:style>
  <w:style w:type="paragraph" w:customStyle="1" w:styleId="CodeWithinInformationBoxEndPACKT">
    <w:name w:val="Code Within Information Box End [PACKT]"/>
    <w:basedOn w:val="CodeWithinInformationBoxPACKT"/>
    <w:qFormat/>
    <w:rsid w:val="008D2D10"/>
    <w:pPr>
      <w:spacing w:before="180" w:after="180"/>
    </w:pPr>
  </w:style>
  <w:style w:type="paragraph" w:customStyle="1" w:styleId="CodeWithinTableColumnContentPACKT">
    <w:name w:val="Code Within Table Column Content [PACKT]"/>
    <w:basedOn w:val="CodeWithinTipEndPACKT"/>
    <w:uiPriority w:val="99"/>
    <w:qFormat/>
    <w:rsid w:val="008D2D10"/>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8D2D10"/>
    <w:pPr>
      <w:spacing w:after="120"/>
    </w:pPr>
  </w:style>
  <w:style w:type="paragraph" w:customStyle="1" w:styleId="CommandLineWithinTipPACKT">
    <w:name w:val="Command Line Within Tip [PACKT]"/>
    <w:basedOn w:val="CommandLinePACKT"/>
    <w:uiPriority w:val="99"/>
    <w:qFormat/>
    <w:rsid w:val="008D2D10"/>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8D2D10"/>
    <w:pPr>
      <w:spacing w:after="120"/>
    </w:pPr>
  </w:style>
  <w:style w:type="paragraph" w:customStyle="1" w:styleId="CommandLineWithinInformationBoxPACKT">
    <w:name w:val="Command Line Within Information Box [PACKT]"/>
    <w:basedOn w:val="CommandLineWithinTipPACKT"/>
    <w:uiPriority w:val="99"/>
    <w:qFormat/>
    <w:rsid w:val="008D2D10"/>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8D2D10"/>
    <w:pPr>
      <w:spacing w:after="120"/>
    </w:pPr>
  </w:style>
  <w:style w:type="paragraph" w:customStyle="1" w:styleId="CommandLineWithinTableColumnContentPACKT">
    <w:name w:val="Command Line Within Table Column Content [PACKT]"/>
    <w:basedOn w:val="CommandLineWithinInformationBoxEndPACKT"/>
    <w:uiPriority w:val="99"/>
    <w:qFormat/>
    <w:rsid w:val="008D2D10"/>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8D2D10"/>
    <w:pPr>
      <w:spacing w:after="120"/>
    </w:pPr>
  </w:style>
  <w:style w:type="paragraph" w:customStyle="1" w:styleId="CommandLineWithinBulletPACKT">
    <w:name w:val="Command Line Within Bullet [PACKT]"/>
    <w:basedOn w:val="CommandLineWithinTableColumnContentEndPACKT"/>
    <w:uiPriority w:val="99"/>
    <w:qFormat/>
    <w:rsid w:val="008D2D10"/>
    <w:pPr>
      <w:ind w:left="720"/>
    </w:pPr>
  </w:style>
  <w:style w:type="paragraph" w:customStyle="1" w:styleId="CommandLineWithinBulletEndPACKT">
    <w:name w:val="Command Line Within Bullet End [PACKT]"/>
    <w:basedOn w:val="CommandLineWithinBulletPACKT"/>
    <w:uiPriority w:val="99"/>
    <w:qFormat/>
    <w:rsid w:val="008D2D10"/>
  </w:style>
  <w:style w:type="paragraph" w:customStyle="1" w:styleId="QuoteWithinBulletPACKT">
    <w:name w:val="Quote Within Bullet [PACKT]"/>
    <w:basedOn w:val="QuotePACKT"/>
    <w:uiPriority w:val="99"/>
    <w:qFormat/>
    <w:rsid w:val="008D2D10"/>
    <w:pPr>
      <w:ind w:left="864" w:right="864"/>
    </w:pPr>
  </w:style>
  <w:style w:type="paragraph" w:customStyle="1" w:styleId="RomanNumberedBulletPACKT">
    <w:name w:val="Roman Numbered Bullet [PACKT]"/>
    <w:basedOn w:val="NumberedBulletPACKT"/>
    <w:uiPriority w:val="99"/>
    <w:qFormat/>
    <w:rsid w:val="008D2D10"/>
    <w:pPr>
      <w:numPr>
        <w:numId w:val="31"/>
      </w:numPr>
      <w:tabs>
        <w:tab w:val="clear" w:pos="360"/>
      </w:tabs>
    </w:pPr>
  </w:style>
  <w:style w:type="paragraph" w:customStyle="1" w:styleId="RomanNumberedBulletEndPACKT">
    <w:name w:val="Roman Numbered Bullet End [PACKT]"/>
    <w:basedOn w:val="RomanNumberedBulletPACKT"/>
    <w:uiPriority w:val="99"/>
    <w:qFormat/>
    <w:rsid w:val="008D2D10"/>
    <w:pPr>
      <w:spacing w:after="120"/>
    </w:pPr>
  </w:style>
  <w:style w:type="character" w:customStyle="1" w:styleId="CodeHighlightedPACKT">
    <w:name w:val="Code Highlighted [PACKT]"/>
    <w:uiPriority w:val="99"/>
    <w:qFormat/>
    <w:rsid w:val="008D2D10"/>
    <w:rPr>
      <w:rFonts w:ascii="Lucida Console" w:hAnsi="Lucida Console"/>
      <w:b/>
      <w:color w:val="747959"/>
      <w:sz w:val="18"/>
      <w:szCs w:val="18"/>
    </w:rPr>
  </w:style>
  <w:style w:type="character" w:customStyle="1" w:styleId="IconPACKT">
    <w:name w:val="Icon [PACKT]"/>
    <w:uiPriority w:val="99"/>
    <w:qFormat/>
    <w:rsid w:val="008D2D10"/>
    <w:rPr>
      <w:rFonts w:ascii="Times New Roman" w:hAnsi="Times New Roman"/>
      <w:noProof/>
      <w:sz w:val="22"/>
    </w:rPr>
  </w:style>
  <w:style w:type="table" w:styleId="TableGrid">
    <w:name w:val="Table Grid"/>
    <w:basedOn w:val="TableNormal"/>
    <w:rsid w:val="008D2D10"/>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8D2D10"/>
    <w:pPr>
      <w:spacing w:before="0" w:after="120"/>
    </w:pPr>
    <w:rPr>
      <w:rFonts w:ascii="Times New Roman" w:hAnsi="Times New Roman"/>
    </w:rPr>
  </w:style>
  <w:style w:type="paragraph" w:customStyle="1" w:styleId="AlphabeticalBulletPACKT">
    <w:name w:val="Alphabetical Bullet [PACKT]"/>
    <w:basedOn w:val="Normal"/>
    <w:uiPriority w:val="99"/>
    <w:qFormat/>
    <w:rsid w:val="008D2D10"/>
    <w:pPr>
      <w:numPr>
        <w:numId w:val="34"/>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8D2D10"/>
    <w:pPr>
      <w:spacing w:after="120"/>
    </w:pPr>
    <w:rPr>
      <w:bCs/>
    </w:rPr>
  </w:style>
  <w:style w:type="paragraph" w:customStyle="1" w:styleId="PartSectionPACKT">
    <w:name w:val="Part Section [PACKT]"/>
    <w:basedOn w:val="PartTitlePACKT"/>
    <w:uiPriority w:val="99"/>
    <w:qFormat/>
    <w:rsid w:val="008D2D10"/>
    <w:rPr>
      <w:sz w:val="46"/>
    </w:rPr>
  </w:style>
  <w:style w:type="paragraph" w:customStyle="1" w:styleId="BulletWithinTableColumnContentPACKT">
    <w:name w:val="Bullet Within Table Column Content [PACKT]"/>
    <w:basedOn w:val="BulletPACKT"/>
    <w:uiPriority w:val="99"/>
    <w:qFormat/>
    <w:rsid w:val="008D2D10"/>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8D2D10"/>
    <w:pPr>
      <w:spacing w:after="120"/>
    </w:pPr>
  </w:style>
  <w:style w:type="paragraph" w:customStyle="1" w:styleId="PartHeadingPACKT">
    <w:name w:val="Part Heading [PACKT]"/>
    <w:basedOn w:val="ChapterTitlePACKT"/>
    <w:qFormat/>
    <w:rsid w:val="008D2D10"/>
  </w:style>
  <w:style w:type="paragraph" w:customStyle="1" w:styleId="BulletWithoutBulletWithinBulletPACKT">
    <w:name w:val="Bullet Without Bullet Within Bullet [PACKT]"/>
    <w:basedOn w:val="BulletPACKT"/>
    <w:uiPriority w:val="99"/>
    <w:rsid w:val="008D2D10"/>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8D2D10"/>
    <w:pPr>
      <w:spacing w:after="120"/>
    </w:pPr>
  </w:style>
  <w:style w:type="paragraph" w:customStyle="1" w:styleId="BulletWithoutBulletWithinNestedBulletPACKT">
    <w:name w:val="Bullet Without Bullet Within Nested Bullet [PACKT]"/>
    <w:basedOn w:val="BulletWithoutBulletWithinBulletPACKT"/>
    <w:uiPriority w:val="99"/>
    <w:rsid w:val="008D2D10"/>
    <w:pPr>
      <w:ind w:left="1440"/>
    </w:pPr>
  </w:style>
  <w:style w:type="paragraph" w:customStyle="1" w:styleId="BulletWithoutBulletWithinNestedBulletEndPACKT">
    <w:name w:val="Bullet Without Bullet Within Nested Bullet End [PACKT]"/>
    <w:basedOn w:val="BulletWithoutBulletWithinNestedBulletPACKT"/>
    <w:uiPriority w:val="99"/>
    <w:rsid w:val="008D2D10"/>
    <w:pPr>
      <w:spacing w:after="173"/>
    </w:pPr>
  </w:style>
  <w:style w:type="paragraph" w:customStyle="1" w:styleId="AppendixTitlePACKT">
    <w:name w:val="Appendix Title [PACKT]"/>
    <w:basedOn w:val="NormalPACKT"/>
    <w:uiPriority w:val="99"/>
    <w:rsid w:val="008D2D10"/>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WithinBullet">
    <w:name w:val="Numbered Bullet Within Bullet"/>
    <w:uiPriority w:val="99"/>
    <w:rsid w:val="008D2D10"/>
    <w:pPr>
      <w:numPr>
        <w:numId w:val="5"/>
      </w:numPr>
    </w:pPr>
  </w:style>
  <w:style w:type="numbering" w:customStyle="1" w:styleId="RomanNumberedBullet">
    <w:name w:val="Roman Numbered Bullet"/>
    <w:uiPriority w:val="99"/>
    <w:rsid w:val="008D2D10"/>
    <w:pPr>
      <w:numPr>
        <w:numId w:val="30"/>
      </w:numPr>
    </w:pPr>
  </w:style>
  <w:style w:type="numbering" w:customStyle="1" w:styleId="AlphabeticalBullet">
    <w:name w:val="Alphabetical Bullet"/>
    <w:uiPriority w:val="99"/>
    <w:rsid w:val="008D2D10"/>
    <w:pPr>
      <w:numPr>
        <w:numId w:val="34"/>
      </w:numPr>
    </w:pPr>
  </w:style>
  <w:style w:type="paragraph" w:styleId="Quote">
    <w:name w:val="Quote"/>
    <w:basedOn w:val="Normal"/>
    <w:next w:val="Normal"/>
    <w:link w:val="QuoteChar"/>
    <w:uiPriority w:val="29"/>
    <w:rsid w:val="009A310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A310D"/>
    <w:rPr>
      <w:rFonts w:ascii="Arial" w:eastAsia="Times New Roman" w:hAnsi="Arial" w:cs="Arial"/>
      <w:bCs/>
      <w:i/>
      <w:iCs/>
      <w:color w:val="404040" w:themeColor="text1" w:themeTint="BF"/>
      <w:sz w:val="20"/>
      <w:szCs w:val="24"/>
      <w:lang w:val="en-US"/>
    </w:rPr>
  </w:style>
  <w:style w:type="character" w:customStyle="1" w:styleId="fontstyle01">
    <w:name w:val="fontstyle01"/>
    <w:basedOn w:val="DefaultParagraphFont"/>
    <w:rsid w:val="00EB33F0"/>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EB33F0"/>
    <w:rPr>
      <w:rFonts w:ascii="CourierStd" w:hAnsi="CourierStd" w:hint="default"/>
      <w:b w:val="0"/>
      <w:bCs w:val="0"/>
      <w:i w:val="0"/>
      <w:iCs w:val="0"/>
      <w:color w:val="000000"/>
      <w:sz w:val="20"/>
      <w:szCs w:val="20"/>
    </w:rPr>
  </w:style>
  <w:style w:type="character" w:customStyle="1" w:styleId="fontstyle31">
    <w:name w:val="fontstyle31"/>
    <w:basedOn w:val="DefaultParagraphFont"/>
    <w:rsid w:val="00EB33F0"/>
    <w:rPr>
      <w:rFonts w:ascii="FranklinGothic-BookItalic" w:hAnsi="FranklinGothic-BookItalic" w:hint="default"/>
      <w:b w:val="0"/>
      <w:bCs w:val="0"/>
      <w:i/>
      <w:iCs/>
      <w:color w:val="000000"/>
      <w:sz w:val="20"/>
      <w:szCs w:val="20"/>
    </w:rPr>
  </w:style>
  <w:style w:type="paragraph" w:styleId="Header">
    <w:name w:val="header"/>
    <w:basedOn w:val="Normal"/>
    <w:link w:val="HeaderChar"/>
    <w:uiPriority w:val="99"/>
    <w:unhideWhenUsed/>
    <w:rsid w:val="00F16DB2"/>
    <w:pPr>
      <w:tabs>
        <w:tab w:val="center" w:pos="4513"/>
        <w:tab w:val="right" w:pos="9026"/>
      </w:tabs>
      <w:spacing w:before="0" w:after="0"/>
    </w:pPr>
  </w:style>
  <w:style w:type="character" w:customStyle="1" w:styleId="HeaderChar">
    <w:name w:val="Header Char"/>
    <w:basedOn w:val="DefaultParagraphFont"/>
    <w:link w:val="Header"/>
    <w:uiPriority w:val="99"/>
    <w:rsid w:val="00F16DB2"/>
    <w:rPr>
      <w:rFonts w:ascii="Arial" w:eastAsia="Times New Roman" w:hAnsi="Arial" w:cs="Arial"/>
      <w:bCs/>
      <w:sz w:val="20"/>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393">
      <w:bodyDiv w:val="1"/>
      <w:marLeft w:val="0"/>
      <w:marRight w:val="0"/>
      <w:marTop w:val="0"/>
      <w:marBottom w:val="0"/>
      <w:divBdr>
        <w:top w:val="none" w:sz="0" w:space="0" w:color="auto"/>
        <w:left w:val="none" w:sz="0" w:space="0" w:color="auto"/>
        <w:bottom w:val="none" w:sz="0" w:space="0" w:color="auto"/>
        <w:right w:val="none" w:sz="0" w:space="0" w:color="auto"/>
      </w:divBdr>
      <w:divsChild>
        <w:div w:id="480849563">
          <w:marLeft w:val="0"/>
          <w:marRight w:val="0"/>
          <w:marTop w:val="0"/>
          <w:marBottom w:val="0"/>
          <w:divBdr>
            <w:top w:val="none" w:sz="0" w:space="0" w:color="auto"/>
            <w:left w:val="none" w:sz="0" w:space="0" w:color="auto"/>
            <w:bottom w:val="none" w:sz="0" w:space="0" w:color="auto"/>
            <w:right w:val="none" w:sz="0" w:space="0" w:color="auto"/>
          </w:divBdr>
          <w:divsChild>
            <w:div w:id="418601749">
              <w:marLeft w:val="0"/>
              <w:marRight w:val="0"/>
              <w:marTop w:val="0"/>
              <w:marBottom w:val="0"/>
              <w:divBdr>
                <w:top w:val="none" w:sz="0" w:space="0" w:color="auto"/>
                <w:left w:val="none" w:sz="0" w:space="0" w:color="auto"/>
                <w:bottom w:val="none" w:sz="0" w:space="0" w:color="auto"/>
                <w:right w:val="none" w:sz="0" w:space="0" w:color="auto"/>
              </w:divBdr>
            </w:div>
            <w:div w:id="1642922117">
              <w:marLeft w:val="0"/>
              <w:marRight w:val="0"/>
              <w:marTop w:val="0"/>
              <w:marBottom w:val="0"/>
              <w:divBdr>
                <w:top w:val="none" w:sz="0" w:space="0" w:color="auto"/>
                <w:left w:val="none" w:sz="0" w:space="0" w:color="auto"/>
                <w:bottom w:val="none" w:sz="0" w:space="0" w:color="auto"/>
                <w:right w:val="none" w:sz="0" w:space="0" w:color="auto"/>
              </w:divBdr>
            </w:div>
            <w:div w:id="1847548818">
              <w:marLeft w:val="0"/>
              <w:marRight w:val="0"/>
              <w:marTop w:val="0"/>
              <w:marBottom w:val="0"/>
              <w:divBdr>
                <w:top w:val="none" w:sz="0" w:space="0" w:color="auto"/>
                <w:left w:val="none" w:sz="0" w:space="0" w:color="auto"/>
                <w:bottom w:val="none" w:sz="0" w:space="0" w:color="auto"/>
                <w:right w:val="none" w:sz="0" w:space="0" w:color="auto"/>
              </w:divBdr>
            </w:div>
            <w:div w:id="27723013">
              <w:marLeft w:val="0"/>
              <w:marRight w:val="0"/>
              <w:marTop w:val="0"/>
              <w:marBottom w:val="0"/>
              <w:divBdr>
                <w:top w:val="none" w:sz="0" w:space="0" w:color="auto"/>
                <w:left w:val="none" w:sz="0" w:space="0" w:color="auto"/>
                <w:bottom w:val="none" w:sz="0" w:space="0" w:color="auto"/>
                <w:right w:val="none" w:sz="0" w:space="0" w:color="auto"/>
              </w:divBdr>
            </w:div>
            <w:div w:id="629170348">
              <w:marLeft w:val="0"/>
              <w:marRight w:val="0"/>
              <w:marTop w:val="0"/>
              <w:marBottom w:val="0"/>
              <w:divBdr>
                <w:top w:val="none" w:sz="0" w:space="0" w:color="auto"/>
                <w:left w:val="none" w:sz="0" w:space="0" w:color="auto"/>
                <w:bottom w:val="none" w:sz="0" w:space="0" w:color="auto"/>
                <w:right w:val="none" w:sz="0" w:space="0" w:color="auto"/>
              </w:divBdr>
            </w:div>
            <w:div w:id="1463042180">
              <w:marLeft w:val="0"/>
              <w:marRight w:val="0"/>
              <w:marTop w:val="0"/>
              <w:marBottom w:val="0"/>
              <w:divBdr>
                <w:top w:val="none" w:sz="0" w:space="0" w:color="auto"/>
                <w:left w:val="none" w:sz="0" w:space="0" w:color="auto"/>
                <w:bottom w:val="none" w:sz="0" w:space="0" w:color="auto"/>
                <w:right w:val="none" w:sz="0" w:space="0" w:color="auto"/>
              </w:divBdr>
            </w:div>
            <w:div w:id="889224403">
              <w:marLeft w:val="0"/>
              <w:marRight w:val="0"/>
              <w:marTop w:val="0"/>
              <w:marBottom w:val="0"/>
              <w:divBdr>
                <w:top w:val="none" w:sz="0" w:space="0" w:color="auto"/>
                <w:left w:val="none" w:sz="0" w:space="0" w:color="auto"/>
                <w:bottom w:val="none" w:sz="0" w:space="0" w:color="auto"/>
                <w:right w:val="none" w:sz="0" w:space="0" w:color="auto"/>
              </w:divBdr>
            </w:div>
            <w:div w:id="1316034921">
              <w:marLeft w:val="0"/>
              <w:marRight w:val="0"/>
              <w:marTop w:val="0"/>
              <w:marBottom w:val="0"/>
              <w:divBdr>
                <w:top w:val="none" w:sz="0" w:space="0" w:color="auto"/>
                <w:left w:val="none" w:sz="0" w:space="0" w:color="auto"/>
                <w:bottom w:val="none" w:sz="0" w:space="0" w:color="auto"/>
                <w:right w:val="none" w:sz="0" w:space="0" w:color="auto"/>
              </w:divBdr>
            </w:div>
            <w:div w:id="1482622546">
              <w:marLeft w:val="0"/>
              <w:marRight w:val="0"/>
              <w:marTop w:val="0"/>
              <w:marBottom w:val="0"/>
              <w:divBdr>
                <w:top w:val="none" w:sz="0" w:space="0" w:color="auto"/>
                <w:left w:val="none" w:sz="0" w:space="0" w:color="auto"/>
                <w:bottom w:val="none" w:sz="0" w:space="0" w:color="auto"/>
                <w:right w:val="none" w:sz="0" w:space="0" w:color="auto"/>
              </w:divBdr>
            </w:div>
            <w:div w:id="1949004654">
              <w:marLeft w:val="0"/>
              <w:marRight w:val="0"/>
              <w:marTop w:val="0"/>
              <w:marBottom w:val="0"/>
              <w:divBdr>
                <w:top w:val="none" w:sz="0" w:space="0" w:color="auto"/>
                <w:left w:val="none" w:sz="0" w:space="0" w:color="auto"/>
                <w:bottom w:val="none" w:sz="0" w:space="0" w:color="auto"/>
                <w:right w:val="none" w:sz="0" w:space="0" w:color="auto"/>
              </w:divBdr>
            </w:div>
            <w:div w:id="1898735118">
              <w:marLeft w:val="0"/>
              <w:marRight w:val="0"/>
              <w:marTop w:val="0"/>
              <w:marBottom w:val="0"/>
              <w:divBdr>
                <w:top w:val="none" w:sz="0" w:space="0" w:color="auto"/>
                <w:left w:val="none" w:sz="0" w:space="0" w:color="auto"/>
                <w:bottom w:val="none" w:sz="0" w:space="0" w:color="auto"/>
                <w:right w:val="none" w:sz="0" w:space="0" w:color="auto"/>
              </w:divBdr>
            </w:div>
            <w:div w:id="1042366551">
              <w:marLeft w:val="0"/>
              <w:marRight w:val="0"/>
              <w:marTop w:val="0"/>
              <w:marBottom w:val="0"/>
              <w:divBdr>
                <w:top w:val="none" w:sz="0" w:space="0" w:color="auto"/>
                <w:left w:val="none" w:sz="0" w:space="0" w:color="auto"/>
                <w:bottom w:val="none" w:sz="0" w:space="0" w:color="auto"/>
                <w:right w:val="none" w:sz="0" w:space="0" w:color="auto"/>
              </w:divBdr>
            </w:div>
            <w:div w:id="1975670976">
              <w:marLeft w:val="0"/>
              <w:marRight w:val="0"/>
              <w:marTop w:val="0"/>
              <w:marBottom w:val="0"/>
              <w:divBdr>
                <w:top w:val="none" w:sz="0" w:space="0" w:color="auto"/>
                <w:left w:val="none" w:sz="0" w:space="0" w:color="auto"/>
                <w:bottom w:val="none" w:sz="0" w:space="0" w:color="auto"/>
                <w:right w:val="none" w:sz="0" w:space="0" w:color="auto"/>
              </w:divBdr>
            </w:div>
            <w:div w:id="1525635987">
              <w:marLeft w:val="0"/>
              <w:marRight w:val="0"/>
              <w:marTop w:val="0"/>
              <w:marBottom w:val="0"/>
              <w:divBdr>
                <w:top w:val="none" w:sz="0" w:space="0" w:color="auto"/>
                <w:left w:val="none" w:sz="0" w:space="0" w:color="auto"/>
                <w:bottom w:val="none" w:sz="0" w:space="0" w:color="auto"/>
                <w:right w:val="none" w:sz="0" w:space="0" w:color="auto"/>
              </w:divBdr>
            </w:div>
            <w:div w:id="793328367">
              <w:marLeft w:val="0"/>
              <w:marRight w:val="0"/>
              <w:marTop w:val="0"/>
              <w:marBottom w:val="0"/>
              <w:divBdr>
                <w:top w:val="none" w:sz="0" w:space="0" w:color="auto"/>
                <w:left w:val="none" w:sz="0" w:space="0" w:color="auto"/>
                <w:bottom w:val="none" w:sz="0" w:space="0" w:color="auto"/>
                <w:right w:val="none" w:sz="0" w:space="0" w:color="auto"/>
              </w:divBdr>
            </w:div>
            <w:div w:id="1799176128">
              <w:marLeft w:val="0"/>
              <w:marRight w:val="0"/>
              <w:marTop w:val="0"/>
              <w:marBottom w:val="0"/>
              <w:divBdr>
                <w:top w:val="none" w:sz="0" w:space="0" w:color="auto"/>
                <w:left w:val="none" w:sz="0" w:space="0" w:color="auto"/>
                <w:bottom w:val="none" w:sz="0" w:space="0" w:color="auto"/>
                <w:right w:val="none" w:sz="0" w:space="0" w:color="auto"/>
              </w:divBdr>
            </w:div>
            <w:div w:id="1026521822">
              <w:marLeft w:val="0"/>
              <w:marRight w:val="0"/>
              <w:marTop w:val="0"/>
              <w:marBottom w:val="0"/>
              <w:divBdr>
                <w:top w:val="none" w:sz="0" w:space="0" w:color="auto"/>
                <w:left w:val="none" w:sz="0" w:space="0" w:color="auto"/>
                <w:bottom w:val="none" w:sz="0" w:space="0" w:color="auto"/>
                <w:right w:val="none" w:sz="0" w:space="0" w:color="auto"/>
              </w:divBdr>
            </w:div>
            <w:div w:id="821508104">
              <w:marLeft w:val="0"/>
              <w:marRight w:val="0"/>
              <w:marTop w:val="0"/>
              <w:marBottom w:val="0"/>
              <w:divBdr>
                <w:top w:val="none" w:sz="0" w:space="0" w:color="auto"/>
                <w:left w:val="none" w:sz="0" w:space="0" w:color="auto"/>
                <w:bottom w:val="none" w:sz="0" w:space="0" w:color="auto"/>
                <w:right w:val="none" w:sz="0" w:space="0" w:color="auto"/>
              </w:divBdr>
            </w:div>
            <w:div w:id="311448875">
              <w:marLeft w:val="0"/>
              <w:marRight w:val="0"/>
              <w:marTop w:val="0"/>
              <w:marBottom w:val="0"/>
              <w:divBdr>
                <w:top w:val="none" w:sz="0" w:space="0" w:color="auto"/>
                <w:left w:val="none" w:sz="0" w:space="0" w:color="auto"/>
                <w:bottom w:val="none" w:sz="0" w:space="0" w:color="auto"/>
                <w:right w:val="none" w:sz="0" w:space="0" w:color="auto"/>
              </w:divBdr>
            </w:div>
            <w:div w:id="2035374101">
              <w:marLeft w:val="0"/>
              <w:marRight w:val="0"/>
              <w:marTop w:val="0"/>
              <w:marBottom w:val="0"/>
              <w:divBdr>
                <w:top w:val="none" w:sz="0" w:space="0" w:color="auto"/>
                <w:left w:val="none" w:sz="0" w:space="0" w:color="auto"/>
                <w:bottom w:val="none" w:sz="0" w:space="0" w:color="auto"/>
                <w:right w:val="none" w:sz="0" w:space="0" w:color="auto"/>
              </w:divBdr>
            </w:div>
            <w:div w:id="885871549">
              <w:marLeft w:val="0"/>
              <w:marRight w:val="0"/>
              <w:marTop w:val="0"/>
              <w:marBottom w:val="0"/>
              <w:divBdr>
                <w:top w:val="none" w:sz="0" w:space="0" w:color="auto"/>
                <w:left w:val="none" w:sz="0" w:space="0" w:color="auto"/>
                <w:bottom w:val="none" w:sz="0" w:space="0" w:color="auto"/>
                <w:right w:val="none" w:sz="0" w:space="0" w:color="auto"/>
              </w:divBdr>
            </w:div>
            <w:div w:id="351810509">
              <w:marLeft w:val="0"/>
              <w:marRight w:val="0"/>
              <w:marTop w:val="0"/>
              <w:marBottom w:val="0"/>
              <w:divBdr>
                <w:top w:val="none" w:sz="0" w:space="0" w:color="auto"/>
                <w:left w:val="none" w:sz="0" w:space="0" w:color="auto"/>
                <w:bottom w:val="none" w:sz="0" w:space="0" w:color="auto"/>
                <w:right w:val="none" w:sz="0" w:space="0" w:color="auto"/>
              </w:divBdr>
            </w:div>
            <w:div w:id="1697582188">
              <w:marLeft w:val="0"/>
              <w:marRight w:val="0"/>
              <w:marTop w:val="0"/>
              <w:marBottom w:val="0"/>
              <w:divBdr>
                <w:top w:val="none" w:sz="0" w:space="0" w:color="auto"/>
                <w:left w:val="none" w:sz="0" w:space="0" w:color="auto"/>
                <w:bottom w:val="none" w:sz="0" w:space="0" w:color="auto"/>
                <w:right w:val="none" w:sz="0" w:space="0" w:color="auto"/>
              </w:divBdr>
            </w:div>
            <w:div w:id="142815735">
              <w:marLeft w:val="0"/>
              <w:marRight w:val="0"/>
              <w:marTop w:val="0"/>
              <w:marBottom w:val="0"/>
              <w:divBdr>
                <w:top w:val="none" w:sz="0" w:space="0" w:color="auto"/>
                <w:left w:val="none" w:sz="0" w:space="0" w:color="auto"/>
                <w:bottom w:val="none" w:sz="0" w:space="0" w:color="auto"/>
                <w:right w:val="none" w:sz="0" w:space="0" w:color="auto"/>
              </w:divBdr>
            </w:div>
            <w:div w:id="1518428420">
              <w:marLeft w:val="0"/>
              <w:marRight w:val="0"/>
              <w:marTop w:val="0"/>
              <w:marBottom w:val="0"/>
              <w:divBdr>
                <w:top w:val="none" w:sz="0" w:space="0" w:color="auto"/>
                <w:left w:val="none" w:sz="0" w:space="0" w:color="auto"/>
                <w:bottom w:val="none" w:sz="0" w:space="0" w:color="auto"/>
                <w:right w:val="none" w:sz="0" w:space="0" w:color="auto"/>
              </w:divBdr>
            </w:div>
            <w:div w:id="143663074">
              <w:marLeft w:val="0"/>
              <w:marRight w:val="0"/>
              <w:marTop w:val="0"/>
              <w:marBottom w:val="0"/>
              <w:divBdr>
                <w:top w:val="none" w:sz="0" w:space="0" w:color="auto"/>
                <w:left w:val="none" w:sz="0" w:space="0" w:color="auto"/>
                <w:bottom w:val="none" w:sz="0" w:space="0" w:color="auto"/>
                <w:right w:val="none" w:sz="0" w:space="0" w:color="auto"/>
              </w:divBdr>
            </w:div>
            <w:div w:id="1124499418">
              <w:marLeft w:val="0"/>
              <w:marRight w:val="0"/>
              <w:marTop w:val="0"/>
              <w:marBottom w:val="0"/>
              <w:divBdr>
                <w:top w:val="none" w:sz="0" w:space="0" w:color="auto"/>
                <w:left w:val="none" w:sz="0" w:space="0" w:color="auto"/>
                <w:bottom w:val="none" w:sz="0" w:space="0" w:color="auto"/>
                <w:right w:val="none" w:sz="0" w:space="0" w:color="auto"/>
              </w:divBdr>
            </w:div>
            <w:div w:id="1800762676">
              <w:marLeft w:val="0"/>
              <w:marRight w:val="0"/>
              <w:marTop w:val="0"/>
              <w:marBottom w:val="0"/>
              <w:divBdr>
                <w:top w:val="none" w:sz="0" w:space="0" w:color="auto"/>
                <w:left w:val="none" w:sz="0" w:space="0" w:color="auto"/>
                <w:bottom w:val="none" w:sz="0" w:space="0" w:color="auto"/>
                <w:right w:val="none" w:sz="0" w:space="0" w:color="auto"/>
              </w:divBdr>
            </w:div>
            <w:div w:id="1810628838">
              <w:marLeft w:val="0"/>
              <w:marRight w:val="0"/>
              <w:marTop w:val="0"/>
              <w:marBottom w:val="0"/>
              <w:divBdr>
                <w:top w:val="none" w:sz="0" w:space="0" w:color="auto"/>
                <w:left w:val="none" w:sz="0" w:space="0" w:color="auto"/>
                <w:bottom w:val="none" w:sz="0" w:space="0" w:color="auto"/>
                <w:right w:val="none" w:sz="0" w:space="0" w:color="auto"/>
              </w:divBdr>
            </w:div>
            <w:div w:id="1892885627">
              <w:marLeft w:val="0"/>
              <w:marRight w:val="0"/>
              <w:marTop w:val="0"/>
              <w:marBottom w:val="0"/>
              <w:divBdr>
                <w:top w:val="none" w:sz="0" w:space="0" w:color="auto"/>
                <w:left w:val="none" w:sz="0" w:space="0" w:color="auto"/>
                <w:bottom w:val="none" w:sz="0" w:space="0" w:color="auto"/>
                <w:right w:val="none" w:sz="0" w:space="0" w:color="auto"/>
              </w:divBdr>
            </w:div>
            <w:div w:id="97257982">
              <w:marLeft w:val="0"/>
              <w:marRight w:val="0"/>
              <w:marTop w:val="0"/>
              <w:marBottom w:val="0"/>
              <w:divBdr>
                <w:top w:val="none" w:sz="0" w:space="0" w:color="auto"/>
                <w:left w:val="none" w:sz="0" w:space="0" w:color="auto"/>
                <w:bottom w:val="none" w:sz="0" w:space="0" w:color="auto"/>
                <w:right w:val="none" w:sz="0" w:space="0" w:color="auto"/>
              </w:divBdr>
            </w:div>
            <w:div w:id="1549687402">
              <w:marLeft w:val="0"/>
              <w:marRight w:val="0"/>
              <w:marTop w:val="0"/>
              <w:marBottom w:val="0"/>
              <w:divBdr>
                <w:top w:val="none" w:sz="0" w:space="0" w:color="auto"/>
                <w:left w:val="none" w:sz="0" w:space="0" w:color="auto"/>
                <w:bottom w:val="none" w:sz="0" w:space="0" w:color="auto"/>
                <w:right w:val="none" w:sz="0" w:space="0" w:color="auto"/>
              </w:divBdr>
            </w:div>
            <w:div w:id="938682403">
              <w:marLeft w:val="0"/>
              <w:marRight w:val="0"/>
              <w:marTop w:val="0"/>
              <w:marBottom w:val="0"/>
              <w:divBdr>
                <w:top w:val="none" w:sz="0" w:space="0" w:color="auto"/>
                <w:left w:val="none" w:sz="0" w:space="0" w:color="auto"/>
                <w:bottom w:val="none" w:sz="0" w:space="0" w:color="auto"/>
                <w:right w:val="none" w:sz="0" w:space="0" w:color="auto"/>
              </w:divBdr>
            </w:div>
            <w:div w:id="1243754393">
              <w:marLeft w:val="0"/>
              <w:marRight w:val="0"/>
              <w:marTop w:val="0"/>
              <w:marBottom w:val="0"/>
              <w:divBdr>
                <w:top w:val="none" w:sz="0" w:space="0" w:color="auto"/>
                <w:left w:val="none" w:sz="0" w:space="0" w:color="auto"/>
                <w:bottom w:val="none" w:sz="0" w:space="0" w:color="auto"/>
                <w:right w:val="none" w:sz="0" w:space="0" w:color="auto"/>
              </w:divBdr>
            </w:div>
            <w:div w:id="113522606">
              <w:marLeft w:val="0"/>
              <w:marRight w:val="0"/>
              <w:marTop w:val="0"/>
              <w:marBottom w:val="0"/>
              <w:divBdr>
                <w:top w:val="none" w:sz="0" w:space="0" w:color="auto"/>
                <w:left w:val="none" w:sz="0" w:space="0" w:color="auto"/>
                <w:bottom w:val="none" w:sz="0" w:space="0" w:color="auto"/>
                <w:right w:val="none" w:sz="0" w:space="0" w:color="auto"/>
              </w:divBdr>
            </w:div>
            <w:div w:id="490096670">
              <w:marLeft w:val="0"/>
              <w:marRight w:val="0"/>
              <w:marTop w:val="0"/>
              <w:marBottom w:val="0"/>
              <w:divBdr>
                <w:top w:val="none" w:sz="0" w:space="0" w:color="auto"/>
                <w:left w:val="none" w:sz="0" w:space="0" w:color="auto"/>
                <w:bottom w:val="none" w:sz="0" w:space="0" w:color="auto"/>
                <w:right w:val="none" w:sz="0" w:space="0" w:color="auto"/>
              </w:divBdr>
            </w:div>
            <w:div w:id="1105343151">
              <w:marLeft w:val="0"/>
              <w:marRight w:val="0"/>
              <w:marTop w:val="0"/>
              <w:marBottom w:val="0"/>
              <w:divBdr>
                <w:top w:val="none" w:sz="0" w:space="0" w:color="auto"/>
                <w:left w:val="none" w:sz="0" w:space="0" w:color="auto"/>
                <w:bottom w:val="none" w:sz="0" w:space="0" w:color="auto"/>
                <w:right w:val="none" w:sz="0" w:space="0" w:color="auto"/>
              </w:divBdr>
            </w:div>
            <w:div w:id="1912765783">
              <w:marLeft w:val="0"/>
              <w:marRight w:val="0"/>
              <w:marTop w:val="0"/>
              <w:marBottom w:val="0"/>
              <w:divBdr>
                <w:top w:val="none" w:sz="0" w:space="0" w:color="auto"/>
                <w:left w:val="none" w:sz="0" w:space="0" w:color="auto"/>
                <w:bottom w:val="none" w:sz="0" w:space="0" w:color="auto"/>
                <w:right w:val="none" w:sz="0" w:space="0" w:color="auto"/>
              </w:divBdr>
            </w:div>
            <w:div w:id="465783629">
              <w:marLeft w:val="0"/>
              <w:marRight w:val="0"/>
              <w:marTop w:val="0"/>
              <w:marBottom w:val="0"/>
              <w:divBdr>
                <w:top w:val="none" w:sz="0" w:space="0" w:color="auto"/>
                <w:left w:val="none" w:sz="0" w:space="0" w:color="auto"/>
                <w:bottom w:val="none" w:sz="0" w:space="0" w:color="auto"/>
                <w:right w:val="none" w:sz="0" w:space="0" w:color="auto"/>
              </w:divBdr>
            </w:div>
            <w:div w:id="1501702943">
              <w:marLeft w:val="0"/>
              <w:marRight w:val="0"/>
              <w:marTop w:val="0"/>
              <w:marBottom w:val="0"/>
              <w:divBdr>
                <w:top w:val="none" w:sz="0" w:space="0" w:color="auto"/>
                <w:left w:val="none" w:sz="0" w:space="0" w:color="auto"/>
                <w:bottom w:val="none" w:sz="0" w:space="0" w:color="auto"/>
                <w:right w:val="none" w:sz="0" w:space="0" w:color="auto"/>
              </w:divBdr>
            </w:div>
            <w:div w:id="1434860620">
              <w:marLeft w:val="0"/>
              <w:marRight w:val="0"/>
              <w:marTop w:val="0"/>
              <w:marBottom w:val="0"/>
              <w:divBdr>
                <w:top w:val="none" w:sz="0" w:space="0" w:color="auto"/>
                <w:left w:val="none" w:sz="0" w:space="0" w:color="auto"/>
                <w:bottom w:val="none" w:sz="0" w:space="0" w:color="auto"/>
                <w:right w:val="none" w:sz="0" w:space="0" w:color="auto"/>
              </w:divBdr>
            </w:div>
            <w:div w:id="1491947158">
              <w:marLeft w:val="0"/>
              <w:marRight w:val="0"/>
              <w:marTop w:val="0"/>
              <w:marBottom w:val="0"/>
              <w:divBdr>
                <w:top w:val="none" w:sz="0" w:space="0" w:color="auto"/>
                <w:left w:val="none" w:sz="0" w:space="0" w:color="auto"/>
                <w:bottom w:val="none" w:sz="0" w:space="0" w:color="auto"/>
                <w:right w:val="none" w:sz="0" w:space="0" w:color="auto"/>
              </w:divBdr>
            </w:div>
            <w:div w:id="174549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9796">
      <w:bodyDiv w:val="1"/>
      <w:marLeft w:val="0"/>
      <w:marRight w:val="0"/>
      <w:marTop w:val="0"/>
      <w:marBottom w:val="0"/>
      <w:divBdr>
        <w:top w:val="none" w:sz="0" w:space="0" w:color="auto"/>
        <w:left w:val="none" w:sz="0" w:space="0" w:color="auto"/>
        <w:bottom w:val="none" w:sz="0" w:space="0" w:color="auto"/>
        <w:right w:val="none" w:sz="0" w:space="0" w:color="auto"/>
      </w:divBdr>
      <w:divsChild>
        <w:div w:id="1718047086">
          <w:marLeft w:val="0"/>
          <w:marRight w:val="0"/>
          <w:marTop w:val="0"/>
          <w:marBottom w:val="0"/>
          <w:divBdr>
            <w:top w:val="none" w:sz="0" w:space="0" w:color="auto"/>
            <w:left w:val="none" w:sz="0" w:space="0" w:color="auto"/>
            <w:bottom w:val="none" w:sz="0" w:space="0" w:color="auto"/>
            <w:right w:val="none" w:sz="0" w:space="0" w:color="auto"/>
          </w:divBdr>
          <w:divsChild>
            <w:div w:id="2377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7664">
      <w:bodyDiv w:val="1"/>
      <w:marLeft w:val="0"/>
      <w:marRight w:val="0"/>
      <w:marTop w:val="0"/>
      <w:marBottom w:val="0"/>
      <w:divBdr>
        <w:top w:val="none" w:sz="0" w:space="0" w:color="auto"/>
        <w:left w:val="none" w:sz="0" w:space="0" w:color="auto"/>
        <w:bottom w:val="none" w:sz="0" w:space="0" w:color="auto"/>
        <w:right w:val="none" w:sz="0" w:space="0" w:color="auto"/>
      </w:divBdr>
      <w:divsChild>
        <w:div w:id="2137989396">
          <w:marLeft w:val="0"/>
          <w:marRight w:val="0"/>
          <w:marTop w:val="0"/>
          <w:marBottom w:val="0"/>
          <w:divBdr>
            <w:top w:val="none" w:sz="0" w:space="0" w:color="auto"/>
            <w:left w:val="none" w:sz="0" w:space="0" w:color="auto"/>
            <w:bottom w:val="none" w:sz="0" w:space="0" w:color="auto"/>
            <w:right w:val="none" w:sz="0" w:space="0" w:color="auto"/>
          </w:divBdr>
          <w:divsChild>
            <w:div w:id="84350785">
              <w:marLeft w:val="0"/>
              <w:marRight w:val="0"/>
              <w:marTop w:val="0"/>
              <w:marBottom w:val="0"/>
              <w:divBdr>
                <w:top w:val="none" w:sz="0" w:space="0" w:color="auto"/>
                <w:left w:val="none" w:sz="0" w:space="0" w:color="auto"/>
                <w:bottom w:val="none" w:sz="0" w:space="0" w:color="auto"/>
                <w:right w:val="none" w:sz="0" w:space="0" w:color="auto"/>
              </w:divBdr>
            </w:div>
            <w:div w:id="98456654">
              <w:marLeft w:val="0"/>
              <w:marRight w:val="0"/>
              <w:marTop w:val="0"/>
              <w:marBottom w:val="0"/>
              <w:divBdr>
                <w:top w:val="none" w:sz="0" w:space="0" w:color="auto"/>
                <w:left w:val="none" w:sz="0" w:space="0" w:color="auto"/>
                <w:bottom w:val="none" w:sz="0" w:space="0" w:color="auto"/>
                <w:right w:val="none" w:sz="0" w:space="0" w:color="auto"/>
              </w:divBdr>
            </w:div>
            <w:div w:id="111673382">
              <w:marLeft w:val="0"/>
              <w:marRight w:val="0"/>
              <w:marTop w:val="0"/>
              <w:marBottom w:val="0"/>
              <w:divBdr>
                <w:top w:val="none" w:sz="0" w:space="0" w:color="auto"/>
                <w:left w:val="none" w:sz="0" w:space="0" w:color="auto"/>
                <w:bottom w:val="none" w:sz="0" w:space="0" w:color="auto"/>
                <w:right w:val="none" w:sz="0" w:space="0" w:color="auto"/>
              </w:divBdr>
            </w:div>
            <w:div w:id="113524828">
              <w:marLeft w:val="0"/>
              <w:marRight w:val="0"/>
              <w:marTop w:val="0"/>
              <w:marBottom w:val="0"/>
              <w:divBdr>
                <w:top w:val="none" w:sz="0" w:space="0" w:color="auto"/>
                <w:left w:val="none" w:sz="0" w:space="0" w:color="auto"/>
                <w:bottom w:val="none" w:sz="0" w:space="0" w:color="auto"/>
                <w:right w:val="none" w:sz="0" w:space="0" w:color="auto"/>
              </w:divBdr>
            </w:div>
            <w:div w:id="142545672">
              <w:marLeft w:val="0"/>
              <w:marRight w:val="0"/>
              <w:marTop w:val="0"/>
              <w:marBottom w:val="0"/>
              <w:divBdr>
                <w:top w:val="none" w:sz="0" w:space="0" w:color="auto"/>
                <w:left w:val="none" w:sz="0" w:space="0" w:color="auto"/>
                <w:bottom w:val="none" w:sz="0" w:space="0" w:color="auto"/>
                <w:right w:val="none" w:sz="0" w:space="0" w:color="auto"/>
              </w:divBdr>
            </w:div>
            <w:div w:id="146634853">
              <w:marLeft w:val="0"/>
              <w:marRight w:val="0"/>
              <w:marTop w:val="0"/>
              <w:marBottom w:val="0"/>
              <w:divBdr>
                <w:top w:val="none" w:sz="0" w:space="0" w:color="auto"/>
                <w:left w:val="none" w:sz="0" w:space="0" w:color="auto"/>
                <w:bottom w:val="none" w:sz="0" w:space="0" w:color="auto"/>
                <w:right w:val="none" w:sz="0" w:space="0" w:color="auto"/>
              </w:divBdr>
            </w:div>
            <w:div w:id="172765455">
              <w:marLeft w:val="0"/>
              <w:marRight w:val="0"/>
              <w:marTop w:val="0"/>
              <w:marBottom w:val="0"/>
              <w:divBdr>
                <w:top w:val="none" w:sz="0" w:space="0" w:color="auto"/>
                <w:left w:val="none" w:sz="0" w:space="0" w:color="auto"/>
                <w:bottom w:val="none" w:sz="0" w:space="0" w:color="auto"/>
                <w:right w:val="none" w:sz="0" w:space="0" w:color="auto"/>
              </w:divBdr>
            </w:div>
            <w:div w:id="221019871">
              <w:marLeft w:val="0"/>
              <w:marRight w:val="0"/>
              <w:marTop w:val="0"/>
              <w:marBottom w:val="0"/>
              <w:divBdr>
                <w:top w:val="none" w:sz="0" w:space="0" w:color="auto"/>
                <w:left w:val="none" w:sz="0" w:space="0" w:color="auto"/>
                <w:bottom w:val="none" w:sz="0" w:space="0" w:color="auto"/>
                <w:right w:val="none" w:sz="0" w:space="0" w:color="auto"/>
              </w:divBdr>
            </w:div>
            <w:div w:id="282737130">
              <w:marLeft w:val="0"/>
              <w:marRight w:val="0"/>
              <w:marTop w:val="0"/>
              <w:marBottom w:val="0"/>
              <w:divBdr>
                <w:top w:val="none" w:sz="0" w:space="0" w:color="auto"/>
                <w:left w:val="none" w:sz="0" w:space="0" w:color="auto"/>
                <w:bottom w:val="none" w:sz="0" w:space="0" w:color="auto"/>
                <w:right w:val="none" w:sz="0" w:space="0" w:color="auto"/>
              </w:divBdr>
            </w:div>
            <w:div w:id="318002360">
              <w:marLeft w:val="0"/>
              <w:marRight w:val="0"/>
              <w:marTop w:val="0"/>
              <w:marBottom w:val="0"/>
              <w:divBdr>
                <w:top w:val="none" w:sz="0" w:space="0" w:color="auto"/>
                <w:left w:val="none" w:sz="0" w:space="0" w:color="auto"/>
                <w:bottom w:val="none" w:sz="0" w:space="0" w:color="auto"/>
                <w:right w:val="none" w:sz="0" w:space="0" w:color="auto"/>
              </w:divBdr>
            </w:div>
            <w:div w:id="322121851">
              <w:marLeft w:val="0"/>
              <w:marRight w:val="0"/>
              <w:marTop w:val="0"/>
              <w:marBottom w:val="0"/>
              <w:divBdr>
                <w:top w:val="none" w:sz="0" w:space="0" w:color="auto"/>
                <w:left w:val="none" w:sz="0" w:space="0" w:color="auto"/>
                <w:bottom w:val="none" w:sz="0" w:space="0" w:color="auto"/>
                <w:right w:val="none" w:sz="0" w:space="0" w:color="auto"/>
              </w:divBdr>
            </w:div>
            <w:div w:id="358774164">
              <w:marLeft w:val="0"/>
              <w:marRight w:val="0"/>
              <w:marTop w:val="0"/>
              <w:marBottom w:val="0"/>
              <w:divBdr>
                <w:top w:val="none" w:sz="0" w:space="0" w:color="auto"/>
                <w:left w:val="none" w:sz="0" w:space="0" w:color="auto"/>
                <w:bottom w:val="none" w:sz="0" w:space="0" w:color="auto"/>
                <w:right w:val="none" w:sz="0" w:space="0" w:color="auto"/>
              </w:divBdr>
            </w:div>
            <w:div w:id="412778061">
              <w:marLeft w:val="0"/>
              <w:marRight w:val="0"/>
              <w:marTop w:val="0"/>
              <w:marBottom w:val="0"/>
              <w:divBdr>
                <w:top w:val="none" w:sz="0" w:space="0" w:color="auto"/>
                <w:left w:val="none" w:sz="0" w:space="0" w:color="auto"/>
                <w:bottom w:val="none" w:sz="0" w:space="0" w:color="auto"/>
                <w:right w:val="none" w:sz="0" w:space="0" w:color="auto"/>
              </w:divBdr>
            </w:div>
            <w:div w:id="482427679">
              <w:marLeft w:val="0"/>
              <w:marRight w:val="0"/>
              <w:marTop w:val="0"/>
              <w:marBottom w:val="0"/>
              <w:divBdr>
                <w:top w:val="none" w:sz="0" w:space="0" w:color="auto"/>
                <w:left w:val="none" w:sz="0" w:space="0" w:color="auto"/>
                <w:bottom w:val="none" w:sz="0" w:space="0" w:color="auto"/>
                <w:right w:val="none" w:sz="0" w:space="0" w:color="auto"/>
              </w:divBdr>
            </w:div>
            <w:div w:id="524254409">
              <w:marLeft w:val="0"/>
              <w:marRight w:val="0"/>
              <w:marTop w:val="0"/>
              <w:marBottom w:val="0"/>
              <w:divBdr>
                <w:top w:val="none" w:sz="0" w:space="0" w:color="auto"/>
                <w:left w:val="none" w:sz="0" w:space="0" w:color="auto"/>
                <w:bottom w:val="none" w:sz="0" w:space="0" w:color="auto"/>
                <w:right w:val="none" w:sz="0" w:space="0" w:color="auto"/>
              </w:divBdr>
            </w:div>
            <w:div w:id="581253748">
              <w:marLeft w:val="0"/>
              <w:marRight w:val="0"/>
              <w:marTop w:val="0"/>
              <w:marBottom w:val="0"/>
              <w:divBdr>
                <w:top w:val="none" w:sz="0" w:space="0" w:color="auto"/>
                <w:left w:val="none" w:sz="0" w:space="0" w:color="auto"/>
                <w:bottom w:val="none" w:sz="0" w:space="0" w:color="auto"/>
                <w:right w:val="none" w:sz="0" w:space="0" w:color="auto"/>
              </w:divBdr>
            </w:div>
            <w:div w:id="627274590">
              <w:marLeft w:val="0"/>
              <w:marRight w:val="0"/>
              <w:marTop w:val="0"/>
              <w:marBottom w:val="0"/>
              <w:divBdr>
                <w:top w:val="none" w:sz="0" w:space="0" w:color="auto"/>
                <w:left w:val="none" w:sz="0" w:space="0" w:color="auto"/>
                <w:bottom w:val="none" w:sz="0" w:space="0" w:color="auto"/>
                <w:right w:val="none" w:sz="0" w:space="0" w:color="auto"/>
              </w:divBdr>
            </w:div>
            <w:div w:id="661468535">
              <w:marLeft w:val="0"/>
              <w:marRight w:val="0"/>
              <w:marTop w:val="0"/>
              <w:marBottom w:val="0"/>
              <w:divBdr>
                <w:top w:val="none" w:sz="0" w:space="0" w:color="auto"/>
                <w:left w:val="none" w:sz="0" w:space="0" w:color="auto"/>
                <w:bottom w:val="none" w:sz="0" w:space="0" w:color="auto"/>
                <w:right w:val="none" w:sz="0" w:space="0" w:color="auto"/>
              </w:divBdr>
            </w:div>
            <w:div w:id="677121792">
              <w:marLeft w:val="0"/>
              <w:marRight w:val="0"/>
              <w:marTop w:val="0"/>
              <w:marBottom w:val="0"/>
              <w:divBdr>
                <w:top w:val="none" w:sz="0" w:space="0" w:color="auto"/>
                <w:left w:val="none" w:sz="0" w:space="0" w:color="auto"/>
                <w:bottom w:val="none" w:sz="0" w:space="0" w:color="auto"/>
                <w:right w:val="none" w:sz="0" w:space="0" w:color="auto"/>
              </w:divBdr>
            </w:div>
            <w:div w:id="691998662">
              <w:marLeft w:val="0"/>
              <w:marRight w:val="0"/>
              <w:marTop w:val="0"/>
              <w:marBottom w:val="0"/>
              <w:divBdr>
                <w:top w:val="none" w:sz="0" w:space="0" w:color="auto"/>
                <w:left w:val="none" w:sz="0" w:space="0" w:color="auto"/>
                <w:bottom w:val="none" w:sz="0" w:space="0" w:color="auto"/>
                <w:right w:val="none" w:sz="0" w:space="0" w:color="auto"/>
              </w:divBdr>
            </w:div>
            <w:div w:id="759331184">
              <w:marLeft w:val="0"/>
              <w:marRight w:val="0"/>
              <w:marTop w:val="0"/>
              <w:marBottom w:val="0"/>
              <w:divBdr>
                <w:top w:val="none" w:sz="0" w:space="0" w:color="auto"/>
                <w:left w:val="none" w:sz="0" w:space="0" w:color="auto"/>
                <w:bottom w:val="none" w:sz="0" w:space="0" w:color="auto"/>
                <w:right w:val="none" w:sz="0" w:space="0" w:color="auto"/>
              </w:divBdr>
            </w:div>
            <w:div w:id="761801267">
              <w:marLeft w:val="0"/>
              <w:marRight w:val="0"/>
              <w:marTop w:val="0"/>
              <w:marBottom w:val="0"/>
              <w:divBdr>
                <w:top w:val="none" w:sz="0" w:space="0" w:color="auto"/>
                <w:left w:val="none" w:sz="0" w:space="0" w:color="auto"/>
                <w:bottom w:val="none" w:sz="0" w:space="0" w:color="auto"/>
                <w:right w:val="none" w:sz="0" w:space="0" w:color="auto"/>
              </w:divBdr>
            </w:div>
            <w:div w:id="837378587">
              <w:marLeft w:val="0"/>
              <w:marRight w:val="0"/>
              <w:marTop w:val="0"/>
              <w:marBottom w:val="0"/>
              <w:divBdr>
                <w:top w:val="none" w:sz="0" w:space="0" w:color="auto"/>
                <w:left w:val="none" w:sz="0" w:space="0" w:color="auto"/>
                <w:bottom w:val="none" w:sz="0" w:space="0" w:color="auto"/>
                <w:right w:val="none" w:sz="0" w:space="0" w:color="auto"/>
              </w:divBdr>
            </w:div>
            <w:div w:id="938834802">
              <w:marLeft w:val="0"/>
              <w:marRight w:val="0"/>
              <w:marTop w:val="0"/>
              <w:marBottom w:val="0"/>
              <w:divBdr>
                <w:top w:val="none" w:sz="0" w:space="0" w:color="auto"/>
                <w:left w:val="none" w:sz="0" w:space="0" w:color="auto"/>
                <w:bottom w:val="none" w:sz="0" w:space="0" w:color="auto"/>
                <w:right w:val="none" w:sz="0" w:space="0" w:color="auto"/>
              </w:divBdr>
            </w:div>
            <w:div w:id="939531392">
              <w:marLeft w:val="0"/>
              <w:marRight w:val="0"/>
              <w:marTop w:val="0"/>
              <w:marBottom w:val="0"/>
              <w:divBdr>
                <w:top w:val="none" w:sz="0" w:space="0" w:color="auto"/>
                <w:left w:val="none" w:sz="0" w:space="0" w:color="auto"/>
                <w:bottom w:val="none" w:sz="0" w:space="0" w:color="auto"/>
                <w:right w:val="none" w:sz="0" w:space="0" w:color="auto"/>
              </w:divBdr>
            </w:div>
            <w:div w:id="957491531">
              <w:marLeft w:val="0"/>
              <w:marRight w:val="0"/>
              <w:marTop w:val="0"/>
              <w:marBottom w:val="0"/>
              <w:divBdr>
                <w:top w:val="none" w:sz="0" w:space="0" w:color="auto"/>
                <w:left w:val="none" w:sz="0" w:space="0" w:color="auto"/>
                <w:bottom w:val="none" w:sz="0" w:space="0" w:color="auto"/>
                <w:right w:val="none" w:sz="0" w:space="0" w:color="auto"/>
              </w:divBdr>
            </w:div>
            <w:div w:id="1017655040">
              <w:marLeft w:val="0"/>
              <w:marRight w:val="0"/>
              <w:marTop w:val="0"/>
              <w:marBottom w:val="0"/>
              <w:divBdr>
                <w:top w:val="none" w:sz="0" w:space="0" w:color="auto"/>
                <w:left w:val="none" w:sz="0" w:space="0" w:color="auto"/>
                <w:bottom w:val="none" w:sz="0" w:space="0" w:color="auto"/>
                <w:right w:val="none" w:sz="0" w:space="0" w:color="auto"/>
              </w:divBdr>
            </w:div>
            <w:div w:id="1034035022">
              <w:marLeft w:val="0"/>
              <w:marRight w:val="0"/>
              <w:marTop w:val="0"/>
              <w:marBottom w:val="0"/>
              <w:divBdr>
                <w:top w:val="none" w:sz="0" w:space="0" w:color="auto"/>
                <w:left w:val="none" w:sz="0" w:space="0" w:color="auto"/>
                <w:bottom w:val="none" w:sz="0" w:space="0" w:color="auto"/>
                <w:right w:val="none" w:sz="0" w:space="0" w:color="auto"/>
              </w:divBdr>
            </w:div>
            <w:div w:id="1097142306">
              <w:marLeft w:val="0"/>
              <w:marRight w:val="0"/>
              <w:marTop w:val="0"/>
              <w:marBottom w:val="0"/>
              <w:divBdr>
                <w:top w:val="none" w:sz="0" w:space="0" w:color="auto"/>
                <w:left w:val="none" w:sz="0" w:space="0" w:color="auto"/>
                <w:bottom w:val="none" w:sz="0" w:space="0" w:color="auto"/>
                <w:right w:val="none" w:sz="0" w:space="0" w:color="auto"/>
              </w:divBdr>
            </w:div>
            <w:div w:id="1122071265">
              <w:marLeft w:val="0"/>
              <w:marRight w:val="0"/>
              <w:marTop w:val="0"/>
              <w:marBottom w:val="0"/>
              <w:divBdr>
                <w:top w:val="none" w:sz="0" w:space="0" w:color="auto"/>
                <w:left w:val="none" w:sz="0" w:space="0" w:color="auto"/>
                <w:bottom w:val="none" w:sz="0" w:space="0" w:color="auto"/>
                <w:right w:val="none" w:sz="0" w:space="0" w:color="auto"/>
              </w:divBdr>
            </w:div>
            <w:div w:id="1152403948">
              <w:marLeft w:val="0"/>
              <w:marRight w:val="0"/>
              <w:marTop w:val="0"/>
              <w:marBottom w:val="0"/>
              <w:divBdr>
                <w:top w:val="none" w:sz="0" w:space="0" w:color="auto"/>
                <w:left w:val="none" w:sz="0" w:space="0" w:color="auto"/>
                <w:bottom w:val="none" w:sz="0" w:space="0" w:color="auto"/>
                <w:right w:val="none" w:sz="0" w:space="0" w:color="auto"/>
              </w:divBdr>
            </w:div>
            <w:div w:id="1199898634">
              <w:marLeft w:val="0"/>
              <w:marRight w:val="0"/>
              <w:marTop w:val="0"/>
              <w:marBottom w:val="0"/>
              <w:divBdr>
                <w:top w:val="none" w:sz="0" w:space="0" w:color="auto"/>
                <w:left w:val="none" w:sz="0" w:space="0" w:color="auto"/>
                <w:bottom w:val="none" w:sz="0" w:space="0" w:color="auto"/>
                <w:right w:val="none" w:sz="0" w:space="0" w:color="auto"/>
              </w:divBdr>
            </w:div>
            <w:div w:id="1208564344">
              <w:marLeft w:val="0"/>
              <w:marRight w:val="0"/>
              <w:marTop w:val="0"/>
              <w:marBottom w:val="0"/>
              <w:divBdr>
                <w:top w:val="none" w:sz="0" w:space="0" w:color="auto"/>
                <w:left w:val="none" w:sz="0" w:space="0" w:color="auto"/>
                <w:bottom w:val="none" w:sz="0" w:space="0" w:color="auto"/>
                <w:right w:val="none" w:sz="0" w:space="0" w:color="auto"/>
              </w:divBdr>
            </w:div>
            <w:div w:id="1290404133">
              <w:marLeft w:val="0"/>
              <w:marRight w:val="0"/>
              <w:marTop w:val="0"/>
              <w:marBottom w:val="0"/>
              <w:divBdr>
                <w:top w:val="none" w:sz="0" w:space="0" w:color="auto"/>
                <w:left w:val="none" w:sz="0" w:space="0" w:color="auto"/>
                <w:bottom w:val="none" w:sz="0" w:space="0" w:color="auto"/>
                <w:right w:val="none" w:sz="0" w:space="0" w:color="auto"/>
              </w:divBdr>
            </w:div>
            <w:div w:id="1310287019">
              <w:marLeft w:val="0"/>
              <w:marRight w:val="0"/>
              <w:marTop w:val="0"/>
              <w:marBottom w:val="0"/>
              <w:divBdr>
                <w:top w:val="none" w:sz="0" w:space="0" w:color="auto"/>
                <w:left w:val="none" w:sz="0" w:space="0" w:color="auto"/>
                <w:bottom w:val="none" w:sz="0" w:space="0" w:color="auto"/>
                <w:right w:val="none" w:sz="0" w:space="0" w:color="auto"/>
              </w:divBdr>
            </w:div>
            <w:div w:id="1318536393">
              <w:marLeft w:val="0"/>
              <w:marRight w:val="0"/>
              <w:marTop w:val="0"/>
              <w:marBottom w:val="0"/>
              <w:divBdr>
                <w:top w:val="none" w:sz="0" w:space="0" w:color="auto"/>
                <w:left w:val="none" w:sz="0" w:space="0" w:color="auto"/>
                <w:bottom w:val="none" w:sz="0" w:space="0" w:color="auto"/>
                <w:right w:val="none" w:sz="0" w:space="0" w:color="auto"/>
              </w:divBdr>
            </w:div>
            <w:div w:id="1407260501">
              <w:marLeft w:val="0"/>
              <w:marRight w:val="0"/>
              <w:marTop w:val="0"/>
              <w:marBottom w:val="0"/>
              <w:divBdr>
                <w:top w:val="none" w:sz="0" w:space="0" w:color="auto"/>
                <w:left w:val="none" w:sz="0" w:space="0" w:color="auto"/>
                <w:bottom w:val="none" w:sz="0" w:space="0" w:color="auto"/>
                <w:right w:val="none" w:sz="0" w:space="0" w:color="auto"/>
              </w:divBdr>
            </w:div>
            <w:div w:id="1434782770">
              <w:marLeft w:val="0"/>
              <w:marRight w:val="0"/>
              <w:marTop w:val="0"/>
              <w:marBottom w:val="0"/>
              <w:divBdr>
                <w:top w:val="none" w:sz="0" w:space="0" w:color="auto"/>
                <w:left w:val="none" w:sz="0" w:space="0" w:color="auto"/>
                <w:bottom w:val="none" w:sz="0" w:space="0" w:color="auto"/>
                <w:right w:val="none" w:sz="0" w:space="0" w:color="auto"/>
              </w:divBdr>
            </w:div>
            <w:div w:id="1436706297">
              <w:marLeft w:val="0"/>
              <w:marRight w:val="0"/>
              <w:marTop w:val="0"/>
              <w:marBottom w:val="0"/>
              <w:divBdr>
                <w:top w:val="none" w:sz="0" w:space="0" w:color="auto"/>
                <w:left w:val="none" w:sz="0" w:space="0" w:color="auto"/>
                <w:bottom w:val="none" w:sz="0" w:space="0" w:color="auto"/>
                <w:right w:val="none" w:sz="0" w:space="0" w:color="auto"/>
              </w:divBdr>
            </w:div>
            <w:div w:id="1502693264">
              <w:marLeft w:val="0"/>
              <w:marRight w:val="0"/>
              <w:marTop w:val="0"/>
              <w:marBottom w:val="0"/>
              <w:divBdr>
                <w:top w:val="none" w:sz="0" w:space="0" w:color="auto"/>
                <w:left w:val="none" w:sz="0" w:space="0" w:color="auto"/>
                <w:bottom w:val="none" w:sz="0" w:space="0" w:color="auto"/>
                <w:right w:val="none" w:sz="0" w:space="0" w:color="auto"/>
              </w:divBdr>
            </w:div>
            <w:div w:id="1560700496">
              <w:marLeft w:val="0"/>
              <w:marRight w:val="0"/>
              <w:marTop w:val="0"/>
              <w:marBottom w:val="0"/>
              <w:divBdr>
                <w:top w:val="none" w:sz="0" w:space="0" w:color="auto"/>
                <w:left w:val="none" w:sz="0" w:space="0" w:color="auto"/>
                <w:bottom w:val="none" w:sz="0" w:space="0" w:color="auto"/>
                <w:right w:val="none" w:sz="0" w:space="0" w:color="auto"/>
              </w:divBdr>
            </w:div>
            <w:div w:id="1638679355">
              <w:marLeft w:val="0"/>
              <w:marRight w:val="0"/>
              <w:marTop w:val="0"/>
              <w:marBottom w:val="0"/>
              <w:divBdr>
                <w:top w:val="none" w:sz="0" w:space="0" w:color="auto"/>
                <w:left w:val="none" w:sz="0" w:space="0" w:color="auto"/>
                <w:bottom w:val="none" w:sz="0" w:space="0" w:color="auto"/>
                <w:right w:val="none" w:sz="0" w:space="0" w:color="auto"/>
              </w:divBdr>
            </w:div>
            <w:div w:id="1662082516">
              <w:marLeft w:val="0"/>
              <w:marRight w:val="0"/>
              <w:marTop w:val="0"/>
              <w:marBottom w:val="0"/>
              <w:divBdr>
                <w:top w:val="none" w:sz="0" w:space="0" w:color="auto"/>
                <w:left w:val="none" w:sz="0" w:space="0" w:color="auto"/>
                <w:bottom w:val="none" w:sz="0" w:space="0" w:color="auto"/>
                <w:right w:val="none" w:sz="0" w:space="0" w:color="auto"/>
              </w:divBdr>
            </w:div>
            <w:div w:id="1670449315">
              <w:marLeft w:val="0"/>
              <w:marRight w:val="0"/>
              <w:marTop w:val="0"/>
              <w:marBottom w:val="0"/>
              <w:divBdr>
                <w:top w:val="none" w:sz="0" w:space="0" w:color="auto"/>
                <w:left w:val="none" w:sz="0" w:space="0" w:color="auto"/>
                <w:bottom w:val="none" w:sz="0" w:space="0" w:color="auto"/>
                <w:right w:val="none" w:sz="0" w:space="0" w:color="auto"/>
              </w:divBdr>
            </w:div>
            <w:div w:id="1677884475">
              <w:marLeft w:val="0"/>
              <w:marRight w:val="0"/>
              <w:marTop w:val="0"/>
              <w:marBottom w:val="0"/>
              <w:divBdr>
                <w:top w:val="none" w:sz="0" w:space="0" w:color="auto"/>
                <w:left w:val="none" w:sz="0" w:space="0" w:color="auto"/>
                <w:bottom w:val="none" w:sz="0" w:space="0" w:color="auto"/>
                <w:right w:val="none" w:sz="0" w:space="0" w:color="auto"/>
              </w:divBdr>
            </w:div>
            <w:div w:id="1756903654">
              <w:marLeft w:val="0"/>
              <w:marRight w:val="0"/>
              <w:marTop w:val="0"/>
              <w:marBottom w:val="0"/>
              <w:divBdr>
                <w:top w:val="none" w:sz="0" w:space="0" w:color="auto"/>
                <w:left w:val="none" w:sz="0" w:space="0" w:color="auto"/>
                <w:bottom w:val="none" w:sz="0" w:space="0" w:color="auto"/>
                <w:right w:val="none" w:sz="0" w:space="0" w:color="auto"/>
              </w:divBdr>
            </w:div>
            <w:div w:id="1813061280">
              <w:marLeft w:val="0"/>
              <w:marRight w:val="0"/>
              <w:marTop w:val="0"/>
              <w:marBottom w:val="0"/>
              <w:divBdr>
                <w:top w:val="none" w:sz="0" w:space="0" w:color="auto"/>
                <w:left w:val="none" w:sz="0" w:space="0" w:color="auto"/>
                <w:bottom w:val="none" w:sz="0" w:space="0" w:color="auto"/>
                <w:right w:val="none" w:sz="0" w:space="0" w:color="auto"/>
              </w:divBdr>
            </w:div>
            <w:div w:id="1860656810">
              <w:marLeft w:val="0"/>
              <w:marRight w:val="0"/>
              <w:marTop w:val="0"/>
              <w:marBottom w:val="0"/>
              <w:divBdr>
                <w:top w:val="none" w:sz="0" w:space="0" w:color="auto"/>
                <w:left w:val="none" w:sz="0" w:space="0" w:color="auto"/>
                <w:bottom w:val="none" w:sz="0" w:space="0" w:color="auto"/>
                <w:right w:val="none" w:sz="0" w:space="0" w:color="auto"/>
              </w:divBdr>
            </w:div>
            <w:div w:id="1874883938">
              <w:marLeft w:val="0"/>
              <w:marRight w:val="0"/>
              <w:marTop w:val="0"/>
              <w:marBottom w:val="0"/>
              <w:divBdr>
                <w:top w:val="none" w:sz="0" w:space="0" w:color="auto"/>
                <w:left w:val="none" w:sz="0" w:space="0" w:color="auto"/>
                <w:bottom w:val="none" w:sz="0" w:space="0" w:color="auto"/>
                <w:right w:val="none" w:sz="0" w:space="0" w:color="auto"/>
              </w:divBdr>
            </w:div>
            <w:div w:id="1994526726">
              <w:marLeft w:val="0"/>
              <w:marRight w:val="0"/>
              <w:marTop w:val="0"/>
              <w:marBottom w:val="0"/>
              <w:divBdr>
                <w:top w:val="none" w:sz="0" w:space="0" w:color="auto"/>
                <w:left w:val="none" w:sz="0" w:space="0" w:color="auto"/>
                <w:bottom w:val="none" w:sz="0" w:space="0" w:color="auto"/>
                <w:right w:val="none" w:sz="0" w:space="0" w:color="auto"/>
              </w:divBdr>
            </w:div>
            <w:div w:id="2001032292">
              <w:marLeft w:val="0"/>
              <w:marRight w:val="0"/>
              <w:marTop w:val="0"/>
              <w:marBottom w:val="0"/>
              <w:divBdr>
                <w:top w:val="none" w:sz="0" w:space="0" w:color="auto"/>
                <w:left w:val="none" w:sz="0" w:space="0" w:color="auto"/>
                <w:bottom w:val="none" w:sz="0" w:space="0" w:color="auto"/>
                <w:right w:val="none" w:sz="0" w:space="0" w:color="auto"/>
              </w:divBdr>
            </w:div>
            <w:div w:id="2037778683">
              <w:marLeft w:val="0"/>
              <w:marRight w:val="0"/>
              <w:marTop w:val="0"/>
              <w:marBottom w:val="0"/>
              <w:divBdr>
                <w:top w:val="none" w:sz="0" w:space="0" w:color="auto"/>
                <w:left w:val="none" w:sz="0" w:space="0" w:color="auto"/>
                <w:bottom w:val="none" w:sz="0" w:space="0" w:color="auto"/>
                <w:right w:val="none" w:sz="0" w:space="0" w:color="auto"/>
              </w:divBdr>
            </w:div>
            <w:div w:id="2111118405">
              <w:marLeft w:val="0"/>
              <w:marRight w:val="0"/>
              <w:marTop w:val="0"/>
              <w:marBottom w:val="0"/>
              <w:divBdr>
                <w:top w:val="none" w:sz="0" w:space="0" w:color="auto"/>
                <w:left w:val="none" w:sz="0" w:space="0" w:color="auto"/>
                <w:bottom w:val="none" w:sz="0" w:space="0" w:color="auto"/>
                <w:right w:val="none" w:sz="0" w:space="0" w:color="auto"/>
              </w:divBdr>
            </w:div>
            <w:div w:id="2118408756">
              <w:marLeft w:val="0"/>
              <w:marRight w:val="0"/>
              <w:marTop w:val="0"/>
              <w:marBottom w:val="0"/>
              <w:divBdr>
                <w:top w:val="none" w:sz="0" w:space="0" w:color="auto"/>
                <w:left w:val="none" w:sz="0" w:space="0" w:color="auto"/>
                <w:bottom w:val="none" w:sz="0" w:space="0" w:color="auto"/>
                <w:right w:val="none" w:sz="0" w:space="0" w:color="auto"/>
              </w:divBdr>
            </w:div>
            <w:div w:id="21347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7762">
      <w:bodyDiv w:val="1"/>
      <w:marLeft w:val="0"/>
      <w:marRight w:val="0"/>
      <w:marTop w:val="0"/>
      <w:marBottom w:val="0"/>
      <w:divBdr>
        <w:top w:val="none" w:sz="0" w:space="0" w:color="auto"/>
        <w:left w:val="none" w:sz="0" w:space="0" w:color="auto"/>
        <w:bottom w:val="none" w:sz="0" w:space="0" w:color="auto"/>
        <w:right w:val="none" w:sz="0" w:space="0" w:color="auto"/>
      </w:divBdr>
      <w:divsChild>
        <w:div w:id="286008486">
          <w:marLeft w:val="0"/>
          <w:marRight w:val="0"/>
          <w:marTop w:val="0"/>
          <w:marBottom w:val="0"/>
          <w:divBdr>
            <w:top w:val="none" w:sz="0" w:space="0" w:color="auto"/>
            <w:left w:val="none" w:sz="0" w:space="0" w:color="auto"/>
            <w:bottom w:val="none" w:sz="0" w:space="0" w:color="auto"/>
            <w:right w:val="none" w:sz="0" w:space="0" w:color="auto"/>
          </w:divBdr>
          <w:divsChild>
            <w:div w:id="1247114168">
              <w:marLeft w:val="0"/>
              <w:marRight w:val="0"/>
              <w:marTop w:val="0"/>
              <w:marBottom w:val="0"/>
              <w:divBdr>
                <w:top w:val="none" w:sz="0" w:space="0" w:color="auto"/>
                <w:left w:val="none" w:sz="0" w:space="0" w:color="auto"/>
                <w:bottom w:val="none" w:sz="0" w:space="0" w:color="auto"/>
                <w:right w:val="none" w:sz="0" w:space="0" w:color="auto"/>
              </w:divBdr>
            </w:div>
            <w:div w:id="34085884">
              <w:marLeft w:val="0"/>
              <w:marRight w:val="0"/>
              <w:marTop w:val="0"/>
              <w:marBottom w:val="0"/>
              <w:divBdr>
                <w:top w:val="none" w:sz="0" w:space="0" w:color="auto"/>
                <w:left w:val="none" w:sz="0" w:space="0" w:color="auto"/>
                <w:bottom w:val="none" w:sz="0" w:space="0" w:color="auto"/>
                <w:right w:val="none" w:sz="0" w:space="0" w:color="auto"/>
              </w:divBdr>
            </w:div>
            <w:div w:id="887180821">
              <w:marLeft w:val="0"/>
              <w:marRight w:val="0"/>
              <w:marTop w:val="0"/>
              <w:marBottom w:val="0"/>
              <w:divBdr>
                <w:top w:val="none" w:sz="0" w:space="0" w:color="auto"/>
                <w:left w:val="none" w:sz="0" w:space="0" w:color="auto"/>
                <w:bottom w:val="none" w:sz="0" w:space="0" w:color="auto"/>
                <w:right w:val="none" w:sz="0" w:space="0" w:color="auto"/>
              </w:divBdr>
            </w:div>
            <w:div w:id="718012747">
              <w:marLeft w:val="0"/>
              <w:marRight w:val="0"/>
              <w:marTop w:val="0"/>
              <w:marBottom w:val="0"/>
              <w:divBdr>
                <w:top w:val="none" w:sz="0" w:space="0" w:color="auto"/>
                <w:left w:val="none" w:sz="0" w:space="0" w:color="auto"/>
                <w:bottom w:val="none" w:sz="0" w:space="0" w:color="auto"/>
                <w:right w:val="none" w:sz="0" w:space="0" w:color="auto"/>
              </w:divBdr>
            </w:div>
            <w:div w:id="843402785">
              <w:marLeft w:val="0"/>
              <w:marRight w:val="0"/>
              <w:marTop w:val="0"/>
              <w:marBottom w:val="0"/>
              <w:divBdr>
                <w:top w:val="none" w:sz="0" w:space="0" w:color="auto"/>
                <w:left w:val="none" w:sz="0" w:space="0" w:color="auto"/>
                <w:bottom w:val="none" w:sz="0" w:space="0" w:color="auto"/>
                <w:right w:val="none" w:sz="0" w:space="0" w:color="auto"/>
              </w:divBdr>
            </w:div>
            <w:div w:id="1506557151">
              <w:marLeft w:val="0"/>
              <w:marRight w:val="0"/>
              <w:marTop w:val="0"/>
              <w:marBottom w:val="0"/>
              <w:divBdr>
                <w:top w:val="none" w:sz="0" w:space="0" w:color="auto"/>
                <w:left w:val="none" w:sz="0" w:space="0" w:color="auto"/>
                <w:bottom w:val="none" w:sz="0" w:space="0" w:color="auto"/>
                <w:right w:val="none" w:sz="0" w:space="0" w:color="auto"/>
              </w:divBdr>
            </w:div>
            <w:div w:id="1047879590">
              <w:marLeft w:val="0"/>
              <w:marRight w:val="0"/>
              <w:marTop w:val="0"/>
              <w:marBottom w:val="0"/>
              <w:divBdr>
                <w:top w:val="none" w:sz="0" w:space="0" w:color="auto"/>
                <w:left w:val="none" w:sz="0" w:space="0" w:color="auto"/>
                <w:bottom w:val="none" w:sz="0" w:space="0" w:color="auto"/>
                <w:right w:val="none" w:sz="0" w:space="0" w:color="auto"/>
              </w:divBdr>
            </w:div>
            <w:div w:id="422645613">
              <w:marLeft w:val="0"/>
              <w:marRight w:val="0"/>
              <w:marTop w:val="0"/>
              <w:marBottom w:val="0"/>
              <w:divBdr>
                <w:top w:val="none" w:sz="0" w:space="0" w:color="auto"/>
                <w:left w:val="none" w:sz="0" w:space="0" w:color="auto"/>
                <w:bottom w:val="none" w:sz="0" w:space="0" w:color="auto"/>
                <w:right w:val="none" w:sz="0" w:space="0" w:color="auto"/>
              </w:divBdr>
            </w:div>
            <w:div w:id="1146825057">
              <w:marLeft w:val="0"/>
              <w:marRight w:val="0"/>
              <w:marTop w:val="0"/>
              <w:marBottom w:val="0"/>
              <w:divBdr>
                <w:top w:val="none" w:sz="0" w:space="0" w:color="auto"/>
                <w:left w:val="none" w:sz="0" w:space="0" w:color="auto"/>
                <w:bottom w:val="none" w:sz="0" w:space="0" w:color="auto"/>
                <w:right w:val="none" w:sz="0" w:space="0" w:color="auto"/>
              </w:divBdr>
            </w:div>
            <w:div w:id="1868716273">
              <w:marLeft w:val="0"/>
              <w:marRight w:val="0"/>
              <w:marTop w:val="0"/>
              <w:marBottom w:val="0"/>
              <w:divBdr>
                <w:top w:val="none" w:sz="0" w:space="0" w:color="auto"/>
                <w:left w:val="none" w:sz="0" w:space="0" w:color="auto"/>
                <w:bottom w:val="none" w:sz="0" w:space="0" w:color="auto"/>
                <w:right w:val="none" w:sz="0" w:space="0" w:color="auto"/>
              </w:divBdr>
            </w:div>
            <w:div w:id="652175355">
              <w:marLeft w:val="0"/>
              <w:marRight w:val="0"/>
              <w:marTop w:val="0"/>
              <w:marBottom w:val="0"/>
              <w:divBdr>
                <w:top w:val="none" w:sz="0" w:space="0" w:color="auto"/>
                <w:left w:val="none" w:sz="0" w:space="0" w:color="auto"/>
                <w:bottom w:val="none" w:sz="0" w:space="0" w:color="auto"/>
                <w:right w:val="none" w:sz="0" w:space="0" w:color="auto"/>
              </w:divBdr>
            </w:div>
            <w:div w:id="1022972800">
              <w:marLeft w:val="0"/>
              <w:marRight w:val="0"/>
              <w:marTop w:val="0"/>
              <w:marBottom w:val="0"/>
              <w:divBdr>
                <w:top w:val="none" w:sz="0" w:space="0" w:color="auto"/>
                <w:left w:val="none" w:sz="0" w:space="0" w:color="auto"/>
                <w:bottom w:val="none" w:sz="0" w:space="0" w:color="auto"/>
                <w:right w:val="none" w:sz="0" w:space="0" w:color="auto"/>
              </w:divBdr>
            </w:div>
            <w:div w:id="1901355978">
              <w:marLeft w:val="0"/>
              <w:marRight w:val="0"/>
              <w:marTop w:val="0"/>
              <w:marBottom w:val="0"/>
              <w:divBdr>
                <w:top w:val="none" w:sz="0" w:space="0" w:color="auto"/>
                <w:left w:val="none" w:sz="0" w:space="0" w:color="auto"/>
                <w:bottom w:val="none" w:sz="0" w:space="0" w:color="auto"/>
                <w:right w:val="none" w:sz="0" w:space="0" w:color="auto"/>
              </w:divBdr>
            </w:div>
            <w:div w:id="1766149591">
              <w:marLeft w:val="0"/>
              <w:marRight w:val="0"/>
              <w:marTop w:val="0"/>
              <w:marBottom w:val="0"/>
              <w:divBdr>
                <w:top w:val="none" w:sz="0" w:space="0" w:color="auto"/>
                <w:left w:val="none" w:sz="0" w:space="0" w:color="auto"/>
                <w:bottom w:val="none" w:sz="0" w:space="0" w:color="auto"/>
                <w:right w:val="none" w:sz="0" w:space="0" w:color="auto"/>
              </w:divBdr>
            </w:div>
            <w:div w:id="1120800349">
              <w:marLeft w:val="0"/>
              <w:marRight w:val="0"/>
              <w:marTop w:val="0"/>
              <w:marBottom w:val="0"/>
              <w:divBdr>
                <w:top w:val="none" w:sz="0" w:space="0" w:color="auto"/>
                <w:left w:val="none" w:sz="0" w:space="0" w:color="auto"/>
                <w:bottom w:val="none" w:sz="0" w:space="0" w:color="auto"/>
                <w:right w:val="none" w:sz="0" w:space="0" w:color="auto"/>
              </w:divBdr>
            </w:div>
            <w:div w:id="360739401">
              <w:marLeft w:val="0"/>
              <w:marRight w:val="0"/>
              <w:marTop w:val="0"/>
              <w:marBottom w:val="0"/>
              <w:divBdr>
                <w:top w:val="none" w:sz="0" w:space="0" w:color="auto"/>
                <w:left w:val="none" w:sz="0" w:space="0" w:color="auto"/>
                <w:bottom w:val="none" w:sz="0" w:space="0" w:color="auto"/>
                <w:right w:val="none" w:sz="0" w:space="0" w:color="auto"/>
              </w:divBdr>
            </w:div>
            <w:div w:id="2038892557">
              <w:marLeft w:val="0"/>
              <w:marRight w:val="0"/>
              <w:marTop w:val="0"/>
              <w:marBottom w:val="0"/>
              <w:divBdr>
                <w:top w:val="none" w:sz="0" w:space="0" w:color="auto"/>
                <w:left w:val="none" w:sz="0" w:space="0" w:color="auto"/>
                <w:bottom w:val="none" w:sz="0" w:space="0" w:color="auto"/>
                <w:right w:val="none" w:sz="0" w:space="0" w:color="auto"/>
              </w:divBdr>
            </w:div>
            <w:div w:id="1452939142">
              <w:marLeft w:val="0"/>
              <w:marRight w:val="0"/>
              <w:marTop w:val="0"/>
              <w:marBottom w:val="0"/>
              <w:divBdr>
                <w:top w:val="none" w:sz="0" w:space="0" w:color="auto"/>
                <w:left w:val="none" w:sz="0" w:space="0" w:color="auto"/>
                <w:bottom w:val="none" w:sz="0" w:space="0" w:color="auto"/>
                <w:right w:val="none" w:sz="0" w:space="0" w:color="auto"/>
              </w:divBdr>
            </w:div>
            <w:div w:id="110631516">
              <w:marLeft w:val="0"/>
              <w:marRight w:val="0"/>
              <w:marTop w:val="0"/>
              <w:marBottom w:val="0"/>
              <w:divBdr>
                <w:top w:val="none" w:sz="0" w:space="0" w:color="auto"/>
                <w:left w:val="none" w:sz="0" w:space="0" w:color="auto"/>
                <w:bottom w:val="none" w:sz="0" w:space="0" w:color="auto"/>
                <w:right w:val="none" w:sz="0" w:space="0" w:color="auto"/>
              </w:divBdr>
            </w:div>
            <w:div w:id="1121193687">
              <w:marLeft w:val="0"/>
              <w:marRight w:val="0"/>
              <w:marTop w:val="0"/>
              <w:marBottom w:val="0"/>
              <w:divBdr>
                <w:top w:val="none" w:sz="0" w:space="0" w:color="auto"/>
                <w:left w:val="none" w:sz="0" w:space="0" w:color="auto"/>
                <w:bottom w:val="none" w:sz="0" w:space="0" w:color="auto"/>
                <w:right w:val="none" w:sz="0" w:space="0" w:color="auto"/>
              </w:divBdr>
            </w:div>
            <w:div w:id="1454669172">
              <w:marLeft w:val="0"/>
              <w:marRight w:val="0"/>
              <w:marTop w:val="0"/>
              <w:marBottom w:val="0"/>
              <w:divBdr>
                <w:top w:val="none" w:sz="0" w:space="0" w:color="auto"/>
                <w:left w:val="none" w:sz="0" w:space="0" w:color="auto"/>
                <w:bottom w:val="none" w:sz="0" w:space="0" w:color="auto"/>
                <w:right w:val="none" w:sz="0" w:space="0" w:color="auto"/>
              </w:divBdr>
            </w:div>
            <w:div w:id="1894349709">
              <w:marLeft w:val="0"/>
              <w:marRight w:val="0"/>
              <w:marTop w:val="0"/>
              <w:marBottom w:val="0"/>
              <w:divBdr>
                <w:top w:val="none" w:sz="0" w:space="0" w:color="auto"/>
                <w:left w:val="none" w:sz="0" w:space="0" w:color="auto"/>
                <w:bottom w:val="none" w:sz="0" w:space="0" w:color="auto"/>
                <w:right w:val="none" w:sz="0" w:space="0" w:color="auto"/>
              </w:divBdr>
            </w:div>
            <w:div w:id="1857041293">
              <w:marLeft w:val="0"/>
              <w:marRight w:val="0"/>
              <w:marTop w:val="0"/>
              <w:marBottom w:val="0"/>
              <w:divBdr>
                <w:top w:val="none" w:sz="0" w:space="0" w:color="auto"/>
                <w:left w:val="none" w:sz="0" w:space="0" w:color="auto"/>
                <w:bottom w:val="none" w:sz="0" w:space="0" w:color="auto"/>
                <w:right w:val="none" w:sz="0" w:space="0" w:color="auto"/>
              </w:divBdr>
            </w:div>
            <w:div w:id="1031151510">
              <w:marLeft w:val="0"/>
              <w:marRight w:val="0"/>
              <w:marTop w:val="0"/>
              <w:marBottom w:val="0"/>
              <w:divBdr>
                <w:top w:val="none" w:sz="0" w:space="0" w:color="auto"/>
                <w:left w:val="none" w:sz="0" w:space="0" w:color="auto"/>
                <w:bottom w:val="none" w:sz="0" w:space="0" w:color="auto"/>
                <w:right w:val="none" w:sz="0" w:space="0" w:color="auto"/>
              </w:divBdr>
            </w:div>
            <w:div w:id="1250115515">
              <w:marLeft w:val="0"/>
              <w:marRight w:val="0"/>
              <w:marTop w:val="0"/>
              <w:marBottom w:val="0"/>
              <w:divBdr>
                <w:top w:val="none" w:sz="0" w:space="0" w:color="auto"/>
                <w:left w:val="none" w:sz="0" w:space="0" w:color="auto"/>
                <w:bottom w:val="none" w:sz="0" w:space="0" w:color="auto"/>
                <w:right w:val="none" w:sz="0" w:space="0" w:color="auto"/>
              </w:divBdr>
            </w:div>
            <w:div w:id="323752317">
              <w:marLeft w:val="0"/>
              <w:marRight w:val="0"/>
              <w:marTop w:val="0"/>
              <w:marBottom w:val="0"/>
              <w:divBdr>
                <w:top w:val="none" w:sz="0" w:space="0" w:color="auto"/>
                <w:left w:val="none" w:sz="0" w:space="0" w:color="auto"/>
                <w:bottom w:val="none" w:sz="0" w:space="0" w:color="auto"/>
                <w:right w:val="none" w:sz="0" w:space="0" w:color="auto"/>
              </w:divBdr>
            </w:div>
            <w:div w:id="51201267">
              <w:marLeft w:val="0"/>
              <w:marRight w:val="0"/>
              <w:marTop w:val="0"/>
              <w:marBottom w:val="0"/>
              <w:divBdr>
                <w:top w:val="none" w:sz="0" w:space="0" w:color="auto"/>
                <w:left w:val="none" w:sz="0" w:space="0" w:color="auto"/>
                <w:bottom w:val="none" w:sz="0" w:space="0" w:color="auto"/>
                <w:right w:val="none" w:sz="0" w:space="0" w:color="auto"/>
              </w:divBdr>
            </w:div>
            <w:div w:id="1215779609">
              <w:marLeft w:val="0"/>
              <w:marRight w:val="0"/>
              <w:marTop w:val="0"/>
              <w:marBottom w:val="0"/>
              <w:divBdr>
                <w:top w:val="none" w:sz="0" w:space="0" w:color="auto"/>
                <w:left w:val="none" w:sz="0" w:space="0" w:color="auto"/>
                <w:bottom w:val="none" w:sz="0" w:space="0" w:color="auto"/>
                <w:right w:val="none" w:sz="0" w:space="0" w:color="auto"/>
              </w:divBdr>
            </w:div>
            <w:div w:id="388841543">
              <w:marLeft w:val="0"/>
              <w:marRight w:val="0"/>
              <w:marTop w:val="0"/>
              <w:marBottom w:val="0"/>
              <w:divBdr>
                <w:top w:val="none" w:sz="0" w:space="0" w:color="auto"/>
                <w:left w:val="none" w:sz="0" w:space="0" w:color="auto"/>
                <w:bottom w:val="none" w:sz="0" w:space="0" w:color="auto"/>
                <w:right w:val="none" w:sz="0" w:space="0" w:color="auto"/>
              </w:divBdr>
            </w:div>
            <w:div w:id="2071270963">
              <w:marLeft w:val="0"/>
              <w:marRight w:val="0"/>
              <w:marTop w:val="0"/>
              <w:marBottom w:val="0"/>
              <w:divBdr>
                <w:top w:val="none" w:sz="0" w:space="0" w:color="auto"/>
                <w:left w:val="none" w:sz="0" w:space="0" w:color="auto"/>
                <w:bottom w:val="none" w:sz="0" w:space="0" w:color="auto"/>
                <w:right w:val="none" w:sz="0" w:space="0" w:color="auto"/>
              </w:divBdr>
            </w:div>
            <w:div w:id="635648872">
              <w:marLeft w:val="0"/>
              <w:marRight w:val="0"/>
              <w:marTop w:val="0"/>
              <w:marBottom w:val="0"/>
              <w:divBdr>
                <w:top w:val="none" w:sz="0" w:space="0" w:color="auto"/>
                <w:left w:val="none" w:sz="0" w:space="0" w:color="auto"/>
                <w:bottom w:val="none" w:sz="0" w:space="0" w:color="auto"/>
                <w:right w:val="none" w:sz="0" w:space="0" w:color="auto"/>
              </w:divBdr>
            </w:div>
            <w:div w:id="434137791">
              <w:marLeft w:val="0"/>
              <w:marRight w:val="0"/>
              <w:marTop w:val="0"/>
              <w:marBottom w:val="0"/>
              <w:divBdr>
                <w:top w:val="none" w:sz="0" w:space="0" w:color="auto"/>
                <w:left w:val="none" w:sz="0" w:space="0" w:color="auto"/>
                <w:bottom w:val="none" w:sz="0" w:space="0" w:color="auto"/>
                <w:right w:val="none" w:sz="0" w:space="0" w:color="auto"/>
              </w:divBdr>
            </w:div>
            <w:div w:id="1430082004">
              <w:marLeft w:val="0"/>
              <w:marRight w:val="0"/>
              <w:marTop w:val="0"/>
              <w:marBottom w:val="0"/>
              <w:divBdr>
                <w:top w:val="none" w:sz="0" w:space="0" w:color="auto"/>
                <w:left w:val="none" w:sz="0" w:space="0" w:color="auto"/>
                <w:bottom w:val="none" w:sz="0" w:space="0" w:color="auto"/>
                <w:right w:val="none" w:sz="0" w:space="0" w:color="auto"/>
              </w:divBdr>
            </w:div>
            <w:div w:id="1638026675">
              <w:marLeft w:val="0"/>
              <w:marRight w:val="0"/>
              <w:marTop w:val="0"/>
              <w:marBottom w:val="0"/>
              <w:divBdr>
                <w:top w:val="none" w:sz="0" w:space="0" w:color="auto"/>
                <w:left w:val="none" w:sz="0" w:space="0" w:color="auto"/>
                <w:bottom w:val="none" w:sz="0" w:space="0" w:color="auto"/>
                <w:right w:val="none" w:sz="0" w:space="0" w:color="auto"/>
              </w:divBdr>
            </w:div>
            <w:div w:id="1981613775">
              <w:marLeft w:val="0"/>
              <w:marRight w:val="0"/>
              <w:marTop w:val="0"/>
              <w:marBottom w:val="0"/>
              <w:divBdr>
                <w:top w:val="none" w:sz="0" w:space="0" w:color="auto"/>
                <w:left w:val="none" w:sz="0" w:space="0" w:color="auto"/>
                <w:bottom w:val="none" w:sz="0" w:space="0" w:color="auto"/>
                <w:right w:val="none" w:sz="0" w:space="0" w:color="auto"/>
              </w:divBdr>
            </w:div>
            <w:div w:id="1224215410">
              <w:marLeft w:val="0"/>
              <w:marRight w:val="0"/>
              <w:marTop w:val="0"/>
              <w:marBottom w:val="0"/>
              <w:divBdr>
                <w:top w:val="none" w:sz="0" w:space="0" w:color="auto"/>
                <w:left w:val="none" w:sz="0" w:space="0" w:color="auto"/>
                <w:bottom w:val="none" w:sz="0" w:space="0" w:color="auto"/>
                <w:right w:val="none" w:sz="0" w:space="0" w:color="auto"/>
              </w:divBdr>
            </w:div>
            <w:div w:id="342823178">
              <w:marLeft w:val="0"/>
              <w:marRight w:val="0"/>
              <w:marTop w:val="0"/>
              <w:marBottom w:val="0"/>
              <w:divBdr>
                <w:top w:val="none" w:sz="0" w:space="0" w:color="auto"/>
                <w:left w:val="none" w:sz="0" w:space="0" w:color="auto"/>
                <w:bottom w:val="none" w:sz="0" w:space="0" w:color="auto"/>
                <w:right w:val="none" w:sz="0" w:space="0" w:color="auto"/>
              </w:divBdr>
            </w:div>
            <w:div w:id="1232039724">
              <w:marLeft w:val="0"/>
              <w:marRight w:val="0"/>
              <w:marTop w:val="0"/>
              <w:marBottom w:val="0"/>
              <w:divBdr>
                <w:top w:val="none" w:sz="0" w:space="0" w:color="auto"/>
                <w:left w:val="none" w:sz="0" w:space="0" w:color="auto"/>
                <w:bottom w:val="none" w:sz="0" w:space="0" w:color="auto"/>
                <w:right w:val="none" w:sz="0" w:space="0" w:color="auto"/>
              </w:divBdr>
            </w:div>
            <w:div w:id="327445806">
              <w:marLeft w:val="0"/>
              <w:marRight w:val="0"/>
              <w:marTop w:val="0"/>
              <w:marBottom w:val="0"/>
              <w:divBdr>
                <w:top w:val="none" w:sz="0" w:space="0" w:color="auto"/>
                <w:left w:val="none" w:sz="0" w:space="0" w:color="auto"/>
                <w:bottom w:val="none" w:sz="0" w:space="0" w:color="auto"/>
                <w:right w:val="none" w:sz="0" w:space="0" w:color="auto"/>
              </w:divBdr>
            </w:div>
            <w:div w:id="653991579">
              <w:marLeft w:val="0"/>
              <w:marRight w:val="0"/>
              <w:marTop w:val="0"/>
              <w:marBottom w:val="0"/>
              <w:divBdr>
                <w:top w:val="none" w:sz="0" w:space="0" w:color="auto"/>
                <w:left w:val="none" w:sz="0" w:space="0" w:color="auto"/>
                <w:bottom w:val="none" w:sz="0" w:space="0" w:color="auto"/>
                <w:right w:val="none" w:sz="0" w:space="0" w:color="auto"/>
              </w:divBdr>
            </w:div>
            <w:div w:id="846864797">
              <w:marLeft w:val="0"/>
              <w:marRight w:val="0"/>
              <w:marTop w:val="0"/>
              <w:marBottom w:val="0"/>
              <w:divBdr>
                <w:top w:val="none" w:sz="0" w:space="0" w:color="auto"/>
                <w:left w:val="none" w:sz="0" w:space="0" w:color="auto"/>
                <w:bottom w:val="none" w:sz="0" w:space="0" w:color="auto"/>
                <w:right w:val="none" w:sz="0" w:space="0" w:color="auto"/>
              </w:divBdr>
            </w:div>
            <w:div w:id="676272635">
              <w:marLeft w:val="0"/>
              <w:marRight w:val="0"/>
              <w:marTop w:val="0"/>
              <w:marBottom w:val="0"/>
              <w:divBdr>
                <w:top w:val="none" w:sz="0" w:space="0" w:color="auto"/>
                <w:left w:val="none" w:sz="0" w:space="0" w:color="auto"/>
                <w:bottom w:val="none" w:sz="0" w:space="0" w:color="auto"/>
                <w:right w:val="none" w:sz="0" w:space="0" w:color="auto"/>
              </w:divBdr>
            </w:div>
            <w:div w:id="950088766">
              <w:marLeft w:val="0"/>
              <w:marRight w:val="0"/>
              <w:marTop w:val="0"/>
              <w:marBottom w:val="0"/>
              <w:divBdr>
                <w:top w:val="none" w:sz="0" w:space="0" w:color="auto"/>
                <w:left w:val="none" w:sz="0" w:space="0" w:color="auto"/>
                <w:bottom w:val="none" w:sz="0" w:space="0" w:color="auto"/>
                <w:right w:val="none" w:sz="0" w:space="0" w:color="auto"/>
              </w:divBdr>
            </w:div>
            <w:div w:id="1164706379">
              <w:marLeft w:val="0"/>
              <w:marRight w:val="0"/>
              <w:marTop w:val="0"/>
              <w:marBottom w:val="0"/>
              <w:divBdr>
                <w:top w:val="none" w:sz="0" w:space="0" w:color="auto"/>
                <w:left w:val="none" w:sz="0" w:space="0" w:color="auto"/>
                <w:bottom w:val="none" w:sz="0" w:space="0" w:color="auto"/>
                <w:right w:val="none" w:sz="0" w:space="0" w:color="auto"/>
              </w:divBdr>
            </w:div>
            <w:div w:id="2110662104">
              <w:marLeft w:val="0"/>
              <w:marRight w:val="0"/>
              <w:marTop w:val="0"/>
              <w:marBottom w:val="0"/>
              <w:divBdr>
                <w:top w:val="none" w:sz="0" w:space="0" w:color="auto"/>
                <w:left w:val="none" w:sz="0" w:space="0" w:color="auto"/>
                <w:bottom w:val="none" w:sz="0" w:space="0" w:color="auto"/>
                <w:right w:val="none" w:sz="0" w:space="0" w:color="auto"/>
              </w:divBdr>
            </w:div>
            <w:div w:id="1656301690">
              <w:marLeft w:val="0"/>
              <w:marRight w:val="0"/>
              <w:marTop w:val="0"/>
              <w:marBottom w:val="0"/>
              <w:divBdr>
                <w:top w:val="none" w:sz="0" w:space="0" w:color="auto"/>
                <w:left w:val="none" w:sz="0" w:space="0" w:color="auto"/>
                <w:bottom w:val="none" w:sz="0" w:space="0" w:color="auto"/>
                <w:right w:val="none" w:sz="0" w:space="0" w:color="auto"/>
              </w:divBdr>
            </w:div>
            <w:div w:id="1852983208">
              <w:marLeft w:val="0"/>
              <w:marRight w:val="0"/>
              <w:marTop w:val="0"/>
              <w:marBottom w:val="0"/>
              <w:divBdr>
                <w:top w:val="none" w:sz="0" w:space="0" w:color="auto"/>
                <w:left w:val="none" w:sz="0" w:space="0" w:color="auto"/>
                <w:bottom w:val="none" w:sz="0" w:space="0" w:color="auto"/>
                <w:right w:val="none" w:sz="0" w:space="0" w:color="auto"/>
              </w:divBdr>
            </w:div>
            <w:div w:id="649165762">
              <w:marLeft w:val="0"/>
              <w:marRight w:val="0"/>
              <w:marTop w:val="0"/>
              <w:marBottom w:val="0"/>
              <w:divBdr>
                <w:top w:val="none" w:sz="0" w:space="0" w:color="auto"/>
                <w:left w:val="none" w:sz="0" w:space="0" w:color="auto"/>
                <w:bottom w:val="none" w:sz="0" w:space="0" w:color="auto"/>
                <w:right w:val="none" w:sz="0" w:space="0" w:color="auto"/>
              </w:divBdr>
            </w:div>
            <w:div w:id="1589802276">
              <w:marLeft w:val="0"/>
              <w:marRight w:val="0"/>
              <w:marTop w:val="0"/>
              <w:marBottom w:val="0"/>
              <w:divBdr>
                <w:top w:val="none" w:sz="0" w:space="0" w:color="auto"/>
                <w:left w:val="none" w:sz="0" w:space="0" w:color="auto"/>
                <w:bottom w:val="none" w:sz="0" w:space="0" w:color="auto"/>
                <w:right w:val="none" w:sz="0" w:space="0" w:color="auto"/>
              </w:divBdr>
            </w:div>
            <w:div w:id="538590823">
              <w:marLeft w:val="0"/>
              <w:marRight w:val="0"/>
              <w:marTop w:val="0"/>
              <w:marBottom w:val="0"/>
              <w:divBdr>
                <w:top w:val="none" w:sz="0" w:space="0" w:color="auto"/>
                <w:left w:val="none" w:sz="0" w:space="0" w:color="auto"/>
                <w:bottom w:val="none" w:sz="0" w:space="0" w:color="auto"/>
                <w:right w:val="none" w:sz="0" w:space="0" w:color="auto"/>
              </w:divBdr>
            </w:div>
            <w:div w:id="421413444">
              <w:marLeft w:val="0"/>
              <w:marRight w:val="0"/>
              <w:marTop w:val="0"/>
              <w:marBottom w:val="0"/>
              <w:divBdr>
                <w:top w:val="none" w:sz="0" w:space="0" w:color="auto"/>
                <w:left w:val="none" w:sz="0" w:space="0" w:color="auto"/>
                <w:bottom w:val="none" w:sz="0" w:space="0" w:color="auto"/>
                <w:right w:val="none" w:sz="0" w:space="0" w:color="auto"/>
              </w:divBdr>
            </w:div>
            <w:div w:id="1501771060">
              <w:marLeft w:val="0"/>
              <w:marRight w:val="0"/>
              <w:marTop w:val="0"/>
              <w:marBottom w:val="0"/>
              <w:divBdr>
                <w:top w:val="none" w:sz="0" w:space="0" w:color="auto"/>
                <w:left w:val="none" w:sz="0" w:space="0" w:color="auto"/>
                <w:bottom w:val="none" w:sz="0" w:space="0" w:color="auto"/>
                <w:right w:val="none" w:sz="0" w:space="0" w:color="auto"/>
              </w:divBdr>
            </w:div>
            <w:div w:id="526911142">
              <w:marLeft w:val="0"/>
              <w:marRight w:val="0"/>
              <w:marTop w:val="0"/>
              <w:marBottom w:val="0"/>
              <w:divBdr>
                <w:top w:val="none" w:sz="0" w:space="0" w:color="auto"/>
                <w:left w:val="none" w:sz="0" w:space="0" w:color="auto"/>
                <w:bottom w:val="none" w:sz="0" w:space="0" w:color="auto"/>
                <w:right w:val="none" w:sz="0" w:space="0" w:color="auto"/>
              </w:divBdr>
            </w:div>
            <w:div w:id="588463905">
              <w:marLeft w:val="0"/>
              <w:marRight w:val="0"/>
              <w:marTop w:val="0"/>
              <w:marBottom w:val="0"/>
              <w:divBdr>
                <w:top w:val="none" w:sz="0" w:space="0" w:color="auto"/>
                <w:left w:val="none" w:sz="0" w:space="0" w:color="auto"/>
                <w:bottom w:val="none" w:sz="0" w:space="0" w:color="auto"/>
                <w:right w:val="none" w:sz="0" w:space="0" w:color="auto"/>
              </w:divBdr>
            </w:div>
            <w:div w:id="41487070">
              <w:marLeft w:val="0"/>
              <w:marRight w:val="0"/>
              <w:marTop w:val="0"/>
              <w:marBottom w:val="0"/>
              <w:divBdr>
                <w:top w:val="none" w:sz="0" w:space="0" w:color="auto"/>
                <w:left w:val="none" w:sz="0" w:space="0" w:color="auto"/>
                <w:bottom w:val="none" w:sz="0" w:space="0" w:color="auto"/>
                <w:right w:val="none" w:sz="0" w:space="0" w:color="auto"/>
              </w:divBdr>
            </w:div>
            <w:div w:id="2093887733">
              <w:marLeft w:val="0"/>
              <w:marRight w:val="0"/>
              <w:marTop w:val="0"/>
              <w:marBottom w:val="0"/>
              <w:divBdr>
                <w:top w:val="none" w:sz="0" w:space="0" w:color="auto"/>
                <w:left w:val="none" w:sz="0" w:space="0" w:color="auto"/>
                <w:bottom w:val="none" w:sz="0" w:space="0" w:color="auto"/>
                <w:right w:val="none" w:sz="0" w:space="0" w:color="auto"/>
              </w:divBdr>
            </w:div>
            <w:div w:id="13089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0129">
      <w:bodyDiv w:val="1"/>
      <w:marLeft w:val="0"/>
      <w:marRight w:val="0"/>
      <w:marTop w:val="0"/>
      <w:marBottom w:val="0"/>
      <w:divBdr>
        <w:top w:val="none" w:sz="0" w:space="0" w:color="auto"/>
        <w:left w:val="none" w:sz="0" w:space="0" w:color="auto"/>
        <w:bottom w:val="none" w:sz="0" w:space="0" w:color="auto"/>
        <w:right w:val="none" w:sz="0" w:space="0" w:color="auto"/>
      </w:divBdr>
      <w:divsChild>
        <w:div w:id="66806361">
          <w:marLeft w:val="0"/>
          <w:marRight w:val="0"/>
          <w:marTop w:val="0"/>
          <w:marBottom w:val="0"/>
          <w:divBdr>
            <w:top w:val="none" w:sz="0" w:space="0" w:color="auto"/>
            <w:left w:val="none" w:sz="0" w:space="0" w:color="auto"/>
            <w:bottom w:val="none" w:sz="0" w:space="0" w:color="auto"/>
            <w:right w:val="none" w:sz="0" w:space="0" w:color="auto"/>
          </w:divBdr>
          <w:divsChild>
            <w:div w:id="1630086536">
              <w:marLeft w:val="0"/>
              <w:marRight w:val="0"/>
              <w:marTop w:val="0"/>
              <w:marBottom w:val="0"/>
              <w:divBdr>
                <w:top w:val="none" w:sz="0" w:space="0" w:color="auto"/>
                <w:left w:val="none" w:sz="0" w:space="0" w:color="auto"/>
                <w:bottom w:val="none" w:sz="0" w:space="0" w:color="auto"/>
                <w:right w:val="none" w:sz="0" w:space="0" w:color="auto"/>
              </w:divBdr>
            </w:div>
            <w:div w:id="1932198958">
              <w:marLeft w:val="0"/>
              <w:marRight w:val="0"/>
              <w:marTop w:val="0"/>
              <w:marBottom w:val="0"/>
              <w:divBdr>
                <w:top w:val="none" w:sz="0" w:space="0" w:color="auto"/>
                <w:left w:val="none" w:sz="0" w:space="0" w:color="auto"/>
                <w:bottom w:val="none" w:sz="0" w:space="0" w:color="auto"/>
                <w:right w:val="none" w:sz="0" w:space="0" w:color="auto"/>
              </w:divBdr>
            </w:div>
            <w:div w:id="1717048510">
              <w:marLeft w:val="0"/>
              <w:marRight w:val="0"/>
              <w:marTop w:val="0"/>
              <w:marBottom w:val="0"/>
              <w:divBdr>
                <w:top w:val="none" w:sz="0" w:space="0" w:color="auto"/>
                <w:left w:val="none" w:sz="0" w:space="0" w:color="auto"/>
                <w:bottom w:val="none" w:sz="0" w:space="0" w:color="auto"/>
                <w:right w:val="none" w:sz="0" w:space="0" w:color="auto"/>
              </w:divBdr>
            </w:div>
            <w:div w:id="1458178216">
              <w:marLeft w:val="0"/>
              <w:marRight w:val="0"/>
              <w:marTop w:val="0"/>
              <w:marBottom w:val="0"/>
              <w:divBdr>
                <w:top w:val="none" w:sz="0" w:space="0" w:color="auto"/>
                <w:left w:val="none" w:sz="0" w:space="0" w:color="auto"/>
                <w:bottom w:val="none" w:sz="0" w:space="0" w:color="auto"/>
                <w:right w:val="none" w:sz="0" w:space="0" w:color="auto"/>
              </w:divBdr>
            </w:div>
            <w:div w:id="714545971">
              <w:marLeft w:val="0"/>
              <w:marRight w:val="0"/>
              <w:marTop w:val="0"/>
              <w:marBottom w:val="0"/>
              <w:divBdr>
                <w:top w:val="none" w:sz="0" w:space="0" w:color="auto"/>
                <w:left w:val="none" w:sz="0" w:space="0" w:color="auto"/>
                <w:bottom w:val="none" w:sz="0" w:space="0" w:color="auto"/>
                <w:right w:val="none" w:sz="0" w:space="0" w:color="auto"/>
              </w:divBdr>
            </w:div>
            <w:div w:id="112284502">
              <w:marLeft w:val="0"/>
              <w:marRight w:val="0"/>
              <w:marTop w:val="0"/>
              <w:marBottom w:val="0"/>
              <w:divBdr>
                <w:top w:val="none" w:sz="0" w:space="0" w:color="auto"/>
                <w:left w:val="none" w:sz="0" w:space="0" w:color="auto"/>
                <w:bottom w:val="none" w:sz="0" w:space="0" w:color="auto"/>
                <w:right w:val="none" w:sz="0" w:space="0" w:color="auto"/>
              </w:divBdr>
            </w:div>
            <w:div w:id="444274416">
              <w:marLeft w:val="0"/>
              <w:marRight w:val="0"/>
              <w:marTop w:val="0"/>
              <w:marBottom w:val="0"/>
              <w:divBdr>
                <w:top w:val="none" w:sz="0" w:space="0" w:color="auto"/>
                <w:left w:val="none" w:sz="0" w:space="0" w:color="auto"/>
                <w:bottom w:val="none" w:sz="0" w:space="0" w:color="auto"/>
                <w:right w:val="none" w:sz="0" w:space="0" w:color="auto"/>
              </w:divBdr>
            </w:div>
            <w:div w:id="1901206021">
              <w:marLeft w:val="0"/>
              <w:marRight w:val="0"/>
              <w:marTop w:val="0"/>
              <w:marBottom w:val="0"/>
              <w:divBdr>
                <w:top w:val="none" w:sz="0" w:space="0" w:color="auto"/>
                <w:left w:val="none" w:sz="0" w:space="0" w:color="auto"/>
                <w:bottom w:val="none" w:sz="0" w:space="0" w:color="auto"/>
                <w:right w:val="none" w:sz="0" w:space="0" w:color="auto"/>
              </w:divBdr>
            </w:div>
            <w:div w:id="1326939106">
              <w:marLeft w:val="0"/>
              <w:marRight w:val="0"/>
              <w:marTop w:val="0"/>
              <w:marBottom w:val="0"/>
              <w:divBdr>
                <w:top w:val="none" w:sz="0" w:space="0" w:color="auto"/>
                <w:left w:val="none" w:sz="0" w:space="0" w:color="auto"/>
                <w:bottom w:val="none" w:sz="0" w:space="0" w:color="auto"/>
                <w:right w:val="none" w:sz="0" w:space="0" w:color="auto"/>
              </w:divBdr>
            </w:div>
            <w:div w:id="896015729">
              <w:marLeft w:val="0"/>
              <w:marRight w:val="0"/>
              <w:marTop w:val="0"/>
              <w:marBottom w:val="0"/>
              <w:divBdr>
                <w:top w:val="none" w:sz="0" w:space="0" w:color="auto"/>
                <w:left w:val="none" w:sz="0" w:space="0" w:color="auto"/>
                <w:bottom w:val="none" w:sz="0" w:space="0" w:color="auto"/>
                <w:right w:val="none" w:sz="0" w:space="0" w:color="auto"/>
              </w:divBdr>
            </w:div>
            <w:div w:id="62483689">
              <w:marLeft w:val="0"/>
              <w:marRight w:val="0"/>
              <w:marTop w:val="0"/>
              <w:marBottom w:val="0"/>
              <w:divBdr>
                <w:top w:val="none" w:sz="0" w:space="0" w:color="auto"/>
                <w:left w:val="none" w:sz="0" w:space="0" w:color="auto"/>
                <w:bottom w:val="none" w:sz="0" w:space="0" w:color="auto"/>
                <w:right w:val="none" w:sz="0" w:space="0" w:color="auto"/>
              </w:divBdr>
            </w:div>
            <w:div w:id="1203246465">
              <w:marLeft w:val="0"/>
              <w:marRight w:val="0"/>
              <w:marTop w:val="0"/>
              <w:marBottom w:val="0"/>
              <w:divBdr>
                <w:top w:val="none" w:sz="0" w:space="0" w:color="auto"/>
                <w:left w:val="none" w:sz="0" w:space="0" w:color="auto"/>
                <w:bottom w:val="none" w:sz="0" w:space="0" w:color="auto"/>
                <w:right w:val="none" w:sz="0" w:space="0" w:color="auto"/>
              </w:divBdr>
            </w:div>
            <w:div w:id="262226173">
              <w:marLeft w:val="0"/>
              <w:marRight w:val="0"/>
              <w:marTop w:val="0"/>
              <w:marBottom w:val="0"/>
              <w:divBdr>
                <w:top w:val="none" w:sz="0" w:space="0" w:color="auto"/>
                <w:left w:val="none" w:sz="0" w:space="0" w:color="auto"/>
                <w:bottom w:val="none" w:sz="0" w:space="0" w:color="auto"/>
                <w:right w:val="none" w:sz="0" w:space="0" w:color="auto"/>
              </w:divBdr>
            </w:div>
            <w:div w:id="1324430954">
              <w:marLeft w:val="0"/>
              <w:marRight w:val="0"/>
              <w:marTop w:val="0"/>
              <w:marBottom w:val="0"/>
              <w:divBdr>
                <w:top w:val="none" w:sz="0" w:space="0" w:color="auto"/>
                <w:left w:val="none" w:sz="0" w:space="0" w:color="auto"/>
                <w:bottom w:val="none" w:sz="0" w:space="0" w:color="auto"/>
                <w:right w:val="none" w:sz="0" w:space="0" w:color="auto"/>
              </w:divBdr>
            </w:div>
            <w:div w:id="641623290">
              <w:marLeft w:val="0"/>
              <w:marRight w:val="0"/>
              <w:marTop w:val="0"/>
              <w:marBottom w:val="0"/>
              <w:divBdr>
                <w:top w:val="none" w:sz="0" w:space="0" w:color="auto"/>
                <w:left w:val="none" w:sz="0" w:space="0" w:color="auto"/>
                <w:bottom w:val="none" w:sz="0" w:space="0" w:color="auto"/>
                <w:right w:val="none" w:sz="0" w:space="0" w:color="auto"/>
              </w:divBdr>
            </w:div>
            <w:div w:id="1656299962">
              <w:marLeft w:val="0"/>
              <w:marRight w:val="0"/>
              <w:marTop w:val="0"/>
              <w:marBottom w:val="0"/>
              <w:divBdr>
                <w:top w:val="none" w:sz="0" w:space="0" w:color="auto"/>
                <w:left w:val="none" w:sz="0" w:space="0" w:color="auto"/>
                <w:bottom w:val="none" w:sz="0" w:space="0" w:color="auto"/>
                <w:right w:val="none" w:sz="0" w:space="0" w:color="auto"/>
              </w:divBdr>
            </w:div>
            <w:div w:id="1572154531">
              <w:marLeft w:val="0"/>
              <w:marRight w:val="0"/>
              <w:marTop w:val="0"/>
              <w:marBottom w:val="0"/>
              <w:divBdr>
                <w:top w:val="none" w:sz="0" w:space="0" w:color="auto"/>
                <w:left w:val="none" w:sz="0" w:space="0" w:color="auto"/>
                <w:bottom w:val="none" w:sz="0" w:space="0" w:color="auto"/>
                <w:right w:val="none" w:sz="0" w:space="0" w:color="auto"/>
              </w:divBdr>
            </w:div>
            <w:div w:id="1996177827">
              <w:marLeft w:val="0"/>
              <w:marRight w:val="0"/>
              <w:marTop w:val="0"/>
              <w:marBottom w:val="0"/>
              <w:divBdr>
                <w:top w:val="none" w:sz="0" w:space="0" w:color="auto"/>
                <w:left w:val="none" w:sz="0" w:space="0" w:color="auto"/>
                <w:bottom w:val="none" w:sz="0" w:space="0" w:color="auto"/>
                <w:right w:val="none" w:sz="0" w:space="0" w:color="auto"/>
              </w:divBdr>
            </w:div>
            <w:div w:id="718633829">
              <w:marLeft w:val="0"/>
              <w:marRight w:val="0"/>
              <w:marTop w:val="0"/>
              <w:marBottom w:val="0"/>
              <w:divBdr>
                <w:top w:val="none" w:sz="0" w:space="0" w:color="auto"/>
                <w:left w:val="none" w:sz="0" w:space="0" w:color="auto"/>
                <w:bottom w:val="none" w:sz="0" w:space="0" w:color="auto"/>
                <w:right w:val="none" w:sz="0" w:space="0" w:color="auto"/>
              </w:divBdr>
            </w:div>
            <w:div w:id="176625715">
              <w:marLeft w:val="0"/>
              <w:marRight w:val="0"/>
              <w:marTop w:val="0"/>
              <w:marBottom w:val="0"/>
              <w:divBdr>
                <w:top w:val="none" w:sz="0" w:space="0" w:color="auto"/>
                <w:left w:val="none" w:sz="0" w:space="0" w:color="auto"/>
                <w:bottom w:val="none" w:sz="0" w:space="0" w:color="auto"/>
                <w:right w:val="none" w:sz="0" w:space="0" w:color="auto"/>
              </w:divBdr>
            </w:div>
            <w:div w:id="1494179997">
              <w:marLeft w:val="0"/>
              <w:marRight w:val="0"/>
              <w:marTop w:val="0"/>
              <w:marBottom w:val="0"/>
              <w:divBdr>
                <w:top w:val="none" w:sz="0" w:space="0" w:color="auto"/>
                <w:left w:val="none" w:sz="0" w:space="0" w:color="auto"/>
                <w:bottom w:val="none" w:sz="0" w:space="0" w:color="auto"/>
                <w:right w:val="none" w:sz="0" w:space="0" w:color="auto"/>
              </w:divBdr>
            </w:div>
            <w:div w:id="343633457">
              <w:marLeft w:val="0"/>
              <w:marRight w:val="0"/>
              <w:marTop w:val="0"/>
              <w:marBottom w:val="0"/>
              <w:divBdr>
                <w:top w:val="none" w:sz="0" w:space="0" w:color="auto"/>
                <w:left w:val="none" w:sz="0" w:space="0" w:color="auto"/>
                <w:bottom w:val="none" w:sz="0" w:space="0" w:color="auto"/>
                <w:right w:val="none" w:sz="0" w:space="0" w:color="auto"/>
              </w:divBdr>
            </w:div>
            <w:div w:id="1801336017">
              <w:marLeft w:val="0"/>
              <w:marRight w:val="0"/>
              <w:marTop w:val="0"/>
              <w:marBottom w:val="0"/>
              <w:divBdr>
                <w:top w:val="none" w:sz="0" w:space="0" w:color="auto"/>
                <w:left w:val="none" w:sz="0" w:space="0" w:color="auto"/>
                <w:bottom w:val="none" w:sz="0" w:space="0" w:color="auto"/>
                <w:right w:val="none" w:sz="0" w:space="0" w:color="auto"/>
              </w:divBdr>
            </w:div>
            <w:div w:id="1229459398">
              <w:marLeft w:val="0"/>
              <w:marRight w:val="0"/>
              <w:marTop w:val="0"/>
              <w:marBottom w:val="0"/>
              <w:divBdr>
                <w:top w:val="none" w:sz="0" w:space="0" w:color="auto"/>
                <w:left w:val="none" w:sz="0" w:space="0" w:color="auto"/>
                <w:bottom w:val="none" w:sz="0" w:space="0" w:color="auto"/>
                <w:right w:val="none" w:sz="0" w:space="0" w:color="auto"/>
              </w:divBdr>
            </w:div>
            <w:div w:id="415132711">
              <w:marLeft w:val="0"/>
              <w:marRight w:val="0"/>
              <w:marTop w:val="0"/>
              <w:marBottom w:val="0"/>
              <w:divBdr>
                <w:top w:val="none" w:sz="0" w:space="0" w:color="auto"/>
                <w:left w:val="none" w:sz="0" w:space="0" w:color="auto"/>
                <w:bottom w:val="none" w:sz="0" w:space="0" w:color="auto"/>
                <w:right w:val="none" w:sz="0" w:space="0" w:color="auto"/>
              </w:divBdr>
            </w:div>
            <w:div w:id="1058439106">
              <w:marLeft w:val="0"/>
              <w:marRight w:val="0"/>
              <w:marTop w:val="0"/>
              <w:marBottom w:val="0"/>
              <w:divBdr>
                <w:top w:val="none" w:sz="0" w:space="0" w:color="auto"/>
                <w:left w:val="none" w:sz="0" w:space="0" w:color="auto"/>
                <w:bottom w:val="none" w:sz="0" w:space="0" w:color="auto"/>
                <w:right w:val="none" w:sz="0" w:space="0" w:color="auto"/>
              </w:divBdr>
            </w:div>
            <w:div w:id="1803691198">
              <w:marLeft w:val="0"/>
              <w:marRight w:val="0"/>
              <w:marTop w:val="0"/>
              <w:marBottom w:val="0"/>
              <w:divBdr>
                <w:top w:val="none" w:sz="0" w:space="0" w:color="auto"/>
                <w:left w:val="none" w:sz="0" w:space="0" w:color="auto"/>
                <w:bottom w:val="none" w:sz="0" w:space="0" w:color="auto"/>
                <w:right w:val="none" w:sz="0" w:space="0" w:color="auto"/>
              </w:divBdr>
            </w:div>
            <w:div w:id="449209549">
              <w:marLeft w:val="0"/>
              <w:marRight w:val="0"/>
              <w:marTop w:val="0"/>
              <w:marBottom w:val="0"/>
              <w:divBdr>
                <w:top w:val="none" w:sz="0" w:space="0" w:color="auto"/>
                <w:left w:val="none" w:sz="0" w:space="0" w:color="auto"/>
                <w:bottom w:val="none" w:sz="0" w:space="0" w:color="auto"/>
                <w:right w:val="none" w:sz="0" w:space="0" w:color="auto"/>
              </w:divBdr>
            </w:div>
            <w:div w:id="1084838052">
              <w:marLeft w:val="0"/>
              <w:marRight w:val="0"/>
              <w:marTop w:val="0"/>
              <w:marBottom w:val="0"/>
              <w:divBdr>
                <w:top w:val="none" w:sz="0" w:space="0" w:color="auto"/>
                <w:left w:val="none" w:sz="0" w:space="0" w:color="auto"/>
                <w:bottom w:val="none" w:sz="0" w:space="0" w:color="auto"/>
                <w:right w:val="none" w:sz="0" w:space="0" w:color="auto"/>
              </w:divBdr>
            </w:div>
            <w:div w:id="1079399249">
              <w:marLeft w:val="0"/>
              <w:marRight w:val="0"/>
              <w:marTop w:val="0"/>
              <w:marBottom w:val="0"/>
              <w:divBdr>
                <w:top w:val="none" w:sz="0" w:space="0" w:color="auto"/>
                <w:left w:val="none" w:sz="0" w:space="0" w:color="auto"/>
                <w:bottom w:val="none" w:sz="0" w:space="0" w:color="auto"/>
                <w:right w:val="none" w:sz="0" w:space="0" w:color="auto"/>
              </w:divBdr>
            </w:div>
            <w:div w:id="1642617186">
              <w:marLeft w:val="0"/>
              <w:marRight w:val="0"/>
              <w:marTop w:val="0"/>
              <w:marBottom w:val="0"/>
              <w:divBdr>
                <w:top w:val="none" w:sz="0" w:space="0" w:color="auto"/>
                <w:left w:val="none" w:sz="0" w:space="0" w:color="auto"/>
                <w:bottom w:val="none" w:sz="0" w:space="0" w:color="auto"/>
                <w:right w:val="none" w:sz="0" w:space="0" w:color="auto"/>
              </w:divBdr>
            </w:div>
            <w:div w:id="965964766">
              <w:marLeft w:val="0"/>
              <w:marRight w:val="0"/>
              <w:marTop w:val="0"/>
              <w:marBottom w:val="0"/>
              <w:divBdr>
                <w:top w:val="none" w:sz="0" w:space="0" w:color="auto"/>
                <w:left w:val="none" w:sz="0" w:space="0" w:color="auto"/>
                <w:bottom w:val="none" w:sz="0" w:space="0" w:color="auto"/>
                <w:right w:val="none" w:sz="0" w:space="0" w:color="auto"/>
              </w:divBdr>
            </w:div>
            <w:div w:id="1054355434">
              <w:marLeft w:val="0"/>
              <w:marRight w:val="0"/>
              <w:marTop w:val="0"/>
              <w:marBottom w:val="0"/>
              <w:divBdr>
                <w:top w:val="none" w:sz="0" w:space="0" w:color="auto"/>
                <w:left w:val="none" w:sz="0" w:space="0" w:color="auto"/>
                <w:bottom w:val="none" w:sz="0" w:space="0" w:color="auto"/>
                <w:right w:val="none" w:sz="0" w:space="0" w:color="auto"/>
              </w:divBdr>
            </w:div>
            <w:div w:id="934899548">
              <w:marLeft w:val="0"/>
              <w:marRight w:val="0"/>
              <w:marTop w:val="0"/>
              <w:marBottom w:val="0"/>
              <w:divBdr>
                <w:top w:val="none" w:sz="0" w:space="0" w:color="auto"/>
                <w:left w:val="none" w:sz="0" w:space="0" w:color="auto"/>
                <w:bottom w:val="none" w:sz="0" w:space="0" w:color="auto"/>
                <w:right w:val="none" w:sz="0" w:space="0" w:color="auto"/>
              </w:divBdr>
            </w:div>
            <w:div w:id="1228489008">
              <w:marLeft w:val="0"/>
              <w:marRight w:val="0"/>
              <w:marTop w:val="0"/>
              <w:marBottom w:val="0"/>
              <w:divBdr>
                <w:top w:val="none" w:sz="0" w:space="0" w:color="auto"/>
                <w:left w:val="none" w:sz="0" w:space="0" w:color="auto"/>
                <w:bottom w:val="none" w:sz="0" w:space="0" w:color="auto"/>
                <w:right w:val="none" w:sz="0" w:space="0" w:color="auto"/>
              </w:divBdr>
            </w:div>
            <w:div w:id="1967075374">
              <w:marLeft w:val="0"/>
              <w:marRight w:val="0"/>
              <w:marTop w:val="0"/>
              <w:marBottom w:val="0"/>
              <w:divBdr>
                <w:top w:val="none" w:sz="0" w:space="0" w:color="auto"/>
                <w:left w:val="none" w:sz="0" w:space="0" w:color="auto"/>
                <w:bottom w:val="none" w:sz="0" w:space="0" w:color="auto"/>
                <w:right w:val="none" w:sz="0" w:space="0" w:color="auto"/>
              </w:divBdr>
            </w:div>
            <w:div w:id="1814786733">
              <w:marLeft w:val="0"/>
              <w:marRight w:val="0"/>
              <w:marTop w:val="0"/>
              <w:marBottom w:val="0"/>
              <w:divBdr>
                <w:top w:val="none" w:sz="0" w:space="0" w:color="auto"/>
                <w:left w:val="none" w:sz="0" w:space="0" w:color="auto"/>
                <w:bottom w:val="none" w:sz="0" w:space="0" w:color="auto"/>
                <w:right w:val="none" w:sz="0" w:space="0" w:color="auto"/>
              </w:divBdr>
            </w:div>
            <w:div w:id="13580978">
              <w:marLeft w:val="0"/>
              <w:marRight w:val="0"/>
              <w:marTop w:val="0"/>
              <w:marBottom w:val="0"/>
              <w:divBdr>
                <w:top w:val="none" w:sz="0" w:space="0" w:color="auto"/>
                <w:left w:val="none" w:sz="0" w:space="0" w:color="auto"/>
                <w:bottom w:val="none" w:sz="0" w:space="0" w:color="auto"/>
                <w:right w:val="none" w:sz="0" w:space="0" w:color="auto"/>
              </w:divBdr>
            </w:div>
            <w:div w:id="1375960420">
              <w:marLeft w:val="0"/>
              <w:marRight w:val="0"/>
              <w:marTop w:val="0"/>
              <w:marBottom w:val="0"/>
              <w:divBdr>
                <w:top w:val="none" w:sz="0" w:space="0" w:color="auto"/>
                <w:left w:val="none" w:sz="0" w:space="0" w:color="auto"/>
                <w:bottom w:val="none" w:sz="0" w:space="0" w:color="auto"/>
                <w:right w:val="none" w:sz="0" w:space="0" w:color="auto"/>
              </w:divBdr>
            </w:div>
            <w:div w:id="179782572">
              <w:marLeft w:val="0"/>
              <w:marRight w:val="0"/>
              <w:marTop w:val="0"/>
              <w:marBottom w:val="0"/>
              <w:divBdr>
                <w:top w:val="none" w:sz="0" w:space="0" w:color="auto"/>
                <w:left w:val="none" w:sz="0" w:space="0" w:color="auto"/>
                <w:bottom w:val="none" w:sz="0" w:space="0" w:color="auto"/>
                <w:right w:val="none" w:sz="0" w:space="0" w:color="auto"/>
              </w:divBdr>
            </w:div>
            <w:div w:id="1079405171">
              <w:marLeft w:val="0"/>
              <w:marRight w:val="0"/>
              <w:marTop w:val="0"/>
              <w:marBottom w:val="0"/>
              <w:divBdr>
                <w:top w:val="none" w:sz="0" w:space="0" w:color="auto"/>
                <w:left w:val="none" w:sz="0" w:space="0" w:color="auto"/>
                <w:bottom w:val="none" w:sz="0" w:space="0" w:color="auto"/>
                <w:right w:val="none" w:sz="0" w:space="0" w:color="auto"/>
              </w:divBdr>
            </w:div>
            <w:div w:id="1933321187">
              <w:marLeft w:val="0"/>
              <w:marRight w:val="0"/>
              <w:marTop w:val="0"/>
              <w:marBottom w:val="0"/>
              <w:divBdr>
                <w:top w:val="none" w:sz="0" w:space="0" w:color="auto"/>
                <w:left w:val="none" w:sz="0" w:space="0" w:color="auto"/>
                <w:bottom w:val="none" w:sz="0" w:space="0" w:color="auto"/>
                <w:right w:val="none" w:sz="0" w:space="0" w:color="auto"/>
              </w:divBdr>
            </w:div>
            <w:div w:id="1096515259">
              <w:marLeft w:val="0"/>
              <w:marRight w:val="0"/>
              <w:marTop w:val="0"/>
              <w:marBottom w:val="0"/>
              <w:divBdr>
                <w:top w:val="none" w:sz="0" w:space="0" w:color="auto"/>
                <w:left w:val="none" w:sz="0" w:space="0" w:color="auto"/>
                <w:bottom w:val="none" w:sz="0" w:space="0" w:color="auto"/>
                <w:right w:val="none" w:sz="0" w:space="0" w:color="auto"/>
              </w:divBdr>
            </w:div>
            <w:div w:id="208956028">
              <w:marLeft w:val="0"/>
              <w:marRight w:val="0"/>
              <w:marTop w:val="0"/>
              <w:marBottom w:val="0"/>
              <w:divBdr>
                <w:top w:val="none" w:sz="0" w:space="0" w:color="auto"/>
                <w:left w:val="none" w:sz="0" w:space="0" w:color="auto"/>
                <w:bottom w:val="none" w:sz="0" w:space="0" w:color="auto"/>
                <w:right w:val="none" w:sz="0" w:space="0" w:color="auto"/>
              </w:divBdr>
            </w:div>
            <w:div w:id="897131415">
              <w:marLeft w:val="0"/>
              <w:marRight w:val="0"/>
              <w:marTop w:val="0"/>
              <w:marBottom w:val="0"/>
              <w:divBdr>
                <w:top w:val="none" w:sz="0" w:space="0" w:color="auto"/>
                <w:left w:val="none" w:sz="0" w:space="0" w:color="auto"/>
                <w:bottom w:val="none" w:sz="0" w:space="0" w:color="auto"/>
                <w:right w:val="none" w:sz="0" w:space="0" w:color="auto"/>
              </w:divBdr>
            </w:div>
            <w:div w:id="1790705711">
              <w:marLeft w:val="0"/>
              <w:marRight w:val="0"/>
              <w:marTop w:val="0"/>
              <w:marBottom w:val="0"/>
              <w:divBdr>
                <w:top w:val="none" w:sz="0" w:space="0" w:color="auto"/>
                <w:left w:val="none" w:sz="0" w:space="0" w:color="auto"/>
                <w:bottom w:val="none" w:sz="0" w:space="0" w:color="auto"/>
                <w:right w:val="none" w:sz="0" w:space="0" w:color="auto"/>
              </w:divBdr>
            </w:div>
            <w:div w:id="512838719">
              <w:marLeft w:val="0"/>
              <w:marRight w:val="0"/>
              <w:marTop w:val="0"/>
              <w:marBottom w:val="0"/>
              <w:divBdr>
                <w:top w:val="none" w:sz="0" w:space="0" w:color="auto"/>
                <w:left w:val="none" w:sz="0" w:space="0" w:color="auto"/>
                <w:bottom w:val="none" w:sz="0" w:space="0" w:color="auto"/>
                <w:right w:val="none" w:sz="0" w:space="0" w:color="auto"/>
              </w:divBdr>
            </w:div>
            <w:div w:id="860240222">
              <w:marLeft w:val="0"/>
              <w:marRight w:val="0"/>
              <w:marTop w:val="0"/>
              <w:marBottom w:val="0"/>
              <w:divBdr>
                <w:top w:val="none" w:sz="0" w:space="0" w:color="auto"/>
                <w:left w:val="none" w:sz="0" w:space="0" w:color="auto"/>
                <w:bottom w:val="none" w:sz="0" w:space="0" w:color="auto"/>
                <w:right w:val="none" w:sz="0" w:space="0" w:color="auto"/>
              </w:divBdr>
            </w:div>
            <w:div w:id="1704818746">
              <w:marLeft w:val="0"/>
              <w:marRight w:val="0"/>
              <w:marTop w:val="0"/>
              <w:marBottom w:val="0"/>
              <w:divBdr>
                <w:top w:val="none" w:sz="0" w:space="0" w:color="auto"/>
                <w:left w:val="none" w:sz="0" w:space="0" w:color="auto"/>
                <w:bottom w:val="none" w:sz="0" w:space="0" w:color="auto"/>
                <w:right w:val="none" w:sz="0" w:space="0" w:color="auto"/>
              </w:divBdr>
            </w:div>
            <w:div w:id="1657952705">
              <w:marLeft w:val="0"/>
              <w:marRight w:val="0"/>
              <w:marTop w:val="0"/>
              <w:marBottom w:val="0"/>
              <w:divBdr>
                <w:top w:val="none" w:sz="0" w:space="0" w:color="auto"/>
                <w:left w:val="none" w:sz="0" w:space="0" w:color="auto"/>
                <w:bottom w:val="none" w:sz="0" w:space="0" w:color="auto"/>
                <w:right w:val="none" w:sz="0" w:space="0" w:color="auto"/>
              </w:divBdr>
            </w:div>
            <w:div w:id="1704556502">
              <w:marLeft w:val="0"/>
              <w:marRight w:val="0"/>
              <w:marTop w:val="0"/>
              <w:marBottom w:val="0"/>
              <w:divBdr>
                <w:top w:val="none" w:sz="0" w:space="0" w:color="auto"/>
                <w:left w:val="none" w:sz="0" w:space="0" w:color="auto"/>
                <w:bottom w:val="none" w:sz="0" w:space="0" w:color="auto"/>
                <w:right w:val="none" w:sz="0" w:space="0" w:color="auto"/>
              </w:divBdr>
            </w:div>
            <w:div w:id="1844662679">
              <w:marLeft w:val="0"/>
              <w:marRight w:val="0"/>
              <w:marTop w:val="0"/>
              <w:marBottom w:val="0"/>
              <w:divBdr>
                <w:top w:val="none" w:sz="0" w:space="0" w:color="auto"/>
                <w:left w:val="none" w:sz="0" w:space="0" w:color="auto"/>
                <w:bottom w:val="none" w:sz="0" w:space="0" w:color="auto"/>
                <w:right w:val="none" w:sz="0" w:space="0" w:color="auto"/>
              </w:divBdr>
            </w:div>
            <w:div w:id="1016347354">
              <w:marLeft w:val="0"/>
              <w:marRight w:val="0"/>
              <w:marTop w:val="0"/>
              <w:marBottom w:val="0"/>
              <w:divBdr>
                <w:top w:val="none" w:sz="0" w:space="0" w:color="auto"/>
                <w:left w:val="none" w:sz="0" w:space="0" w:color="auto"/>
                <w:bottom w:val="none" w:sz="0" w:space="0" w:color="auto"/>
                <w:right w:val="none" w:sz="0" w:space="0" w:color="auto"/>
              </w:divBdr>
            </w:div>
            <w:div w:id="1344824933">
              <w:marLeft w:val="0"/>
              <w:marRight w:val="0"/>
              <w:marTop w:val="0"/>
              <w:marBottom w:val="0"/>
              <w:divBdr>
                <w:top w:val="none" w:sz="0" w:space="0" w:color="auto"/>
                <w:left w:val="none" w:sz="0" w:space="0" w:color="auto"/>
                <w:bottom w:val="none" w:sz="0" w:space="0" w:color="auto"/>
                <w:right w:val="none" w:sz="0" w:space="0" w:color="auto"/>
              </w:divBdr>
            </w:div>
            <w:div w:id="1375696083">
              <w:marLeft w:val="0"/>
              <w:marRight w:val="0"/>
              <w:marTop w:val="0"/>
              <w:marBottom w:val="0"/>
              <w:divBdr>
                <w:top w:val="none" w:sz="0" w:space="0" w:color="auto"/>
                <w:left w:val="none" w:sz="0" w:space="0" w:color="auto"/>
                <w:bottom w:val="none" w:sz="0" w:space="0" w:color="auto"/>
                <w:right w:val="none" w:sz="0" w:space="0" w:color="auto"/>
              </w:divBdr>
            </w:div>
            <w:div w:id="1802845698">
              <w:marLeft w:val="0"/>
              <w:marRight w:val="0"/>
              <w:marTop w:val="0"/>
              <w:marBottom w:val="0"/>
              <w:divBdr>
                <w:top w:val="none" w:sz="0" w:space="0" w:color="auto"/>
                <w:left w:val="none" w:sz="0" w:space="0" w:color="auto"/>
                <w:bottom w:val="none" w:sz="0" w:space="0" w:color="auto"/>
                <w:right w:val="none" w:sz="0" w:space="0" w:color="auto"/>
              </w:divBdr>
            </w:div>
            <w:div w:id="1815180121">
              <w:marLeft w:val="0"/>
              <w:marRight w:val="0"/>
              <w:marTop w:val="0"/>
              <w:marBottom w:val="0"/>
              <w:divBdr>
                <w:top w:val="none" w:sz="0" w:space="0" w:color="auto"/>
                <w:left w:val="none" w:sz="0" w:space="0" w:color="auto"/>
                <w:bottom w:val="none" w:sz="0" w:space="0" w:color="auto"/>
                <w:right w:val="none" w:sz="0" w:space="0" w:color="auto"/>
              </w:divBdr>
            </w:div>
            <w:div w:id="1290359071">
              <w:marLeft w:val="0"/>
              <w:marRight w:val="0"/>
              <w:marTop w:val="0"/>
              <w:marBottom w:val="0"/>
              <w:divBdr>
                <w:top w:val="none" w:sz="0" w:space="0" w:color="auto"/>
                <w:left w:val="none" w:sz="0" w:space="0" w:color="auto"/>
                <w:bottom w:val="none" w:sz="0" w:space="0" w:color="auto"/>
                <w:right w:val="none" w:sz="0" w:space="0" w:color="auto"/>
              </w:divBdr>
            </w:div>
            <w:div w:id="1000891268">
              <w:marLeft w:val="0"/>
              <w:marRight w:val="0"/>
              <w:marTop w:val="0"/>
              <w:marBottom w:val="0"/>
              <w:divBdr>
                <w:top w:val="none" w:sz="0" w:space="0" w:color="auto"/>
                <w:left w:val="none" w:sz="0" w:space="0" w:color="auto"/>
                <w:bottom w:val="none" w:sz="0" w:space="0" w:color="auto"/>
                <w:right w:val="none" w:sz="0" w:space="0" w:color="auto"/>
              </w:divBdr>
            </w:div>
            <w:div w:id="1435319939">
              <w:marLeft w:val="0"/>
              <w:marRight w:val="0"/>
              <w:marTop w:val="0"/>
              <w:marBottom w:val="0"/>
              <w:divBdr>
                <w:top w:val="none" w:sz="0" w:space="0" w:color="auto"/>
                <w:left w:val="none" w:sz="0" w:space="0" w:color="auto"/>
                <w:bottom w:val="none" w:sz="0" w:space="0" w:color="auto"/>
                <w:right w:val="none" w:sz="0" w:space="0" w:color="auto"/>
              </w:divBdr>
            </w:div>
            <w:div w:id="878083976">
              <w:marLeft w:val="0"/>
              <w:marRight w:val="0"/>
              <w:marTop w:val="0"/>
              <w:marBottom w:val="0"/>
              <w:divBdr>
                <w:top w:val="none" w:sz="0" w:space="0" w:color="auto"/>
                <w:left w:val="none" w:sz="0" w:space="0" w:color="auto"/>
                <w:bottom w:val="none" w:sz="0" w:space="0" w:color="auto"/>
                <w:right w:val="none" w:sz="0" w:space="0" w:color="auto"/>
              </w:divBdr>
            </w:div>
            <w:div w:id="860558547">
              <w:marLeft w:val="0"/>
              <w:marRight w:val="0"/>
              <w:marTop w:val="0"/>
              <w:marBottom w:val="0"/>
              <w:divBdr>
                <w:top w:val="none" w:sz="0" w:space="0" w:color="auto"/>
                <w:left w:val="none" w:sz="0" w:space="0" w:color="auto"/>
                <w:bottom w:val="none" w:sz="0" w:space="0" w:color="auto"/>
                <w:right w:val="none" w:sz="0" w:space="0" w:color="auto"/>
              </w:divBdr>
            </w:div>
            <w:div w:id="2093046223">
              <w:marLeft w:val="0"/>
              <w:marRight w:val="0"/>
              <w:marTop w:val="0"/>
              <w:marBottom w:val="0"/>
              <w:divBdr>
                <w:top w:val="none" w:sz="0" w:space="0" w:color="auto"/>
                <w:left w:val="none" w:sz="0" w:space="0" w:color="auto"/>
                <w:bottom w:val="none" w:sz="0" w:space="0" w:color="auto"/>
                <w:right w:val="none" w:sz="0" w:space="0" w:color="auto"/>
              </w:divBdr>
            </w:div>
            <w:div w:id="1951889845">
              <w:marLeft w:val="0"/>
              <w:marRight w:val="0"/>
              <w:marTop w:val="0"/>
              <w:marBottom w:val="0"/>
              <w:divBdr>
                <w:top w:val="none" w:sz="0" w:space="0" w:color="auto"/>
                <w:left w:val="none" w:sz="0" w:space="0" w:color="auto"/>
                <w:bottom w:val="none" w:sz="0" w:space="0" w:color="auto"/>
                <w:right w:val="none" w:sz="0" w:space="0" w:color="auto"/>
              </w:divBdr>
            </w:div>
            <w:div w:id="1003361288">
              <w:marLeft w:val="0"/>
              <w:marRight w:val="0"/>
              <w:marTop w:val="0"/>
              <w:marBottom w:val="0"/>
              <w:divBdr>
                <w:top w:val="none" w:sz="0" w:space="0" w:color="auto"/>
                <w:left w:val="none" w:sz="0" w:space="0" w:color="auto"/>
                <w:bottom w:val="none" w:sz="0" w:space="0" w:color="auto"/>
                <w:right w:val="none" w:sz="0" w:space="0" w:color="auto"/>
              </w:divBdr>
            </w:div>
            <w:div w:id="246227803">
              <w:marLeft w:val="0"/>
              <w:marRight w:val="0"/>
              <w:marTop w:val="0"/>
              <w:marBottom w:val="0"/>
              <w:divBdr>
                <w:top w:val="none" w:sz="0" w:space="0" w:color="auto"/>
                <w:left w:val="none" w:sz="0" w:space="0" w:color="auto"/>
                <w:bottom w:val="none" w:sz="0" w:space="0" w:color="auto"/>
                <w:right w:val="none" w:sz="0" w:space="0" w:color="auto"/>
              </w:divBdr>
            </w:div>
            <w:div w:id="18542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58">
      <w:bodyDiv w:val="1"/>
      <w:marLeft w:val="0"/>
      <w:marRight w:val="0"/>
      <w:marTop w:val="0"/>
      <w:marBottom w:val="0"/>
      <w:divBdr>
        <w:top w:val="none" w:sz="0" w:space="0" w:color="auto"/>
        <w:left w:val="none" w:sz="0" w:space="0" w:color="auto"/>
        <w:bottom w:val="none" w:sz="0" w:space="0" w:color="auto"/>
        <w:right w:val="none" w:sz="0" w:space="0" w:color="auto"/>
      </w:divBdr>
    </w:div>
    <w:div w:id="360056148">
      <w:bodyDiv w:val="1"/>
      <w:marLeft w:val="0"/>
      <w:marRight w:val="0"/>
      <w:marTop w:val="0"/>
      <w:marBottom w:val="0"/>
      <w:divBdr>
        <w:top w:val="none" w:sz="0" w:space="0" w:color="auto"/>
        <w:left w:val="none" w:sz="0" w:space="0" w:color="auto"/>
        <w:bottom w:val="none" w:sz="0" w:space="0" w:color="auto"/>
        <w:right w:val="none" w:sz="0" w:space="0" w:color="auto"/>
      </w:divBdr>
    </w:div>
    <w:div w:id="383262858">
      <w:bodyDiv w:val="1"/>
      <w:marLeft w:val="0"/>
      <w:marRight w:val="0"/>
      <w:marTop w:val="0"/>
      <w:marBottom w:val="0"/>
      <w:divBdr>
        <w:top w:val="none" w:sz="0" w:space="0" w:color="auto"/>
        <w:left w:val="none" w:sz="0" w:space="0" w:color="auto"/>
        <w:bottom w:val="none" w:sz="0" w:space="0" w:color="auto"/>
        <w:right w:val="none" w:sz="0" w:space="0" w:color="auto"/>
      </w:divBdr>
      <w:divsChild>
        <w:div w:id="1527402085">
          <w:marLeft w:val="0"/>
          <w:marRight w:val="0"/>
          <w:marTop w:val="0"/>
          <w:marBottom w:val="0"/>
          <w:divBdr>
            <w:top w:val="none" w:sz="0" w:space="0" w:color="auto"/>
            <w:left w:val="none" w:sz="0" w:space="0" w:color="auto"/>
            <w:bottom w:val="none" w:sz="0" w:space="0" w:color="auto"/>
            <w:right w:val="none" w:sz="0" w:space="0" w:color="auto"/>
          </w:divBdr>
          <w:divsChild>
            <w:div w:id="35543852">
              <w:marLeft w:val="0"/>
              <w:marRight w:val="0"/>
              <w:marTop w:val="0"/>
              <w:marBottom w:val="0"/>
              <w:divBdr>
                <w:top w:val="none" w:sz="0" w:space="0" w:color="auto"/>
                <w:left w:val="none" w:sz="0" w:space="0" w:color="auto"/>
                <w:bottom w:val="none" w:sz="0" w:space="0" w:color="auto"/>
                <w:right w:val="none" w:sz="0" w:space="0" w:color="auto"/>
              </w:divBdr>
            </w:div>
            <w:div w:id="54932464">
              <w:marLeft w:val="0"/>
              <w:marRight w:val="0"/>
              <w:marTop w:val="0"/>
              <w:marBottom w:val="0"/>
              <w:divBdr>
                <w:top w:val="none" w:sz="0" w:space="0" w:color="auto"/>
                <w:left w:val="none" w:sz="0" w:space="0" w:color="auto"/>
                <w:bottom w:val="none" w:sz="0" w:space="0" w:color="auto"/>
                <w:right w:val="none" w:sz="0" w:space="0" w:color="auto"/>
              </w:divBdr>
            </w:div>
            <w:div w:id="98768149">
              <w:marLeft w:val="0"/>
              <w:marRight w:val="0"/>
              <w:marTop w:val="0"/>
              <w:marBottom w:val="0"/>
              <w:divBdr>
                <w:top w:val="none" w:sz="0" w:space="0" w:color="auto"/>
                <w:left w:val="none" w:sz="0" w:space="0" w:color="auto"/>
                <w:bottom w:val="none" w:sz="0" w:space="0" w:color="auto"/>
                <w:right w:val="none" w:sz="0" w:space="0" w:color="auto"/>
              </w:divBdr>
            </w:div>
            <w:div w:id="248736286">
              <w:marLeft w:val="0"/>
              <w:marRight w:val="0"/>
              <w:marTop w:val="0"/>
              <w:marBottom w:val="0"/>
              <w:divBdr>
                <w:top w:val="none" w:sz="0" w:space="0" w:color="auto"/>
                <w:left w:val="none" w:sz="0" w:space="0" w:color="auto"/>
                <w:bottom w:val="none" w:sz="0" w:space="0" w:color="auto"/>
                <w:right w:val="none" w:sz="0" w:space="0" w:color="auto"/>
              </w:divBdr>
            </w:div>
            <w:div w:id="280041504">
              <w:marLeft w:val="0"/>
              <w:marRight w:val="0"/>
              <w:marTop w:val="0"/>
              <w:marBottom w:val="0"/>
              <w:divBdr>
                <w:top w:val="none" w:sz="0" w:space="0" w:color="auto"/>
                <w:left w:val="none" w:sz="0" w:space="0" w:color="auto"/>
                <w:bottom w:val="none" w:sz="0" w:space="0" w:color="auto"/>
                <w:right w:val="none" w:sz="0" w:space="0" w:color="auto"/>
              </w:divBdr>
            </w:div>
            <w:div w:id="302271934">
              <w:marLeft w:val="0"/>
              <w:marRight w:val="0"/>
              <w:marTop w:val="0"/>
              <w:marBottom w:val="0"/>
              <w:divBdr>
                <w:top w:val="none" w:sz="0" w:space="0" w:color="auto"/>
                <w:left w:val="none" w:sz="0" w:space="0" w:color="auto"/>
                <w:bottom w:val="none" w:sz="0" w:space="0" w:color="auto"/>
                <w:right w:val="none" w:sz="0" w:space="0" w:color="auto"/>
              </w:divBdr>
            </w:div>
            <w:div w:id="306478320">
              <w:marLeft w:val="0"/>
              <w:marRight w:val="0"/>
              <w:marTop w:val="0"/>
              <w:marBottom w:val="0"/>
              <w:divBdr>
                <w:top w:val="none" w:sz="0" w:space="0" w:color="auto"/>
                <w:left w:val="none" w:sz="0" w:space="0" w:color="auto"/>
                <w:bottom w:val="none" w:sz="0" w:space="0" w:color="auto"/>
                <w:right w:val="none" w:sz="0" w:space="0" w:color="auto"/>
              </w:divBdr>
            </w:div>
            <w:div w:id="320237356">
              <w:marLeft w:val="0"/>
              <w:marRight w:val="0"/>
              <w:marTop w:val="0"/>
              <w:marBottom w:val="0"/>
              <w:divBdr>
                <w:top w:val="none" w:sz="0" w:space="0" w:color="auto"/>
                <w:left w:val="none" w:sz="0" w:space="0" w:color="auto"/>
                <w:bottom w:val="none" w:sz="0" w:space="0" w:color="auto"/>
                <w:right w:val="none" w:sz="0" w:space="0" w:color="auto"/>
              </w:divBdr>
            </w:div>
            <w:div w:id="337511601">
              <w:marLeft w:val="0"/>
              <w:marRight w:val="0"/>
              <w:marTop w:val="0"/>
              <w:marBottom w:val="0"/>
              <w:divBdr>
                <w:top w:val="none" w:sz="0" w:space="0" w:color="auto"/>
                <w:left w:val="none" w:sz="0" w:space="0" w:color="auto"/>
                <w:bottom w:val="none" w:sz="0" w:space="0" w:color="auto"/>
                <w:right w:val="none" w:sz="0" w:space="0" w:color="auto"/>
              </w:divBdr>
            </w:div>
            <w:div w:id="436028528">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 w:id="503056500">
              <w:marLeft w:val="0"/>
              <w:marRight w:val="0"/>
              <w:marTop w:val="0"/>
              <w:marBottom w:val="0"/>
              <w:divBdr>
                <w:top w:val="none" w:sz="0" w:space="0" w:color="auto"/>
                <w:left w:val="none" w:sz="0" w:space="0" w:color="auto"/>
                <w:bottom w:val="none" w:sz="0" w:space="0" w:color="auto"/>
                <w:right w:val="none" w:sz="0" w:space="0" w:color="auto"/>
              </w:divBdr>
            </w:div>
            <w:div w:id="532159627">
              <w:marLeft w:val="0"/>
              <w:marRight w:val="0"/>
              <w:marTop w:val="0"/>
              <w:marBottom w:val="0"/>
              <w:divBdr>
                <w:top w:val="none" w:sz="0" w:space="0" w:color="auto"/>
                <w:left w:val="none" w:sz="0" w:space="0" w:color="auto"/>
                <w:bottom w:val="none" w:sz="0" w:space="0" w:color="auto"/>
                <w:right w:val="none" w:sz="0" w:space="0" w:color="auto"/>
              </w:divBdr>
            </w:div>
            <w:div w:id="578907027">
              <w:marLeft w:val="0"/>
              <w:marRight w:val="0"/>
              <w:marTop w:val="0"/>
              <w:marBottom w:val="0"/>
              <w:divBdr>
                <w:top w:val="none" w:sz="0" w:space="0" w:color="auto"/>
                <w:left w:val="none" w:sz="0" w:space="0" w:color="auto"/>
                <w:bottom w:val="none" w:sz="0" w:space="0" w:color="auto"/>
                <w:right w:val="none" w:sz="0" w:space="0" w:color="auto"/>
              </w:divBdr>
            </w:div>
            <w:div w:id="614219756">
              <w:marLeft w:val="0"/>
              <w:marRight w:val="0"/>
              <w:marTop w:val="0"/>
              <w:marBottom w:val="0"/>
              <w:divBdr>
                <w:top w:val="none" w:sz="0" w:space="0" w:color="auto"/>
                <w:left w:val="none" w:sz="0" w:space="0" w:color="auto"/>
                <w:bottom w:val="none" w:sz="0" w:space="0" w:color="auto"/>
                <w:right w:val="none" w:sz="0" w:space="0" w:color="auto"/>
              </w:divBdr>
            </w:div>
            <w:div w:id="641496762">
              <w:marLeft w:val="0"/>
              <w:marRight w:val="0"/>
              <w:marTop w:val="0"/>
              <w:marBottom w:val="0"/>
              <w:divBdr>
                <w:top w:val="none" w:sz="0" w:space="0" w:color="auto"/>
                <w:left w:val="none" w:sz="0" w:space="0" w:color="auto"/>
                <w:bottom w:val="none" w:sz="0" w:space="0" w:color="auto"/>
                <w:right w:val="none" w:sz="0" w:space="0" w:color="auto"/>
              </w:divBdr>
            </w:div>
            <w:div w:id="665716027">
              <w:marLeft w:val="0"/>
              <w:marRight w:val="0"/>
              <w:marTop w:val="0"/>
              <w:marBottom w:val="0"/>
              <w:divBdr>
                <w:top w:val="none" w:sz="0" w:space="0" w:color="auto"/>
                <w:left w:val="none" w:sz="0" w:space="0" w:color="auto"/>
                <w:bottom w:val="none" w:sz="0" w:space="0" w:color="auto"/>
                <w:right w:val="none" w:sz="0" w:space="0" w:color="auto"/>
              </w:divBdr>
            </w:div>
            <w:div w:id="677271734">
              <w:marLeft w:val="0"/>
              <w:marRight w:val="0"/>
              <w:marTop w:val="0"/>
              <w:marBottom w:val="0"/>
              <w:divBdr>
                <w:top w:val="none" w:sz="0" w:space="0" w:color="auto"/>
                <w:left w:val="none" w:sz="0" w:space="0" w:color="auto"/>
                <w:bottom w:val="none" w:sz="0" w:space="0" w:color="auto"/>
                <w:right w:val="none" w:sz="0" w:space="0" w:color="auto"/>
              </w:divBdr>
            </w:div>
            <w:div w:id="713774637">
              <w:marLeft w:val="0"/>
              <w:marRight w:val="0"/>
              <w:marTop w:val="0"/>
              <w:marBottom w:val="0"/>
              <w:divBdr>
                <w:top w:val="none" w:sz="0" w:space="0" w:color="auto"/>
                <w:left w:val="none" w:sz="0" w:space="0" w:color="auto"/>
                <w:bottom w:val="none" w:sz="0" w:space="0" w:color="auto"/>
                <w:right w:val="none" w:sz="0" w:space="0" w:color="auto"/>
              </w:divBdr>
            </w:div>
            <w:div w:id="750008043">
              <w:marLeft w:val="0"/>
              <w:marRight w:val="0"/>
              <w:marTop w:val="0"/>
              <w:marBottom w:val="0"/>
              <w:divBdr>
                <w:top w:val="none" w:sz="0" w:space="0" w:color="auto"/>
                <w:left w:val="none" w:sz="0" w:space="0" w:color="auto"/>
                <w:bottom w:val="none" w:sz="0" w:space="0" w:color="auto"/>
                <w:right w:val="none" w:sz="0" w:space="0" w:color="auto"/>
              </w:divBdr>
            </w:div>
            <w:div w:id="823932112">
              <w:marLeft w:val="0"/>
              <w:marRight w:val="0"/>
              <w:marTop w:val="0"/>
              <w:marBottom w:val="0"/>
              <w:divBdr>
                <w:top w:val="none" w:sz="0" w:space="0" w:color="auto"/>
                <w:left w:val="none" w:sz="0" w:space="0" w:color="auto"/>
                <w:bottom w:val="none" w:sz="0" w:space="0" w:color="auto"/>
                <w:right w:val="none" w:sz="0" w:space="0" w:color="auto"/>
              </w:divBdr>
            </w:div>
            <w:div w:id="835997642">
              <w:marLeft w:val="0"/>
              <w:marRight w:val="0"/>
              <w:marTop w:val="0"/>
              <w:marBottom w:val="0"/>
              <w:divBdr>
                <w:top w:val="none" w:sz="0" w:space="0" w:color="auto"/>
                <w:left w:val="none" w:sz="0" w:space="0" w:color="auto"/>
                <w:bottom w:val="none" w:sz="0" w:space="0" w:color="auto"/>
                <w:right w:val="none" w:sz="0" w:space="0" w:color="auto"/>
              </w:divBdr>
            </w:div>
            <w:div w:id="884172818">
              <w:marLeft w:val="0"/>
              <w:marRight w:val="0"/>
              <w:marTop w:val="0"/>
              <w:marBottom w:val="0"/>
              <w:divBdr>
                <w:top w:val="none" w:sz="0" w:space="0" w:color="auto"/>
                <w:left w:val="none" w:sz="0" w:space="0" w:color="auto"/>
                <w:bottom w:val="none" w:sz="0" w:space="0" w:color="auto"/>
                <w:right w:val="none" w:sz="0" w:space="0" w:color="auto"/>
              </w:divBdr>
            </w:div>
            <w:div w:id="887686809">
              <w:marLeft w:val="0"/>
              <w:marRight w:val="0"/>
              <w:marTop w:val="0"/>
              <w:marBottom w:val="0"/>
              <w:divBdr>
                <w:top w:val="none" w:sz="0" w:space="0" w:color="auto"/>
                <w:left w:val="none" w:sz="0" w:space="0" w:color="auto"/>
                <w:bottom w:val="none" w:sz="0" w:space="0" w:color="auto"/>
                <w:right w:val="none" w:sz="0" w:space="0" w:color="auto"/>
              </w:divBdr>
            </w:div>
            <w:div w:id="1048340318">
              <w:marLeft w:val="0"/>
              <w:marRight w:val="0"/>
              <w:marTop w:val="0"/>
              <w:marBottom w:val="0"/>
              <w:divBdr>
                <w:top w:val="none" w:sz="0" w:space="0" w:color="auto"/>
                <w:left w:val="none" w:sz="0" w:space="0" w:color="auto"/>
                <w:bottom w:val="none" w:sz="0" w:space="0" w:color="auto"/>
                <w:right w:val="none" w:sz="0" w:space="0" w:color="auto"/>
              </w:divBdr>
            </w:div>
            <w:div w:id="1101098496">
              <w:marLeft w:val="0"/>
              <w:marRight w:val="0"/>
              <w:marTop w:val="0"/>
              <w:marBottom w:val="0"/>
              <w:divBdr>
                <w:top w:val="none" w:sz="0" w:space="0" w:color="auto"/>
                <w:left w:val="none" w:sz="0" w:space="0" w:color="auto"/>
                <w:bottom w:val="none" w:sz="0" w:space="0" w:color="auto"/>
                <w:right w:val="none" w:sz="0" w:space="0" w:color="auto"/>
              </w:divBdr>
            </w:div>
            <w:div w:id="1104688015">
              <w:marLeft w:val="0"/>
              <w:marRight w:val="0"/>
              <w:marTop w:val="0"/>
              <w:marBottom w:val="0"/>
              <w:divBdr>
                <w:top w:val="none" w:sz="0" w:space="0" w:color="auto"/>
                <w:left w:val="none" w:sz="0" w:space="0" w:color="auto"/>
                <w:bottom w:val="none" w:sz="0" w:space="0" w:color="auto"/>
                <w:right w:val="none" w:sz="0" w:space="0" w:color="auto"/>
              </w:divBdr>
            </w:div>
            <w:div w:id="1128354313">
              <w:marLeft w:val="0"/>
              <w:marRight w:val="0"/>
              <w:marTop w:val="0"/>
              <w:marBottom w:val="0"/>
              <w:divBdr>
                <w:top w:val="none" w:sz="0" w:space="0" w:color="auto"/>
                <w:left w:val="none" w:sz="0" w:space="0" w:color="auto"/>
                <w:bottom w:val="none" w:sz="0" w:space="0" w:color="auto"/>
                <w:right w:val="none" w:sz="0" w:space="0" w:color="auto"/>
              </w:divBdr>
            </w:div>
            <w:div w:id="1165704305">
              <w:marLeft w:val="0"/>
              <w:marRight w:val="0"/>
              <w:marTop w:val="0"/>
              <w:marBottom w:val="0"/>
              <w:divBdr>
                <w:top w:val="none" w:sz="0" w:space="0" w:color="auto"/>
                <w:left w:val="none" w:sz="0" w:space="0" w:color="auto"/>
                <w:bottom w:val="none" w:sz="0" w:space="0" w:color="auto"/>
                <w:right w:val="none" w:sz="0" w:space="0" w:color="auto"/>
              </w:divBdr>
            </w:div>
            <w:div w:id="1172374380">
              <w:marLeft w:val="0"/>
              <w:marRight w:val="0"/>
              <w:marTop w:val="0"/>
              <w:marBottom w:val="0"/>
              <w:divBdr>
                <w:top w:val="none" w:sz="0" w:space="0" w:color="auto"/>
                <w:left w:val="none" w:sz="0" w:space="0" w:color="auto"/>
                <w:bottom w:val="none" w:sz="0" w:space="0" w:color="auto"/>
                <w:right w:val="none" w:sz="0" w:space="0" w:color="auto"/>
              </w:divBdr>
            </w:div>
            <w:div w:id="1337533004">
              <w:marLeft w:val="0"/>
              <w:marRight w:val="0"/>
              <w:marTop w:val="0"/>
              <w:marBottom w:val="0"/>
              <w:divBdr>
                <w:top w:val="none" w:sz="0" w:space="0" w:color="auto"/>
                <w:left w:val="none" w:sz="0" w:space="0" w:color="auto"/>
                <w:bottom w:val="none" w:sz="0" w:space="0" w:color="auto"/>
                <w:right w:val="none" w:sz="0" w:space="0" w:color="auto"/>
              </w:divBdr>
            </w:div>
            <w:div w:id="1373336134">
              <w:marLeft w:val="0"/>
              <w:marRight w:val="0"/>
              <w:marTop w:val="0"/>
              <w:marBottom w:val="0"/>
              <w:divBdr>
                <w:top w:val="none" w:sz="0" w:space="0" w:color="auto"/>
                <w:left w:val="none" w:sz="0" w:space="0" w:color="auto"/>
                <w:bottom w:val="none" w:sz="0" w:space="0" w:color="auto"/>
                <w:right w:val="none" w:sz="0" w:space="0" w:color="auto"/>
              </w:divBdr>
            </w:div>
            <w:div w:id="1432312668">
              <w:marLeft w:val="0"/>
              <w:marRight w:val="0"/>
              <w:marTop w:val="0"/>
              <w:marBottom w:val="0"/>
              <w:divBdr>
                <w:top w:val="none" w:sz="0" w:space="0" w:color="auto"/>
                <w:left w:val="none" w:sz="0" w:space="0" w:color="auto"/>
                <w:bottom w:val="none" w:sz="0" w:space="0" w:color="auto"/>
                <w:right w:val="none" w:sz="0" w:space="0" w:color="auto"/>
              </w:divBdr>
            </w:div>
            <w:div w:id="1433549944">
              <w:marLeft w:val="0"/>
              <w:marRight w:val="0"/>
              <w:marTop w:val="0"/>
              <w:marBottom w:val="0"/>
              <w:divBdr>
                <w:top w:val="none" w:sz="0" w:space="0" w:color="auto"/>
                <w:left w:val="none" w:sz="0" w:space="0" w:color="auto"/>
                <w:bottom w:val="none" w:sz="0" w:space="0" w:color="auto"/>
                <w:right w:val="none" w:sz="0" w:space="0" w:color="auto"/>
              </w:divBdr>
            </w:div>
            <w:div w:id="1504079408">
              <w:marLeft w:val="0"/>
              <w:marRight w:val="0"/>
              <w:marTop w:val="0"/>
              <w:marBottom w:val="0"/>
              <w:divBdr>
                <w:top w:val="none" w:sz="0" w:space="0" w:color="auto"/>
                <w:left w:val="none" w:sz="0" w:space="0" w:color="auto"/>
                <w:bottom w:val="none" w:sz="0" w:space="0" w:color="auto"/>
                <w:right w:val="none" w:sz="0" w:space="0" w:color="auto"/>
              </w:divBdr>
            </w:div>
            <w:div w:id="1522357433">
              <w:marLeft w:val="0"/>
              <w:marRight w:val="0"/>
              <w:marTop w:val="0"/>
              <w:marBottom w:val="0"/>
              <w:divBdr>
                <w:top w:val="none" w:sz="0" w:space="0" w:color="auto"/>
                <w:left w:val="none" w:sz="0" w:space="0" w:color="auto"/>
                <w:bottom w:val="none" w:sz="0" w:space="0" w:color="auto"/>
                <w:right w:val="none" w:sz="0" w:space="0" w:color="auto"/>
              </w:divBdr>
            </w:div>
            <w:div w:id="1545480449">
              <w:marLeft w:val="0"/>
              <w:marRight w:val="0"/>
              <w:marTop w:val="0"/>
              <w:marBottom w:val="0"/>
              <w:divBdr>
                <w:top w:val="none" w:sz="0" w:space="0" w:color="auto"/>
                <w:left w:val="none" w:sz="0" w:space="0" w:color="auto"/>
                <w:bottom w:val="none" w:sz="0" w:space="0" w:color="auto"/>
                <w:right w:val="none" w:sz="0" w:space="0" w:color="auto"/>
              </w:divBdr>
            </w:div>
            <w:div w:id="1609922223">
              <w:marLeft w:val="0"/>
              <w:marRight w:val="0"/>
              <w:marTop w:val="0"/>
              <w:marBottom w:val="0"/>
              <w:divBdr>
                <w:top w:val="none" w:sz="0" w:space="0" w:color="auto"/>
                <w:left w:val="none" w:sz="0" w:space="0" w:color="auto"/>
                <w:bottom w:val="none" w:sz="0" w:space="0" w:color="auto"/>
                <w:right w:val="none" w:sz="0" w:space="0" w:color="auto"/>
              </w:divBdr>
            </w:div>
            <w:div w:id="1658726025">
              <w:marLeft w:val="0"/>
              <w:marRight w:val="0"/>
              <w:marTop w:val="0"/>
              <w:marBottom w:val="0"/>
              <w:divBdr>
                <w:top w:val="none" w:sz="0" w:space="0" w:color="auto"/>
                <w:left w:val="none" w:sz="0" w:space="0" w:color="auto"/>
                <w:bottom w:val="none" w:sz="0" w:space="0" w:color="auto"/>
                <w:right w:val="none" w:sz="0" w:space="0" w:color="auto"/>
              </w:divBdr>
            </w:div>
            <w:div w:id="1676110792">
              <w:marLeft w:val="0"/>
              <w:marRight w:val="0"/>
              <w:marTop w:val="0"/>
              <w:marBottom w:val="0"/>
              <w:divBdr>
                <w:top w:val="none" w:sz="0" w:space="0" w:color="auto"/>
                <w:left w:val="none" w:sz="0" w:space="0" w:color="auto"/>
                <w:bottom w:val="none" w:sz="0" w:space="0" w:color="auto"/>
                <w:right w:val="none" w:sz="0" w:space="0" w:color="auto"/>
              </w:divBdr>
            </w:div>
            <w:div w:id="1732389426">
              <w:marLeft w:val="0"/>
              <w:marRight w:val="0"/>
              <w:marTop w:val="0"/>
              <w:marBottom w:val="0"/>
              <w:divBdr>
                <w:top w:val="none" w:sz="0" w:space="0" w:color="auto"/>
                <w:left w:val="none" w:sz="0" w:space="0" w:color="auto"/>
                <w:bottom w:val="none" w:sz="0" w:space="0" w:color="auto"/>
                <w:right w:val="none" w:sz="0" w:space="0" w:color="auto"/>
              </w:divBdr>
            </w:div>
            <w:div w:id="1740589809">
              <w:marLeft w:val="0"/>
              <w:marRight w:val="0"/>
              <w:marTop w:val="0"/>
              <w:marBottom w:val="0"/>
              <w:divBdr>
                <w:top w:val="none" w:sz="0" w:space="0" w:color="auto"/>
                <w:left w:val="none" w:sz="0" w:space="0" w:color="auto"/>
                <w:bottom w:val="none" w:sz="0" w:space="0" w:color="auto"/>
                <w:right w:val="none" w:sz="0" w:space="0" w:color="auto"/>
              </w:divBdr>
            </w:div>
            <w:div w:id="1813983770">
              <w:marLeft w:val="0"/>
              <w:marRight w:val="0"/>
              <w:marTop w:val="0"/>
              <w:marBottom w:val="0"/>
              <w:divBdr>
                <w:top w:val="none" w:sz="0" w:space="0" w:color="auto"/>
                <w:left w:val="none" w:sz="0" w:space="0" w:color="auto"/>
                <w:bottom w:val="none" w:sz="0" w:space="0" w:color="auto"/>
                <w:right w:val="none" w:sz="0" w:space="0" w:color="auto"/>
              </w:divBdr>
            </w:div>
            <w:div w:id="1901747798">
              <w:marLeft w:val="0"/>
              <w:marRight w:val="0"/>
              <w:marTop w:val="0"/>
              <w:marBottom w:val="0"/>
              <w:divBdr>
                <w:top w:val="none" w:sz="0" w:space="0" w:color="auto"/>
                <w:left w:val="none" w:sz="0" w:space="0" w:color="auto"/>
                <w:bottom w:val="none" w:sz="0" w:space="0" w:color="auto"/>
                <w:right w:val="none" w:sz="0" w:space="0" w:color="auto"/>
              </w:divBdr>
            </w:div>
            <w:div w:id="1922908880">
              <w:marLeft w:val="0"/>
              <w:marRight w:val="0"/>
              <w:marTop w:val="0"/>
              <w:marBottom w:val="0"/>
              <w:divBdr>
                <w:top w:val="none" w:sz="0" w:space="0" w:color="auto"/>
                <w:left w:val="none" w:sz="0" w:space="0" w:color="auto"/>
                <w:bottom w:val="none" w:sz="0" w:space="0" w:color="auto"/>
                <w:right w:val="none" w:sz="0" w:space="0" w:color="auto"/>
              </w:divBdr>
            </w:div>
            <w:div w:id="20238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5786">
      <w:bodyDiv w:val="1"/>
      <w:marLeft w:val="0"/>
      <w:marRight w:val="0"/>
      <w:marTop w:val="0"/>
      <w:marBottom w:val="0"/>
      <w:divBdr>
        <w:top w:val="none" w:sz="0" w:space="0" w:color="auto"/>
        <w:left w:val="none" w:sz="0" w:space="0" w:color="auto"/>
        <w:bottom w:val="none" w:sz="0" w:space="0" w:color="auto"/>
        <w:right w:val="none" w:sz="0" w:space="0" w:color="auto"/>
      </w:divBdr>
      <w:divsChild>
        <w:div w:id="2047559442">
          <w:marLeft w:val="0"/>
          <w:marRight w:val="0"/>
          <w:marTop w:val="0"/>
          <w:marBottom w:val="0"/>
          <w:divBdr>
            <w:top w:val="none" w:sz="0" w:space="0" w:color="auto"/>
            <w:left w:val="none" w:sz="0" w:space="0" w:color="auto"/>
            <w:bottom w:val="none" w:sz="0" w:space="0" w:color="auto"/>
            <w:right w:val="none" w:sz="0" w:space="0" w:color="auto"/>
          </w:divBdr>
          <w:divsChild>
            <w:div w:id="1840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20066">
      <w:bodyDiv w:val="1"/>
      <w:marLeft w:val="0"/>
      <w:marRight w:val="0"/>
      <w:marTop w:val="0"/>
      <w:marBottom w:val="0"/>
      <w:divBdr>
        <w:top w:val="none" w:sz="0" w:space="0" w:color="auto"/>
        <w:left w:val="none" w:sz="0" w:space="0" w:color="auto"/>
        <w:bottom w:val="none" w:sz="0" w:space="0" w:color="auto"/>
        <w:right w:val="none" w:sz="0" w:space="0" w:color="auto"/>
      </w:divBdr>
      <w:divsChild>
        <w:div w:id="1695497104">
          <w:marLeft w:val="0"/>
          <w:marRight w:val="0"/>
          <w:marTop w:val="0"/>
          <w:marBottom w:val="0"/>
          <w:divBdr>
            <w:top w:val="none" w:sz="0" w:space="0" w:color="auto"/>
            <w:left w:val="none" w:sz="0" w:space="0" w:color="auto"/>
            <w:bottom w:val="none" w:sz="0" w:space="0" w:color="auto"/>
            <w:right w:val="none" w:sz="0" w:space="0" w:color="auto"/>
          </w:divBdr>
          <w:divsChild>
            <w:div w:id="10624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6205">
      <w:bodyDiv w:val="1"/>
      <w:marLeft w:val="0"/>
      <w:marRight w:val="0"/>
      <w:marTop w:val="0"/>
      <w:marBottom w:val="0"/>
      <w:divBdr>
        <w:top w:val="none" w:sz="0" w:space="0" w:color="auto"/>
        <w:left w:val="none" w:sz="0" w:space="0" w:color="auto"/>
        <w:bottom w:val="none" w:sz="0" w:space="0" w:color="auto"/>
        <w:right w:val="none" w:sz="0" w:space="0" w:color="auto"/>
      </w:divBdr>
      <w:divsChild>
        <w:div w:id="2087915258">
          <w:marLeft w:val="0"/>
          <w:marRight w:val="0"/>
          <w:marTop w:val="0"/>
          <w:marBottom w:val="0"/>
          <w:divBdr>
            <w:top w:val="none" w:sz="0" w:space="0" w:color="auto"/>
            <w:left w:val="none" w:sz="0" w:space="0" w:color="auto"/>
            <w:bottom w:val="none" w:sz="0" w:space="0" w:color="auto"/>
            <w:right w:val="none" w:sz="0" w:space="0" w:color="auto"/>
          </w:divBdr>
          <w:divsChild>
            <w:div w:id="30884624">
              <w:marLeft w:val="0"/>
              <w:marRight w:val="0"/>
              <w:marTop w:val="0"/>
              <w:marBottom w:val="0"/>
              <w:divBdr>
                <w:top w:val="none" w:sz="0" w:space="0" w:color="auto"/>
                <w:left w:val="none" w:sz="0" w:space="0" w:color="auto"/>
                <w:bottom w:val="none" w:sz="0" w:space="0" w:color="auto"/>
                <w:right w:val="none" w:sz="0" w:space="0" w:color="auto"/>
              </w:divBdr>
            </w:div>
            <w:div w:id="36708605">
              <w:marLeft w:val="0"/>
              <w:marRight w:val="0"/>
              <w:marTop w:val="0"/>
              <w:marBottom w:val="0"/>
              <w:divBdr>
                <w:top w:val="none" w:sz="0" w:space="0" w:color="auto"/>
                <w:left w:val="none" w:sz="0" w:space="0" w:color="auto"/>
                <w:bottom w:val="none" w:sz="0" w:space="0" w:color="auto"/>
                <w:right w:val="none" w:sz="0" w:space="0" w:color="auto"/>
              </w:divBdr>
            </w:div>
            <w:div w:id="47187760">
              <w:marLeft w:val="0"/>
              <w:marRight w:val="0"/>
              <w:marTop w:val="0"/>
              <w:marBottom w:val="0"/>
              <w:divBdr>
                <w:top w:val="none" w:sz="0" w:space="0" w:color="auto"/>
                <w:left w:val="none" w:sz="0" w:space="0" w:color="auto"/>
                <w:bottom w:val="none" w:sz="0" w:space="0" w:color="auto"/>
                <w:right w:val="none" w:sz="0" w:space="0" w:color="auto"/>
              </w:divBdr>
            </w:div>
            <w:div w:id="94324968">
              <w:marLeft w:val="0"/>
              <w:marRight w:val="0"/>
              <w:marTop w:val="0"/>
              <w:marBottom w:val="0"/>
              <w:divBdr>
                <w:top w:val="none" w:sz="0" w:space="0" w:color="auto"/>
                <w:left w:val="none" w:sz="0" w:space="0" w:color="auto"/>
                <w:bottom w:val="none" w:sz="0" w:space="0" w:color="auto"/>
                <w:right w:val="none" w:sz="0" w:space="0" w:color="auto"/>
              </w:divBdr>
            </w:div>
            <w:div w:id="192233133">
              <w:marLeft w:val="0"/>
              <w:marRight w:val="0"/>
              <w:marTop w:val="0"/>
              <w:marBottom w:val="0"/>
              <w:divBdr>
                <w:top w:val="none" w:sz="0" w:space="0" w:color="auto"/>
                <w:left w:val="none" w:sz="0" w:space="0" w:color="auto"/>
                <w:bottom w:val="none" w:sz="0" w:space="0" w:color="auto"/>
                <w:right w:val="none" w:sz="0" w:space="0" w:color="auto"/>
              </w:divBdr>
            </w:div>
            <w:div w:id="211964830">
              <w:marLeft w:val="0"/>
              <w:marRight w:val="0"/>
              <w:marTop w:val="0"/>
              <w:marBottom w:val="0"/>
              <w:divBdr>
                <w:top w:val="none" w:sz="0" w:space="0" w:color="auto"/>
                <w:left w:val="none" w:sz="0" w:space="0" w:color="auto"/>
                <w:bottom w:val="none" w:sz="0" w:space="0" w:color="auto"/>
                <w:right w:val="none" w:sz="0" w:space="0" w:color="auto"/>
              </w:divBdr>
            </w:div>
            <w:div w:id="283267922">
              <w:marLeft w:val="0"/>
              <w:marRight w:val="0"/>
              <w:marTop w:val="0"/>
              <w:marBottom w:val="0"/>
              <w:divBdr>
                <w:top w:val="none" w:sz="0" w:space="0" w:color="auto"/>
                <w:left w:val="none" w:sz="0" w:space="0" w:color="auto"/>
                <w:bottom w:val="none" w:sz="0" w:space="0" w:color="auto"/>
                <w:right w:val="none" w:sz="0" w:space="0" w:color="auto"/>
              </w:divBdr>
            </w:div>
            <w:div w:id="296035825">
              <w:marLeft w:val="0"/>
              <w:marRight w:val="0"/>
              <w:marTop w:val="0"/>
              <w:marBottom w:val="0"/>
              <w:divBdr>
                <w:top w:val="none" w:sz="0" w:space="0" w:color="auto"/>
                <w:left w:val="none" w:sz="0" w:space="0" w:color="auto"/>
                <w:bottom w:val="none" w:sz="0" w:space="0" w:color="auto"/>
                <w:right w:val="none" w:sz="0" w:space="0" w:color="auto"/>
              </w:divBdr>
            </w:div>
            <w:div w:id="361907395">
              <w:marLeft w:val="0"/>
              <w:marRight w:val="0"/>
              <w:marTop w:val="0"/>
              <w:marBottom w:val="0"/>
              <w:divBdr>
                <w:top w:val="none" w:sz="0" w:space="0" w:color="auto"/>
                <w:left w:val="none" w:sz="0" w:space="0" w:color="auto"/>
                <w:bottom w:val="none" w:sz="0" w:space="0" w:color="auto"/>
                <w:right w:val="none" w:sz="0" w:space="0" w:color="auto"/>
              </w:divBdr>
            </w:div>
            <w:div w:id="447940688">
              <w:marLeft w:val="0"/>
              <w:marRight w:val="0"/>
              <w:marTop w:val="0"/>
              <w:marBottom w:val="0"/>
              <w:divBdr>
                <w:top w:val="none" w:sz="0" w:space="0" w:color="auto"/>
                <w:left w:val="none" w:sz="0" w:space="0" w:color="auto"/>
                <w:bottom w:val="none" w:sz="0" w:space="0" w:color="auto"/>
                <w:right w:val="none" w:sz="0" w:space="0" w:color="auto"/>
              </w:divBdr>
            </w:div>
            <w:div w:id="560333535">
              <w:marLeft w:val="0"/>
              <w:marRight w:val="0"/>
              <w:marTop w:val="0"/>
              <w:marBottom w:val="0"/>
              <w:divBdr>
                <w:top w:val="none" w:sz="0" w:space="0" w:color="auto"/>
                <w:left w:val="none" w:sz="0" w:space="0" w:color="auto"/>
                <w:bottom w:val="none" w:sz="0" w:space="0" w:color="auto"/>
                <w:right w:val="none" w:sz="0" w:space="0" w:color="auto"/>
              </w:divBdr>
            </w:div>
            <w:div w:id="637731361">
              <w:marLeft w:val="0"/>
              <w:marRight w:val="0"/>
              <w:marTop w:val="0"/>
              <w:marBottom w:val="0"/>
              <w:divBdr>
                <w:top w:val="none" w:sz="0" w:space="0" w:color="auto"/>
                <w:left w:val="none" w:sz="0" w:space="0" w:color="auto"/>
                <w:bottom w:val="none" w:sz="0" w:space="0" w:color="auto"/>
                <w:right w:val="none" w:sz="0" w:space="0" w:color="auto"/>
              </w:divBdr>
            </w:div>
            <w:div w:id="726029683">
              <w:marLeft w:val="0"/>
              <w:marRight w:val="0"/>
              <w:marTop w:val="0"/>
              <w:marBottom w:val="0"/>
              <w:divBdr>
                <w:top w:val="none" w:sz="0" w:space="0" w:color="auto"/>
                <w:left w:val="none" w:sz="0" w:space="0" w:color="auto"/>
                <w:bottom w:val="none" w:sz="0" w:space="0" w:color="auto"/>
                <w:right w:val="none" w:sz="0" w:space="0" w:color="auto"/>
              </w:divBdr>
            </w:div>
            <w:div w:id="789860209">
              <w:marLeft w:val="0"/>
              <w:marRight w:val="0"/>
              <w:marTop w:val="0"/>
              <w:marBottom w:val="0"/>
              <w:divBdr>
                <w:top w:val="none" w:sz="0" w:space="0" w:color="auto"/>
                <w:left w:val="none" w:sz="0" w:space="0" w:color="auto"/>
                <w:bottom w:val="none" w:sz="0" w:space="0" w:color="auto"/>
                <w:right w:val="none" w:sz="0" w:space="0" w:color="auto"/>
              </w:divBdr>
            </w:div>
            <w:div w:id="823934340">
              <w:marLeft w:val="0"/>
              <w:marRight w:val="0"/>
              <w:marTop w:val="0"/>
              <w:marBottom w:val="0"/>
              <w:divBdr>
                <w:top w:val="none" w:sz="0" w:space="0" w:color="auto"/>
                <w:left w:val="none" w:sz="0" w:space="0" w:color="auto"/>
                <w:bottom w:val="none" w:sz="0" w:space="0" w:color="auto"/>
                <w:right w:val="none" w:sz="0" w:space="0" w:color="auto"/>
              </w:divBdr>
            </w:div>
            <w:div w:id="867717871">
              <w:marLeft w:val="0"/>
              <w:marRight w:val="0"/>
              <w:marTop w:val="0"/>
              <w:marBottom w:val="0"/>
              <w:divBdr>
                <w:top w:val="none" w:sz="0" w:space="0" w:color="auto"/>
                <w:left w:val="none" w:sz="0" w:space="0" w:color="auto"/>
                <w:bottom w:val="none" w:sz="0" w:space="0" w:color="auto"/>
                <w:right w:val="none" w:sz="0" w:space="0" w:color="auto"/>
              </w:divBdr>
            </w:div>
            <w:div w:id="960839840">
              <w:marLeft w:val="0"/>
              <w:marRight w:val="0"/>
              <w:marTop w:val="0"/>
              <w:marBottom w:val="0"/>
              <w:divBdr>
                <w:top w:val="none" w:sz="0" w:space="0" w:color="auto"/>
                <w:left w:val="none" w:sz="0" w:space="0" w:color="auto"/>
                <w:bottom w:val="none" w:sz="0" w:space="0" w:color="auto"/>
                <w:right w:val="none" w:sz="0" w:space="0" w:color="auto"/>
              </w:divBdr>
            </w:div>
            <w:div w:id="1164318630">
              <w:marLeft w:val="0"/>
              <w:marRight w:val="0"/>
              <w:marTop w:val="0"/>
              <w:marBottom w:val="0"/>
              <w:divBdr>
                <w:top w:val="none" w:sz="0" w:space="0" w:color="auto"/>
                <w:left w:val="none" w:sz="0" w:space="0" w:color="auto"/>
                <w:bottom w:val="none" w:sz="0" w:space="0" w:color="auto"/>
                <w:right w:val="none" w:sz="0" w:space="0" w:color="auto"/>
              </w:divBdr>
            </w:div>
            <w:div w:id="1224178900">
              <w:marLeft w:val="0"/>
              <w:marRight w:val="0"/>
              <w:marTop w:val="0"/>
              <w:marBottom w:val="0"/>
              <w:divBdr>
                <w:top w:val="none" w:sz="0" w:space="0" w:color="auto"/>
                <w:left w:val="none" w:sz="0" w:space="0" w:color="auto"/>
                <w:bottom w:val="none" w:sz="0" w:space="0" w:color="auto"/>
                <w:right w:val="none" w:sz="0" w:space="0" w:color="auto"/>
              </w:divBdr>
            </w:div>
            <w:div w:id="1295600736">
              <w:marLeft w:val="0"/>
              <w:marRight w:val="0"/>
              <w:marTop w:val="0"/>
              <w:marBottom w:val="0"/>
              <w:divBdr>
                <w:top w:val="none" w:sz="0" w:space="0" w:color="auto"/>
                <w:left w:val="none" w:sz="0" w:space="0" w:color="auto"/>
                <w:bottom w:val="none" w:sz="0" w:space="0" w:color="auto"/>
                <w:right w:val="none" w:sz="0" w:space="0" w:color="auto"/>
              </w:divBdr>
            </w:div>
            <w:div w:id="1329943520">
              <w:marLeft w:val="0"/>
              <w:marRight w:val="0"/>
              <w:marTop w:val="0"/>
              <w:marBottom w:val="0"/>
              <w:divBdr>
                <w:top w:val="none" w:sz="0" w:space="0" w:color="auto"/>
                <w:left w:val="none" w:sz="0" w:space="0" w:color="auto"/>
                <w:bottom w:val="none" w:sz="0" w:space="0" w:color="auto"/>
                <w:right w:val="none" w:sz="0" w:space="0" w:color="auto"/>
              </w:divBdr>
            </w:div>
            <w:div w:id="1349871241">
              <w:marLeft w:val="0"/>
              <w:marRight w:val="0"/>
              <w:marTop w:val="0"/>
              <w:marBottom w:val="0"/>
              <w:divBdr>
                <w:top w:val="none" w:sz="0" w:space="0" w:color="auto"/>
                <w:left w:val="none" w:sz="0" w:space="0" w:color="auto"/>
                <w:bottom w:val="none" w:sz="0" w:space="0" w:color="auto"/>
                <w:right w:val="none" w:sz="0" w:space="0" w:color="auto"/>
              </w:divBdr>
            </w:div>
            <w:div w:id="1380737862">
              <w:marLeft w:val="0"/>
              <w:marRight w:val="0"/>
              <w:marTop w:val="0"/>
              <w:marBottom w:val="0"/>
              <w:divBdr>
                <w:top w:val="none" w:sz="0" w:space="0" w:color="auto"/>
                <w:left w:val="none" w:sz="0" w:space="0" w:color="auto"/>
                <w:bottom w:val="none" w:sz="0" w:space="0" w:color="auto"/>
                <w:right w:val="none" w:sz="0" w:space="0" w:color="auto"/>
              </w:divBdr>
            </w:div>
            <w:div w:id="1401101528">
              <w:marLeft w:val="0"/>
              <w:marRight w:val="0"/>
              <w:marTop w:val="0"/>
              <w:marBottom w:val="0"/>
              <w:divBdr>
                <w:top w:val="none" w:sz="0" w:space="0" w:color="auto"/>
                <w:left w:val="none" w:sz="0" w:space="0" w:color="auto"/>
                <w:bottom w:val="none" w:sz="0" w:space="0" w:color="auto"/>
                <w:right w:val="none" w:sz="0" w:space="0" w:color="auto"/>
              </w:divBdr>
            </w:div>
            <w:div w:id="1412191048">
              <w:marLeft w:val="0"/>
              <w:marRight w:val="0"/>
              <w:marTop w:val="0"/>
              <w:marBottom w:val="0"/>
              <w:divBdr>
                <w:top w:val="none" w:sz="0" w:space="0" w:color="auto"/>
                <w:left w:val="none" w:sz="0" w:space="0" w:color="auto"/>
                <w:bottom w:val="none" w:sz="0" w:space="0" w:color="auto"/>
                <w:right w:val="none" w:sz="0" w:space="0" w:color="auto"/>
              </w:divBdr>
            </w:div>
            <w:div w:id="1430274141">
              <w:marLeft w:val="0"/>
              <w:marRight w:val="0"/>
              <w:marTop w:val="0"/>
              <w:marBottom w:val="0"/>
              <w:divBdr>
                <w:top w:val="none" w:sz="0" w:space="0" w:color="auto"/>
                <w:left w:val="none" w:sz="0" w:space="0" w:color="auto"/>
                <w:bottom w:val="none" w:sz="0" w:space="0" w:color="auto"/>
                <w:right w:val="none" w:sz="0" w:space="0" w:color="auto"/>
              </w:divBdr>
            </w:div>
            <w:div w:id="1535651100">
              <w:marLeft w:val="0"/>
              <w:marRight w:val="0"/>
              <w:marTop w:val="0"/>
              <w:marBottom w:val="0"/>
              <w:divBdr>
                <w:top w:val="none" w:sz="0" w:space="0" w:color="auto"/>
                <w:left w:val="none" w:sz="0" w:space="0" w:color="auto"/>
                <w:bottom w:val="none" w:sz="0" w:space="0" w:color="auto"/>
                <w:right w:val="none" w:sz="0" w:space="0" w:color="auto"/>
              </w:divBdr>
            </w:div>
            <w:div w:id="1619558362">
              <w:marLeft w:val="0"/>
              <w:marRight w:val="0"/>
              <w:marTop w:val="0"/>
              <w:marBottom w:val="0"/>
              <w:divBdr>
                <w:top w:val="none" w:sz="0" w:space="0" w:color="auto"/>
                <w:left w:val="none" w:sz="0" w:space="0" w:color="auto"/>
                <w:bottom w:val="none" w:sz="0" w:space="0" w:color="auto"/>
                <w:right w:val="none" w:sz="0" w:space="0" w:color="auto"/>
              </w:divBdr>
            </w:div>
            <w:div w:id="1698238768">
              <w:marLeft w:val="0"/>
              <w:marRight w:val="0"/>
              <w:marTop w:val="0"/>
              <w:marBottom w:val="0"/>
              <w:divBdr>
                <w:top w:val="none" w:sz="0" w:space="0" w:color="auto"/>
                <w:left w:val="none" w:sz="0" w:space="0" w:color="auto"/>
                <w:bottom w:val="none" w:sz="0" w:space="0" w:color="auto"/>
                <w:right w:val="none" w:sz="0" w:space="0" w:color="auto"/>
              </w:divBdr>
            </w:div>
            <w:div w:id="1726639221">
              <w:marLeft w:val="0"/>
              <w:marRight w:val="0"/>
              <w:marTop w:val="0"/>
              <w:marBottom w:val="0"/>
              <w:divBdr>
                <w:top w:val="none" w:sz="0" w:space="0" w:color="auto"/>
                <w:left w:val="none" w:sz="0" w:space="0" w:color="auto"/>
                <w:bottom w:val="none" w:sz="0" w:space="0" w:color="auto"/>
                <w:right w:val="none" w:sz="0" w:space="0" w:color="auto"/>
              </w:divBdr>
            </w:div>
            <w:div w:id="1865095260">
              <w:marLeft w:val="0"/>
              <w:marRight w:val="0"/>
              <w:marTop w:val="0"/>
              <w:marBottom w:val="0"/>
              <w:divBdr>
                <w:top w:val="none" w:sz="0" w:space="0" w:color="auto"/>
                <w:left w:val="none" w:sz="0" w:space="0" w:color="auto"/>
                <w:bottom w:val="none" w:sz="0" w:space="0" w:color="auto"/>
                <w:right w:val="none" w:sz="0" w:space="0" w:color="auto"/>
              </w:divBdr>
            </w:div>
            <w:div w:id="1866744849">
              <w:marLeft w:val="0"/>
              <w:marRight w:val="0"/>
              <w:marTop w:val="0"/>
              <w:marBottom w:val="0"/>
              <w:divBdr>
                <w:top w:val="none" w:sz="0" w:space="0" w:color="auto"/>
                <w:left w:val="none" w:sz="0" w:space="0" w:color="auto"/>
                <w:bottom w:val="none" w:sz="0" w:space="0" w:color="auto"/>
                <w:right w:val="none" w:sz="0" w:space="0" w:color="auto"/>
              </w:divBdr>
            </w:div>
            <w:div w:id="2035229248">
              <w:marLeft w:val="0"/>
              <w:marRight w:val="0"/>
              <w:marTop w:val="0"/>
              <w:marBottom w:val="0"/>
              <w:divBdr>
                <w:top w:val="none" w:sz="0" w:space="0" w:color="auto"/>
                <w:left w:val="none" w:sz="0" w:space="0" w:color="auto"/>
                <w:bottom w:val="none" w:sz="0" w:space="0" w:color="auto"/>
                <w:right w:val="none" w:sz="0" w:space="0" w:color="auto"/>
              </w:divBdr>
            </w:div>
            <w:div w:id="21443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1066">
      <w:bodyDiv w:val="1"/>
      <w:marLeft w:val="0"/>
      <w:marRight w:val="0"/>
      <w:marTop w:val="0"/>
      <w:marBottom w:val="0"/>
      <w:divBdr>
        <w:top w:val="none" w:sz="0" w:space="0" w:color="auto"/>
        <w:left w:val="none" w:sz="0" w:space="0" w:color="auto"/>
        <w:bottom w:val="none" w:sz="0" w:space="0" w:color="auto"/>
        <w:right w:val="none" w:sz="0" w:space="0" w:color="auto"/>
      </w:divBdr>
      <w:divsChild>
        <w:div w:id="728261980">
          <w:marLeft w:val="0"/>
          <w:marRight w:val="0"/>
          <w:marTop w:val="0"/>
          <w:marBottom w:val="0"/>
          <w:divBdr>
            <w:top w:val="none" w:sz="0" w:space="0" w:color="auto"/>
            <w:left w:val="none" w:sz="0" w:space="0" w:color="auto"/>
            <w:bottom w:val="none" w:sz="0" w:space="0" w:color="auto"/>
            <w:right w:val="none" w:sz="0" w:space="0" w:color="auto"/>
          </w:divBdr>
          <w:divsChild>
            <w:div w:id="5401898">
              <w:marLeft w:val="0"/>
              <w:marRight w:val="0"/>
              <w:marTop w:val="0"/>
              <w:marBottom w:val="0"/>
              <w:divBdr>
                <w:top w:val="none" w:sz="0" w:space="0" w:color="auto"/>
                <w:left w:val="none" w:sz="0" w:space="0" w:color="auto"/>
                <w:bottom w:val="none" w:sz="0" w:space="0" w:color="auto"/>
                <w:right w:val="none" w:sz="0" w:space="0" w:color="auto"/>
              </w:divBdr>
            </w:div>
            <w:div w:id="19556736">
              <w:marLeft w:val="0"/>
              <w:marRight w:val="0"/>
              <w:marTop w:val="0"/>
              <w:marBottom w:val="0"/>
              <w:divBdr>
                <w:top w:val="none" w:sz="0" w:space="0" w:color="auto"/>
                <w:left w:val="none" w:sz="0" w:space="0" w:color="auto"/>
                <w:bottom w:val="none" w:sz="0" w:space="0" w:color="auto"/>
                <w:right w:val="none" w:sz="0" w:space="0" w:color="auto"/>
              </w:divBdr>
            </w:div>
            <w:div w:id="38937621">
              <w:marLeft w:val="0"/>
              <w:marRight w:val="0"/>
              <w:marTop w:val="0"/>
              <w:marBottom w:val="0"/>
              <w:divBdr>
                <w:top w:val="none" w:sz="0" w:space="0" w:color="auto"/>
                <w:left w:val="none" w:sz="0" w:space="0" w:color="auto"/>
                <w:bottom w:val="none" w:sz="0" w:space="0" w:color="auto"/>
                <w:right w:val="none" w:sz="0" w:space="0" w:color="auto"/>
              </w:divBdr>
            </w:div>
            <w:div w:id="81491459">
              <w:marLeft w:val="0"/>
              <w:marRight w:val="0"/>
              <w:marTop w:val="0"/>
              <w:marBottom w:val="0"/>
              <w:divBdr>
                <w:top w:val="none" w:sz="0" w:space="0" w:color="auto"/>
                <w:left w:val="none" w:sz="0" w:space="0" w:color="auto"/>
                <w:bottom w:val="none" w:sz="0" w:space="0" w:color="auto"/>
                <w:right w:val="none" w:sz="0" w:space="0" w:color="auto"/>
              </w:divBdr>
            </w:div>
            <w:div w:id="131607612">
              <w:marLeft w:val="0"/>
              <w:marRight w:val="0"/>
              <w:marTop w:val="0"/>
              <w:marBottom w:val="0"/>
              <w:divBdr>
                <w:top w:val="none" w:sz="0" w:space="0" w:color="auto"/>
                <w:left w:val="none" w:sz="0" w:space="0" w:color="auto"/>
                <w:bottom w:val="none" w:sz="0" w:space="0" w:color="auto"/>
                <w:right w:val="none" w:sz="0" w:space="0" w:color="auto"/>
              </w:divBdr>
            </w:div>
            <w:div w:id="209612255">
              <w:marLeft w:val="0"/>
              <w:marRight w:val="0"/>
              <w:marTop w:val="0"/>
              <w:marBottom w:val="0"/>
              <w:divBdr>
                <w:top w:val="none" w:sz="0" w:space="0" w:color="auto"/>
                <w:left w:val="none" w:sz="0" w:space="0" w:color="auto"/>
                <w:bottom w:val="none" w:sz="0" w:space="0" w:color="auto"/>
                <w:right w:val="none" w:sz="0" w:space="0" w:color="auto"/>
              </w:divBdr>
            </w:div>
            <w:div w:id="232855040">
              <w:marLeft w:val="0"/>
              <w:marRight w:val="0"/>
              <w:marTop w:val="0"/>
              <w:marBottom w:val="0"/>
              <w:divBdr>
                <w:top w:val="none" w:sz="0" w:space="0" w:color="auto"/>
                <w:left w:val="none" w:sz="0" w:space="0" w:color="auto"/>
                <w:bottom w:val="none" w:sz="0" w:space="0" w:color="auto"/>
                <w:right w:val="none" w:sz="0" w:space="0" w:color="auto"/>
              </w:divBdr>
            </w:div>
            <w:div w:id="250746225">
              <w:marLeft w:val="0"/>
              <w:marRight w:val="0"/>
              <w:marTop w:val="0"/>
              <w:marBottom w:val="0"/>
              <w:divBdr>
                <w:top w:val="none" w:sz="0" w:space="0" w:color="auto"/>
                <w:left w:val="none" w:sz="0" w:space="0" w:color="auto"/>
                <w:bottom w:val="none" w:sz="0" w:space="0" w:color="auto"/>
                <w:right w:val="none" w:sz="0" w:space="0" w:color="auto"/>
              </w:divBdr>
            </w:div>
            <w:div w:id="259535166">
              <w:marLeft w:val="0"/>
              <w:marRight w:val="0"/>
              <w:marTop w:val="0"/>
              <w:marBottom w:val="0"/>
              <w:divBdr>
                <w:top w:val="none" w:sz="0" w:space="0" w:color="auto"/>
                <w:left w:val="none" w:sz="0" w:space="0" w:color="auto"/>
                <w:bottom w:val="none" w:sz="0" w:space="0" w:color="auto"/>
                <w:right w:val="none" w:sz="0" w:space="0" w:color="auto"/>
              </w:divBdr>
            </w:div>
            <w:div w:id="415518918">
              <w:marLeft w:val="0"/>
              <w:marRight w:val="0"/>
              <w:marTop w:val="0"/>
              <w:marBottom w:val="0"/>
              <w:divBdr>
                <w:top w:val="none" w:sz="0" w:space="0" w:color="auto"/>
                <w:left w:val="none" w:sz="0" w:space="0" w:color="auto"/>
                <w:bottom w:val="none" w:sz="0" w:space="0" w:color="auto"/>
                <w:right w:val="none" w:sz="0" w:space="0" w:color="auto"/>
              </w:divBdr>
            </w:div>
            <w:div w:id="418449731">
              <w:marLeft w:val="0"/>
              <w:marRight w:val="0"/>
              <w:marTop w:val="0"/>
              <w:marBottom w:val="0"/>
              <w:divBdr>
                <w:top w:val="none" w:sz="0" w:space="0" w:color="auto"/>
                <w:left w:val="none" w:sz="0" w:space="0" w:color="auto"/>
                <w:bottom w:val="none" w:sz="0" w:space="0" w:color="auto"/>
                <w:right w:val="none" w:sz="0" w:space="0" w:color="auto"/>
              </w:divBdr>
            </w:div>
            <w:div w:id="627080124">
              <w:marLeft w:val="0"/>
              <w:marRight w:val="0"/>
              <w:marTop w:val="0"/>
              <w:marBottom w:val="0"/>
              <w:divBdr>
                <w:top w:val="none" w:sz="0" w:space="0" w:color="auto"/>
                <w:left w:val="none" w:sz="0" w:space="0" w:color="auto"/>
                <w:bottom w:val="none" w:sz="0" w:space="0" w:color="auto"/>
                <w:right w:val="none" w:sz="0" w:space="0" w:color="auto"/>
              </w:divBdr>
            </w:div>
            <w:div w:id="644965737">
              <w:marLeft w:val="0"/>
              <w:marRight w:val="0"/>
              <w:marTop w:val="0"/>
              <w:marBottom w:val="0"/>
              <w:divBdr>
                <w:top w:val="none" w:sz="0" w:space="0" w:color="auto"/>
                <w:left w:val="none" w:sz="0" w:space="0" w:color="auto"/>
                <w:bottom w:val="none" w:sz="0" w:space="0" w:color="auto"/>
                <w:right w:val="none" w:sz="0" w:space="0" w:color="auto"/>
              </w:divBdr>
            </w:div>
            <w:div w:id="667371225">
              <w:marLeft w:val="0"/>
              <w:marRight w:val="0"/>
              <w:marTop w:val="0"/>
              <w:marBottom w:val="0"/>
              <w:divBdr>
                <w:top w:val="none" w:sz="0" w:space="0" w:color="auto"/>
                <w:left w:val="none" w:sz="0" w:space="0" w:color="auto"/>
                <w:bottom w:val="none" w:sz="0" w:space="0" w:color="auto"/>
                <w:right w:val="none" w:sz="0" w:space="0" w:color="auto"/>
              </w:divBdr>
            </w:div>
            <w:div w:id="674457048">
              <w:marLeft w:val="0"/>
              <w:marRight w:val="0"/>
              <w:marTop w:val="0"/>
              <w:marBottom w:val="0"/>
              <w:divBdr>
                <w:top w:val="none" w:sz="0" w:space="0" w:color="auto"/>
                <w:left w:val="none" w:sz="0" w:space="0" w:color="auto"/>
                <w:bottom w:val="none" w:sz="0" w:space="0" w:color="auto"/>
                <w:right w:val="none" w:sz="0" w:space="0" w:color="auto"/>
              </w:divBdr>
            </w:div>
            <w:div w:id="762383730">
              <w:marLeft w:val="0"/>
              <w:marRight w:val="0"/>
              <w:marTop w:val="0"/>
              <w:marBottom w:val="0"/>
              <w:divBdr>
                <w:top w:val="none" w:sz="0" w:space="0" w:color="auto"/>
                <w:left w:val="none" w:sz="0" w:space="0" w:color="auto"/>
                <w:bottom w:val="none" w:sz="0" w:space="0" w:color="auto"/>
                <w:right w:val="none" w:sz="0" w:space="0" w:color="auto"/>
              </w:divBdr>
            </w:div>
            <w:div w:id="775908808">
              <w:marLeft w:val="0"/>
              <w:marRight w:val="0"/>
              <w:marTop w:val="0"/>
              <w:marBottom w:val="0"/>
              <w:divBdr>
                <w:top w:val="none" w:sz="0" w:space="0" w:color="auto"/>
                <w:left w:val="none" w:sz="0" w:space="0" w:color="auto"/>
                <w:bottom w:val="none" w:sz="0" w:space="0" w:color="auto"/>
                <w:right w:val="none" w:sz="0" w:space="0" w:color="auto"/>
              </w:divBdr>
            </w:div>
            <w:div w:id="801119807">
              <w:marLeft w:val="0"/>
              <w:marRight w:val="0"/>
              <w:marTop w:val="0"/>
              <w:marBottom w:val="0"/>
              <w:divBdr>
                <w:top w:val="none" w:sz="0" w:space="0" w:color="auto"/>
                <w:left w:val="none" w:sz="0" w:space="0" w:color="auto"/>
                <w:bottom w:val="none" w:sz="0" w:space="0" w:color="auto"/>
                <w:right w:val="none" w:sz="0" w:space="0" w:color="auto"/>
              </w:divBdr>
            </w:div>
            <w:div w:id="805440232">
              <w:marLeft w:val="0"/>
              <w:marRight w:val="0"/>
              <w:marTop w:val="0"/>
              <w:marBottom w:val="0"/>
              <w:divBdr>
                <w:top w:val="none" w:sz="0" w:space="0" w:color="auto"/>
                <w:left w:val="none" w:sz="0" w:space="0" w:color="auto"/>
                <w:bottom w:val="none" w:sz="0" w:space="0" w:color="auto"/>
                <w:right w:val="none" w:sz="0" w:space="0" w:color="auto"/>
              </w:divBdr>
            </w:div>
            <w:div w:id="822240298">
              <w:marLeft w:val="0"/>
              <w:marRight w:val="0"/>
              <w:marTop w:val="0"/>
              <w:marBottom w:val="0"/>
              <w:divBdr>
                <w:top w:val="none" w:sz="0" w:space="0" w:color="auto"/>
                <w:left w:val="none" w:sz="0" w:space="0" w:color="auto"/>
                <w:bottom w:val="none" w:sz="0" w:space="0" w:color="auto"/>
                <w:right w:val="none" w:sz="0" w:space="0" w:color="auto"/>
              </w:divBdr>
            </w:div>
            <w:div w:id="904535335">
              <w:marLeft w:val="0"/>
              <w:marRight w:val="0"/>
              <w:marTop w:val="0"/>
              <w:marBottom w:val="0"/>
              <w:divBdr>
                <w:top w:val="none" w:sz="0" w:space="0" w:color="auto"/>
                <w:left w:val="none" w:sz="0" w:space="0" w:color="auto"/>
                <w:bottom w:val="none" w:sz="0" w:space="0" w:color="auto"/>
                <w:right w:val="none" w:sz="0" w:space="0" w:color="auto"/>
              </w:divBdr>
            </w:div>
            <w:div w:id="933199687">
              <w:marLeft w:val="0"/>
              <w:marRight w:val="0"/>
              <w:marTop w:val="0"/>
              <w:marBottom w:val="0"/>
              <w:divBdr>
                <w:top w:val="none" w:sz="0" w:space="0" w:color="auto"/>
                <w:left w:val="none" w:sz="0" w:space="0" w:color="auto"/>
                <w:bottom w:val="none" w:sz="0" w:space="0" w:color="auto"/>
                <w:right w:val="none" w:sz="0" w:space="0" w:color="auto"/>
              </w:divBdr>
            </w:div>
            <w:div w:id="945649398">
              <w:marLeft w:val="0"/>
              <w:marRight w:val="0"/>
              <w:marTop w:val="0"/>
              <w:marBottom w:val="0"/>
              <w:divBdr>
                <w:top w:val="none" w:sz="0" w:space="0" w:color="auto"/>
                <w:left w:val="none" w:sz="0" w:space="0" w:color="auto"/>
                <w:bottom w:val="none" w:sz="0" w:space="0" w:color="auto"/>
                <w:right w:val="none" w:sz="0" w:space="0" w:color="auto"/>
              </w:divBdr>
            </w:div>
            <w:div w:id="992298273">
              <w:marLeft w:val="0"/>
              <w:marRight w:val="0"/>
              <w:marTop w:val="0"/>
              <w:marBottom w:val="0"/>
              <w:divBdr>
                <w:top w:val="none" w:sz="0" w:space="0" w:color="auto"/>
                <w:left w:val="none" w:sz="0" w:space="0" w:color="auto"/>
                <w:bottom w:val="none" w:sz="0" w:space="0" w:color="auto"/>
                <w:right w:val="none" w:sz="0" w:space="0" w:color="auto"/>
              </w:divBdr>
            </w:div>
            <w:div w:id="1019117447">
              <w:marLeft w:val="0"/>
              <w:marRight w:val="0"/>
              <w:marTop w:val="0"/>
              <w:marBottom w:val="0"/>
              <w:divBdr>
                <w:top w:val="none" w:sz="0" w:space="0" w:color="auto"/>
                <w:left w:val="none" w:sz="0" w:space="0" w:color="auto"/>
                <w:bottom w:val="none" w:sz="0" w:space="0" w:color="auto"/>
                <w:right w:val="none" w:sz="0" w:space="0" w:color="auto"/>
              </w:divBdr>
            </w:div>
            <w:div w:id="1019426389">
              <w:marLeft w:val="0"/>
              <w:marRight w:val="0"/>
              <w:marTop w:val="0"/>
              <w:marBottom w:val="0"/>
              <w:divBdr>
                <w:top w:val="none" w:sz="0" w:space="0" w:color="auto"/>
                <w:left w:val="none" w:sz="0" w:space="0" w:color="auto"/>
                <w:bottom w:val="none" w:sz="0" w:space="0" w:color="auto"/>
                <w:right w:val="none" w:sz="0" w:space="0" w:color="auto"/>
              </w:divBdr>
            </w:div>
            <w:div w:id="1129518084">
              <w:marLeft w:val="0"/>
              <w:marRight w:val="0"/>
              <w:marTop w:val="0"/>
              <w:marBottom w:val="0"/>
              <w:divBdr>
                <w:top w:val="none" w:sz="0" w:space="0" w:color="auto"/>
                <w:left w:val="none" w:sz="0" w:space="0" w:color="auto"/>
                <w:bottom w:val="none" w:sz="0" w:space="0" w:color="auto"/>
                <w:right w:val="none" w:sz="0" w:space="0" w:color="auto"/>
              </w:divBdr>
            </w:div>
            <w:div w:id="1156218240">
              <w:marLeft w:val="0"/>
              <w:marRight w:val="0"/>
              <w:marTop w:val="0"/>
              <w:marBottom w:val="0"/>
              <w:divBdr>
                <w:top w:val="none" w:sz="0" w:space="0" w:color="auto"/>
                <w:left w:val="none" w:sz="0" w:space="0" w:color="auto"/>
                <w:bottom w:val="none" w:sz="0" w:space="0" w:color="auto"/>
                <w:right w:val="none" w:sz="0" w:space="0" w:color="auto"/>
              </w:divBdr>
            </w:div>
            <w:div w:id="1267227322">
              <w:marLeft w:val="0"/>
              <w:marRight w:val="0"/>
              <w:marTop w:val="0"/>
              <w:marBottom w:val="0"/>
              <w:divBdr>
                <w:top w:val="none" w:sz="0" w:space="0" w:color="auto"/>
                <w:left w:val="none" w:sz="0" w:space="0" w:color="auto"/>
                <w:bottom w:val="none" w:sz="0" w:space="0" w:color="auto"/>
                <w:right w:val="none" w:sz="0" w:space="0" w:color="auto"/>
              </w:divBdr>
            </w:div>
            <w:div w:id="1274433228">
              <w:marLeft w:val="0"/>
              <w:marRight w:val="0"/>
              <w:marTop w:val="0"/>
              <w:marBottom w:val="0"/>
              <w:divBdr>
                <w:top w:val="none" w:sz="0" w:space="0" w:color="auto"/>
                <w:left w:val="none" w:sz="0" w:space="0" w:color="auto"/>
                <w:bottom w:val="none" w:sz="0" w:space="0" w:color="auto"/>
                <w:right w:val="none" w:sz="0" w:space="0" w:color="auto"/>
              </w:divBdr>
            </w:div>
            <w:div w:id="1355811076">
              <w:marLeft w:val="0"/>
              <w:marRight w:val="0"/>
              <w:marTop w:val="0"/>
              <w:marBottom w:val="0"/>
              <w:divBdr>
                <w:top w:val="none" w:sz="0" w:space="0" w:color="auto"/>
                <w:left w:val="none" w:sz="0" w:space="0" w:color="auto"/>
                <w:bottom w:val="none" w:sz="0" w:space="0" w:color="auto"/>
                <w:right w:val="none" w:sz="0" w:space="0" w:color="auto"/>
              </w:divBdr>
            </w:div>
            <w:div w:id="1359624540">
              <w:marLeft w:val="0"/>
              <w:marRight w:val="0"/>
              <w:marTop w:val="0"/>
              <w:marBottom w:val="0"/>
              <w:divBdr>
                <w:top w:val="none" w:sz="0" w:space="0" w:color="auto"/>
                <w:left w:val="none" w:sz="0" w:space="0" w:color="auto"/>
                <w:bottom w:val="none" w:sz="0" w:space="0" w:color="auto"/>
                <w:right w:val="none" w:sz="0" w:space="0" w:color="auto"/>
              </w:divBdr>
            </w:div>
            <w:div w:id="1371102477">
              <w:marLeft w:val="0"/>
              <w:marRight w:val="0"/>
              <w:marTop w:val="0"/>
              <w:marBottom w:val="0"/>
              <w:divBdr>
                <w:top w:val="none" w:sz="0" w:space="0" w:color="auto"/>
                <w:left w:val="none" w:sz="0" w:space="0" w:color="auto"/>
                <w:bottom w:val="none" w:sz="0" w:space="0" w:color="auto"/>
                <w:right w:val="none" w:sz="0" w:space="0" w:color="auto"/>
              </w:divBdr>
            </w:div>
            <w:div w:id="1438015139">
              <w:marLeft w:val="0"/>
              <w:marRight w:val="0"/>
              <w:marTop w:val="0"/>
              <w:marBottom w:val="0"/>
              <w:divBdr>
                <w:top w:val="none" w:sz="0" w:space="0" w:color="auto"/>
                <w:left w:val="none" w:sz="0" w:space="0" w:color="auto"/>
                <w:bottom w:val="none" w:sz="0" w:space="0" w:color="auto"/>
                <w:right w:val="none" w:sz="0" w:space="0" w:color="auto"/>
              </w:divBdr>
            </w:div>
            <w:div w:id="1452940102">
              <w:marLeft w:val="0"/>
              <w:marRight w:val="0"/>
              <w:marTop w:val="0"/>
              <w:marBottom w:val="0"/>
              <w:divBdr>
                <w:top w:val="none" w:sz="0" w:space="0" w:color="auto"/>
                <w:left w:val="none" w:sz="0" w:space="0" w:color="auto"/>
                <w:bottom w:val="none" w:sz="0" w:space="0" w:color="auto"/>
                <w:right w:val="none" w:sz="0" w:space="0" w:color="auto"/>
              </w:divBdr>
            </w:div>
            <w:div w:id="1453209091">
              <w:marLeft w:val="0"/>
              <w:marRight w:val="0"/>
              <w:marTop w:val="0"/>
              <w:marBottom w:val="0"/>
              <w:divBdr>
                <w:top w:val="none" w:sz="0" w:space="0" w:color="auto"/>
                <w:left w:val="none" w:sz="0" w:space="0" w:color="auto"/>
                <w:bottom w:val="none" w:sz="0" w:space="0" w:color="auto"/>
                <w:right w:val="none" w:sz="0" w:space="0" w:color="auto"/>
              </w:divBdr>
            </w:div>
            <w:div w:id="1483303390">
              <w:marLeft w:val="0"/>
              <w:marRight w:val="0"/>
              <w:marTop w:val="0"/>
              <w:marBottom w:val="0"/>
              <w:divBdr>
                <w:top w:val="none" w:sz="0" w:space="0" w:color="auto"/>
                <w:left w:val="none" w:sz="0" w:space="0" w:color="auto"/>
                <w:bottom w:val="none" w:sz="0" w:space="0" w:color="auto"/>
                <w:right w:val="none" w:sz="0" w:space="0" w:color="auto"/>
              </w:divBdr>
            </w:div>
            <w:div w:id="1514803081">
              <w:marLeft w:val="0"/>
              <w:marRight w:val="0"/>
              <w:marTop w:val="0"/>
              <w:marBottom w:val="0"/>
              <w:divBdr>
                <w:top w:val="none" w:sz="0" w:space="0" w:color="auto"/>
                <w:left w:val="none" w:sz="0" w:space="0" w:color="auto"/>
                <w:bottom w:val="none" w:sz="0" w:space="0" w:color="auto"/>
                <w:right w:val="none" w:sz="0" w:space="0" w:color="auto"/>
              </w:divBdr>
            </w:div>
            <w:div w:id="1539122588">
              <w:marLeft w:val="0"/>
              <w:marRight w:val="0"/>
              <w:marTop w:val="0"/>
              <w:marBottom w:val="0"/>
              <w:divBdr>
                <w:top w:val="none" w:sz="0" w:space="0" w:color="auto"/>
                <w:left w:val="none" w:sz="0" w:space="0" w:color="auto"/>
                <w:bottom w:val="none" w:sz="0" w:space="0" w:color="auto"/>
                <w:right w:val="none" w:sz="0" w:space="0" w:color="auto"/>
              </w:divBdr>
            </w:div>
            <w:div w:id="1585020905">
              <w:marLeft w:val="0"/>
              <w:marRight w:val="0"/>
              <w:marTop w:val="0"/>
              <w:marBottom w:val="0"/>
              <w:divBdr>
                <w:top w:val="none" w:sz="0" w:space="0" w:color="auto"/>
                <w:left w:val="none" w:sz="0" w:space="0" w:color="auto"/>
                <w:bottom w:val="none" w:sz="0" w:space="0" w:color="auto"/>
                <w:right w:val="none" w:sz="0" w:space="0" w:color="auto"/>
              </w:divBdr>
            </w:div>
            <w:div w:id="1611860254">
              <w:marLeft w:val="0"/>
              <w:marRight w:val="0"/>
              <w:marTop w:val="0"/>
              <w:marBottom w:val="0"/>
              <w:divBdr>
                <w:top w:val="none" w:sz="0" w:space="0" w:color="auto"/>
                <w:left w:val="none" w:sz="0" w:space="0" w:color="auto"/>
                <w:bottom w:val="none" w:sz="0" w:space="0" w:color="auto"/>
                <w:right w:val="none" w:sz="0" w:space="0" w:color="auto"/>
              </w:divBdr>
            </w:div>
            <w:div w:id="1615290895">
              <w:marLeft w:val="0"/>
              <w:marRight w:val="0"/>
              <w:marTop w:val="0"/>
              <w:marBottom w:val="0"/>
              <w:divBdr>
                <w:top w:val="none" w:sz="0" w:space="0" w:color="auto"/>
                <w:left w:val="none" w:sz="0" w:space="0" w:color="auto"/>
                <w:bottom w:val="none" w:sz="0" w:space="0" w:color="auto"/>
                <w:right w:val="none" w:sz="0" w:space="0" w:color="auto"/>
              </w:divBdr>
            </w:div>
            <w:div w:id="1679235175">
              <w:marLeft w:val="0"/>
              <w:marRight w:val="0"/>
              <w:marTop w:val="0"/>
              <w:marBottom w:val="0"/>
              <w:divBdr>
                <w:top w:val="none" w:sz="0" w:space="0" w:color="auto"/>
                <w:left w:val="none" w:sz="0" w:space="0" w:color="auto"/>
                <w:bottom w:val="none" w:sz="0" w:space="0" w:color="auto"/>
                <w:right w:val="none" w:sz="0" w:space="0" w:color="auto"/>
              </w:divBdr>
            </w:div>
            <w:div w:id="1683970305">
              <w:marLeft w:val="0"/>
              <w:marRight w:val="0"/>
              <w:marTop w:val="0"/>
              <w:marBottom w:val="0"/>
              <w:divBdr>
                <w:top w:val="none" w:sz="0" w:space="0" w:color="auto"/>
                <w:left w:val="none" w:sz="0" w:space="0" w:color="auto"/>
                <w:bottom w:val="none" w:sz="0" w:space="0" w:color="auto"/>
                <w:right w:val="none" w:sz="0" w:space="0" w:color="auto"/>
              </w:divBdr>
            </w:div>
            <w:div w:id="1726374020">
              <w:marLeft w:val="0"/>
              <w:marRight w:val="0"/>
              <w:marTop w:val="0"/>
              <w:marBottom w:val="0"/>
              <w:divBdr>
                <w:top w:val="none" w:sz="0" w:space="0" w:color="auto"/>
                <w:left w:val="none" w:sz="0" w:space="0" w:color="auto"/>
                <w:bottom w:val="none" w:sz="0" w:space="0" w:color="auto"/>
                <w:right w:val="none" w:sz="0" w:space="0" w:color="auto"/>
              </w:divBdr>
            </w:div>
            <w:div w:id="1749616232">
              <w:marLeft w:val="0"/>
              <w:marRight w:val="0"/>
              <w:marTop w:val="0"/>
              <w:marBottom w:val="0"/>
              <w:divBdr>
                <w:top w:val="none" w:sz="0" w:space="0" w:color="auto"/>
                <w:left w:val="none" w:sz="0" w:space="0" w:color="auto"/>
                <w:bottom w:val="none" w:sz="0" w:space="0" w:color="auto"/>
                <w:right w:val="none" w:sz="0" w:space="0" w:color="auto"/>
              </w:divBdr>
            </w:div>
            <w:div w:id="1811439784">
              <w:marLeft w:val="0"/>
              <w:marRight w:val="0"/>
              <w:marTop w:val="0"/>
              <w:marBottom w:val="0"/>
              <w:divBdr>
                <w:top w:val="none" w:sz="0" w:space="0" w:color="auto"/>
                <w:left w:val="none" w:sz="0" w:space="0" w:color="auto"/>
                <w:bottom w:val="none" w:sz="0" w:space="0" w:color="auto"/>
                <w:right w:val="none" w:sz="0" w:space="0" w:color="auto"/>
              </w:divBdr>
            </w:div>
            <w:div w:id="1878853204">
              <w:marLeft w:val="0"/>
              <w:marRight w:val="0"/>
              <w:marTop w:val="0"/>
              <w:marBottom w:val="0"/>
              <w:divBdr>
                <w:top w:val="none" w:sz="0" w:space="0" w:color="auto"/>
                <w:left w:val="none" w:sz="0" w:space="0" w:color="auto"/>
                <w:bottom w:val="none" w:sz="0" w:space="0" w:color="auto"/>
                <w:right w:val="none" w:sz="0" w:space="0" w:color="auto"/>
              </w:divBdr>
            </w:div>
            <w:div w:id="2098087068">
              <w:marLeft w:val="0"/>
              <w:marRight w:val="0"/>
              <w:marTop w:val="0"/>
              <w:marBottom w:val="0"/>
              <w:divBdr>
                <w:top w:val="none" w:sz="0" w:space="0" w:color="auto"/>
                <w:left w:val="none" w:sz="0" w:space="0" w:color="auto"/>
                <w:bottom w:val="none" w:sz="0" w:space="0" w:color="auto"/>
                <w:right w:val="none" w:sz="0" w:space="0" w:color="auto"/>
              </w:divBdr>
            </w:div>
            <w:div w:id="2103991095">
              <w:marLeft w:val="0"/>
              <w:marRight w:val="0"/>
              <w:marTop w:val="0"/>
              <w:marBottom w:val="0"/>
              <w:divBdr>
                <w:top w:val="none" w:sz="0" w:space="0" w:color="auto"/>
                <w:left w:val="none" w:sz="0" w:space="0" w:color="auto"/>
                <w:bottom w:val="none" w:sz="0" w:space="0" w:color="auto"/>
                <w:right w:val="none" w:sz="0" w:space="0" w:color="auto"/>
              </w:divBdr>
            </w:div>
            <w:div w:id="21367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3434409">
      <w:bodyDiv w:val="1"/>
      <w:marLeft w:val="0"/>
      <w:marRight w:val="0"/>
      <w:marTop w:val="0"/>
      <w:marBottom w:val="0"/>
      <w:divBdr>
        <w:top w:val="none" w:sz="0" w:space="0" w:color="auto"/>
        <w:left w:val="none" w:sz="0" w:space="0" w:color="auto"/>
        <w:bottom w:val="none" w:sz="0" w:space="0" w:color="auto"/>
        <w:right w:val="none" w:sz="0" w:space="0" w:color="auto"/>
      </w:divBdr>
      <w:divsChild>
        <w:div w:id="1746800806">
          <w:marLeft w:val="0"/>
          <w:marRight w:val="0"/>
          <w:marTop w:val="0"/>
          <w:marBottom w:val="0"/>
          <w:divBdr>
            <w:top w:val="none" w:sz="0" w:space="0" w:color="auto"/>
            <w:left w:val="none" w:sz="0" w:space="0" w:color="auto"/>
            <w:bottom w:val="none" w:sz="0" w:space="0" w:color="auto"/>
            <w:right w:val="none" w:sz="0" w:space="0" w:color="auto"/>
          </w:divBdr>
          <w:divsChild>
            <w:div w:id="2124690294">
              <w:marLeft w:val="0"/>
              <w:marRight w:val="0"/>
              <w:marTop w:val="0"/>
              <w:marBottom w:val="0"/>
              <w:divBdr>
                <w:top w:val="none" w:sz="0" w:space="0" w:color="auto"/>
                <w:left w:val="none" w:sz="0" w:space="0" w:color="auto"/>
                <w:bottom w:val="none" w:sz="0" w:space="0" w:color="auto"/>
                <w:right w:val="none" w:sz="0" w:space="0" w:color="auto"/>
              </w:divBdr>
            </w:div>
            <w:div w:id="1323046621">
              <w:marLeft w:val="0"/>
              <w:marRight w:val="0"/>
              <w:marTop w:val="0"/>
              <w:marBottom w:val="0"/>
              <w:divBdr>
                <w:top w:val="none" w:sz="0" w:space="0" w:color="auto"/>
                <w:left w:val="none" w:sz="0" w:space="0" w:color="auto"/>
                <w:bottom w:val="none" w:sz="0" w:space="0" w:color="auto"/>
                <w:right w:val="none" w:sz="0" w:space="0" w:color="auto"/>
              </w:divBdr>
            </w:div>
            <w:div w:id="1023437319">
              <w:marLeft w:val="0"/>
              <w:marRight w:val="0"/>
              <w:marTop w:val="0"/>
              <w:marBottom w:val="0"/>
              <w:divBdr>
                <w:top w:val="none" w:sz="0" w:space="0" w:color="auto"/>
                <w:left w:val="none" w:sz="0" w:space="0" w:color="auto"/>
                <w:bottom w:val="none" w:sz="0" w:space="0" w:color="auto"/>
                <w:right w:val="none" w:sz="0" w:space="0" w:color="auto"/>
              </w:divBdr>
            </w:div>
            <w:div w:id="672728514">
              <w:marLeft w:val="0"/>
              <w:marRight w:val="0"/>
              <w:marTop w:val="0"/>
              <w:marBottom w:val="0"/>
              <w:divBdr>
                <w:top w:val="none" w:sz="0" w:space="0" w:color="auto"/>
                <w:left w:val="none" w:sz="0" w:space="0" w:color="auto"/>
                <w:bottom w:val="none" w:sz="0" w:space="0" w:color="auto"/>
                <w:right w:val="none" w:sz="0" w:space="0" w:color="auto"/>
              </w:divBdr>
            </w:div>
            <w:div w:id="1843621522">
              <w:marLeft w:val="0"/>
              <w:marRight w:val="0"/>
              <w:marTop w:val="0"/>
              <w:marBottom w:val="0"/>
              <w:divBdr>
                <w:top w:val="none" w:sz="0" w:space="0" w:color="auto"/>
                <w:left w:val="none" w:sz="0" w:space="0" w:color="auto"/>
                <w:bottom w:val="none" w:sz="0" w:space="0" w:color="auto"/>
                <w:right w:val="none" w:sz="0" w:space="0" w:color="auto"/>
              </w:divBdr>
            </w:div>
            <w:div w:id="2024017499">
              <w:marLeft w:val="0"/>
              <w:marRight w:val="0"/>
              <w:marTop w:val="0"/>
              <w:marBottom w:val="0"/>
              <w:divBdr>
                <w:top w:val="none" w:sz="0" w:space="0" w:color="auto"/>
                <w:left w:val="none" w:sz="0" w:space="0" w:color="auto"/>
                <w:bottom w:val="none" w:sz="0" w:space="0" w:color="auto"/>
                <w:right w:val="none" w:sz="0" w:space="0" w:color="auto"/>
              </w:divBdr>
            </w:div>
            <w:div w:id="1341548489">
              <w:marLeft w:val="0"/>
              <w:marRight w:val="0"/>
              <w:marTop w:val="0"/>
              <w:marBottom w:val="0"/>
              <w:divBdr>
                <w:top w:val="none" w:sz="0" w:space="0" w:color="auto"/>
                <w:left w:val="none" w:sz="0" w:space="0" w:color="auto"/>
                <w:bottom w:val="none" w:sz="0" w:space="0" w:color="auto"/>
                <w:right w:val="none" w:sz="0" w:space="0" w:color="auto"/>
              </w:divBdr>
            </w:div>
            <w:div w:id="560097563">
              <w:marLeft w:val="0"/>
              <w:marRight w:val="0"/>
              <w:marTop w:val="0"/>
              <w:marBottom w:val="0"/>
              <w:divBdr>
                <w:top w:val="none" w:sz="0" w:space="0" w:color="auto"/>
                <w:left w:val="none" w:sz="0" w:space="0" w:color="auto"/>
                <w:bottom w:val="none" w:sz="0" w:space="0" w:color="auto"/>
                <w:right w:val="none" w:sz="0" w:space="0" w:color="auto"/>
              </w:divBdr>
            </w:div>
            <w:div w:id="1399670421">
              <w:marLeft w:val="0"/>
              <w:marRight w:val="0"/>
              <w:marTop w:val="0"/>
              <w:marBottom w:val="0"/>
              <w:divBdr>
                <w:top w:val="none" w:sz="0" w:space="0" w:color="auto"/>
                <w:left w:val="none" w:sz="0" w:space="0" w:color="auto"/>
                <w:bottom w:val="none" w:sz="0" w:space="0" w:color="auto"/>
                <w:right w:val="none" w:sz="0" w:space="0" w:color="auto"/>
              </w:divBdr>
            </w:div>
            <w:div w:id="1401293332">
              <w:marLeft w:val="0"/>
              <w:marRight w:val="0"/>
              <w:marTop w:val="0"/>
              <w:marBottom w:val="0"/>
              <w:divBdr>
                <w:top w:val="none" w:sz="0" w:space="0" w:color="auto"/>
                <w:left w:val="none" w:sz="0" w:space="0" w:color="auto"/>
                <w:bottom w:val="none" w:sz="0" w:space="0" w:color="auto"/>
                <w:right w:val="none" w:sz="0" w:space="0" w:color="auto"/>
              </w:divBdr>
            </w:div>
            <w:div w:id="505557466">
              <w:marLeft w:val="0"/>
              <w:marRight w:val="0"/>
              <w:marTop w:val="0"/>
              <w:marBottom w:val="0"/>
              <w:divBdr>
                <w:top w:val="none" w:sz="0" w:space="0" w:color="auto"/>
                <w:left w:val="none" w:sz="0" w:space="0" w:color="auto"/>
                <w:bottom w:val="none" w:sz="0" w:space="0" w:color="auto"/>
                <w:right w:val="none" w:sz="0" w:space="0" w:color="auto"/>
              </w:divBdr>
            </w:div>
            <w:div w:id="502206908">
              <w:marLeft w:val="0"/>
              <w:marRight w:val="0"/>
              <w:marTop w:val="0"/>
              <w:marBottom w:val="0"/>
              <w:divBdr>
                <w:top w:val="none" w:sz="0" w:space="0" w:color="auto"/>
                <w:left w:val="none" w:sz="0" w:space="0" w:color="auto"/>
                <w:bottom w:val="none" w:sz="0" w:space="0" w:color="auto"/>
                <w:right w:val="none" w:sz="0" w:space="0" w:color="auto"/>
              </w:divBdr>
            </w:div>
            <w:div w:id="1785424446">
              <w:marLeft w:val="0"/>
              <w:marRight w:val="0"/>
              <w:marTop w:val="0"/>
              <w:marBottom w:val="0"/>
              <w:divBdr>
                <w:top w:val="none" w:sz="0" w:space="0" w:color="auto"/>
                <w:left w:val="none" w:sz="0" w:space="0" w:color="auto"/>
                <w:bottom w:val="none" w:sz="0" w:space="0" w:color="auto"/>
                <w:right w:val="none" w:sz="0" w:space="0" w:color="auto"/>
              </w:divBdr>
            </w:div>
            <w:div w:id="2071727236">
              <w:marLeft w:val="0"/>
              <w:marRight w:val="0"/>
              <w:marTop w:val="0"/>
              <w:marBottom w:val="0"/>
              <w:divBdr>
                <w:top w:val="none" w:sz="0" w:space="0" w:color="auto"/>
                <w:left w:val="none" w:sz="0" w:space="0" w:color="auto"/>
                <w:bottom w:val="none" w:sz="0" w:space="0" w:color="auto"/>
                <w:right w:val="none" w:sz="0" w:space="0" w:color="auto"/>
              </w:divBdr>
            </w:div>
            <w:div w:id="684668224">
              <w:marLeft w:val="0"/>
              <w:marRight w:val="0"/>
              <w:marTop w:val="0"/>
              <w:marBottom w:val="0"/>
              <w:divBdr>
                <w:top w:val="none" w:sz="0" w:space="0" w:color="auto"/>
                <w:left w:val="none" w:sz="0" w:space="0" w:color="auto"/>
                <w:bottom w:val="none" w:sz="0" w:space="0" w:color="auto"/>
                <w:right w:val="none" w:sz="0" w:space="0" w:color="auto"/>
              </w:divBdr>
            </w:div>
            <w:div w:id="2020161512">
              <w:marLeft w:val="0"/>
              <w:marRight w:val="0"/>
              <w:marTop w:val="0"/>
              <w:marBottom w:val="0"/>
              <w:divBdr>
                <w:top w:val="none" w:sz="0" w:space="0" w:color="auto"/>
                <w:left w:val="none" w:sz="0" w:space="0" w:color="auto"/>
                <w:bottom w:val="none" w:sz="0" w:space="0" w:color="auto"/>
                <w:right w:val="none" w:sz="0" w:space="0" w:color="auto"/>
              </w:divBdr>
            </w:div>
            <w:div w:id="1187062498">
              <w:marLeft w:val="0"/>
              <w:marRight w:val="0"/>
              <w:marTop w:val="0"/>
              <w:marBottom w:val="0"/>
              <w:divBdr>
                <w:top w:val="none" w:sz="0" w:space="0" w:color="auto"/>
                <w:left w:val="none" w:sz="0" w:space="0" w:color="auto"/>
                <w:bottom w:val="none" w:sz="0" w:space="0" w:color="auto"/>
                <w:right w:val="none" w:sz="0" w:space="0" w:color="auto"/>
              </w:divBdr>
            </w:div>
            <w:div w:id="1230578104">
              <w:marLeft w:val="0"/>
              <w:marRight w:val="0"/>
              <w:marTop w:val="0"/>
              <w:marBottom w:val="0"/>
              <w:divBdr>
                <w:top w:val="none" w:sz="0" w:space="0" w:color="auto"/>
                <w:left w:val="none" w:sz="0" w:space="0" w:color="auto"/>
                <w:bottom w:val="none" w:sz="0" w:space="0" w:color="auto"/>
                <w:right w:val="none" w:sz="0" w:space="0" w:color="auto"/>
              </w:divBdr>
            </w:div>
            <w:div w:id="823473333">
              <w:marLeft w:val="0"/>
              <w:marRight w:val="0"/>
              <w:marTop w:val="0"/>
              <w:marBottom w:val="0"/>
              <w:divBdr>
                <w:top w:val="none" w:sz="0" w:space="0" w:color="auto"/>
                <w:left w:val="none" w:sz="0" w:space="0" w:color="auto"/>
                <w:bottom w:val="none" w:sz="0" w:space="0" w:color="auto"/>
                <w:right w:val="none" w:sz="0" w:space="0" w:color="auto"/>
              </w:divBdr>
            </w:div>
            <w:div w:id="439841370">
              <w:marLeft w:val="0"/>
              <w:marRight w:val="0"/>
              <w:marTop w:val="0"/>
              <w:marBottom w:val="0"/>
              <w:divBdr>
                <w:top w:val="none" w:sz="0" w:space="0" w:color="auto"/>
                <w:left w:val="none" w:sz="0" w:space="0" w:color="auto"/>
                <w:bottom w:val="none" w:sz="0" w:space="0" w:color="auto"/>
                <w:right w:val="none" w:sz="0" w:space="0" w:color="auto"/>
              </w:divBdr>
            </w:div>
            <w:div w:id="440034599">
              <w:marLeft w:val="0"/>
              <w:marRight w:val="0"/>
              <w:marTop w:val="0"/>
              <w:marBottom w:val="0"/>
              <w:divBdr>
                <w:top w:val="none" w:sz="0" w:space="0" w:color="auto"/>
                <w:left w:val="none" w:sz="0" w:space="0" w:color="auto"/>
                <w:bottom w:val="none" w:sz="0" w:space="0" w:color="auto"/>
                <w:right w:val="none" w:sz="0" w:space="0" w:color="auto"/>
              </w:divBdr>
            </w:div>
            <w:div w:id="958024129">
              <w:marLeft w:val="0"/>
              <w:marRight w:val="0"/>
              <w:marTop w:val="0"/>
              <w:marBottom w:val="0"/>
              <w:divBdr>
                <w:top w:val="none" w:sz="0" w:space="0" w:color="auto"/>
                <w:left w:val="none" w:sz="0" w:space="0" w:color="auto"/>
                <w:bottom w:val="none" w:sz="0" w:space="0" w:color="auto"/>
                <w:right w:val="none" w:sz="0" w:space="0" w:color="auto"/>
              </w:divBdr>
            </w:div>
            <w:div w:id="304093752">
              <w:marLeft w:val="0"/>
              <w:marRight w:val="0"/>
              <w:marTop w:val="0"/>
              <w:marBottom w:val="0"/>
              <w:divBdr>
                <w:top w:val="none" w:sz="0" w:space="0" w:color="auto"/>
                <w:left w:val="none" w:sz="0" w:space="0" w:color="auto"/>
                <w:bottom w:val="none" w:sz="0" w:space="0" w:color="auto"/>
                <w:right w:val="none" w:sz="0" w:space="0" w:color="auto"/>
              </w:divBdr>
            </w:div>
            <w:div w:id="1419717203">
              <w:marLeft w:val="0"/>
              <w:marRight w:val="0"/>
              <w:marTop w:val="0"/>
              <w:marBottom w:val="0"/>
              <w:divBdr>
                <w:top w:val="none" w:sz="0" w:space="0" w:color="auto"/>
                <w:left w:val="none" w:sz="0" w:space="0" w:color="auto"/>
                <w:bottom w:val="none" w:sz="0" w:space="0" w:color="auto"/>
                <w:right w:val="none" w:sz="0" w:space="0" w:color="auto"/>
              </w:divBdr>
            </w:div>
            <w:div w:id="1244948898">
              <w:marLeft w:val="0"/>
              <w:marRight w:val="0"/>
              <w:marTop w:val="0"/>
              <w:marBottom w:val="0"/>
              <w:divBdr>
                <w:top w:val="none" w:sz="0" w:space="0" w:color="auto"/>
                <w:left w:val="none" w:sz="0" w:space="0" w:color="auto"/>
                <w:bottom w:val="none" w:sz="0" w:space="0" w:color="auto"/>
                <w:right w:val="none" w:sz="0" w:space="0" w:color="auto"/>
              </w:divBdr>
            </w:div>
            <w:div w:id="461002719">
              <w:marLeft w:val="0"/>
              <w:marRight w:val="0"/>
              <w:marTop w:val="0"/>
              <w:marBottom w:val="0"/>
              <w:divBdr>
                <w:top w:val="none" w:sz="0" w:space="0" w:color="auto"/>
                <w:left w:val="none" w:sz="0" w:space="0" w:color="auto"/>
                <w:bottom w:val="none" w:sz="0" w:space="0" w:color="auto"/>
                <w:right w:val="none" w:sz="0" w:space="0" w:color="auto"/>
              </w:divBdr>
            </w:div>
            <w:div w:id="383137042">
              <w:marLeft w:val="0"/>
              <w:marRight w:val="0"/>
              <w:marTop w:val="0"/>
              <w:marBottom w:val="0"/>
              <w:divBdr>
                <w:top w:val="none" w:sz="0" w:space="0" w:color="auto"/>
                <w:left w:val="none" w:sz="0" w:space="0" w:color="auto"/>
                <w:bottom w:val="none" w:sz="0" w:space="0" w:color="auto"/>
                <w:right w:val="none" w:sz="0" w:space="0" w:color="auto"/>
              </w:divBdr>
            </w:div>
            <w:div w:id="361366857">
              <w:marLeft w:val="0"/>
              <w:marRight w:val="0"/>
              <w:marTop w:val="0"/>
              <w:marBottom w:val="0"/>
              <w:divBdr>
                <w:top w:val="none" w:sz="0" w:space="0" w:color="auto"/>
                <w:left w:val="none" w:sz="0" w:space="0" w:color="auto"/>
                <w:bottom w:val="none" w:sz="0" w:space="0" w:color="auto"/>
                <w:right w:val="none" w:sz="0" w:space="0" w:color="auto"/>
              </w:divBdr>
            </w:div>
            <w:div w:id="1535576499">
              <w:marLeft w:val="0"/>
              <w:marRight w:val="0"/>
              <w:marTop w:val="0"/>
              <w:marBottom w:val="0"/>
              <w:divBdr>
                <w:top w:val="none" w:sz="0" w:space="0" w:color="auto"/>
                <w:left w:val="none" w:sz="0" w:space="0" w:color="auto"/>
                <w:bottom w:val="none" w:sz="0" w:space="0" w:color="auto"/>
                <w:right w:val="none" w:sz="0" w:space="0" w:color="auto"/>
              </w:divBdr>
            </w:div>
            <w:div w:id="652103345">
              <w:marLeft w:val="0"/>
              <w:marRight w:val="0"/>
              <w:marTop w:val="0"/>
              <w:marBottom w:val="0"/>
              <w:divBdr>
                <w:top w:val="none" w:sz="0" w:space="0" w:color="auto"/>
                <w:left w:val="none" w:sz="0" w:space="0" w:color="auto"/>
                <w:bottom w:val="none" w:sz="0" w:space="0" w:color="auto"/>
                <w:right w:val="none" w:sz="0" w:space="0" w:color="auto"/>
              </w:divBdr>
            </w:div>
            <w:div w:id="2140606031">
              <w:marLeft w:val="0"/>
              <w:marRight w:val="0"/>
              <w:marTop w:val="0"/>
              <w:marBottom w:val="0"/>
              <w:divBdr>
                <w:top w:val="none" w:sz="0" w:space="0" w:color="auto"/>
                <w:left w:val="none" w:sz="0" w:space="0" w:color="auto"/>
                <w:bottom w:val="none" w:sz="0" w:space="0" w:color="auto"/>
                <w:right w:val="none" w:sz="0" w:space="0" w:color="auto"/>
              </w:divBdr>
            </w:div>
            <w:div w:id="2104376913">
              <w:marLeft w:val="0"/>
              <w:marRight w:val="0"/>
              <w:marTop w:val="0"/>
              <w:marBottom w:val="0"/>
              <w:divBdr>
                <w:top w:val="none" w:sz="0" w:space="0" w:color="auto"/>
                <w:left w:val="none" w:sz="0" w:space="0" w:color="auto"/>
                <w:bottom w:val="none" w:sz="0" w:space="0" w:color="auto"/>
                <w:right w:val="none" w:sz="0" w:space="0" w:color="auto"/>
              </w:divBdr>
            </w:div>
            <w:div w:id="1077629269">
              <w:marLeft w:val="0"/>
              <w:marRight w:val="0"/>
              <w:marTop w:val="0"/>
              <w:marBottom w:val="0"/>
              <w:divBdr>
                <w:top w:val="none" w:sz="0" w:space="0" w:color="auto"/>
                <w:left w:val="none" w:sz="0" w:space="0" w:color="auto"/>
                <w:bottom w:val="none" w:sz="0" w:space="0" w:color="auto"/>
                <w:right w:val="none" w:sz="0" w:space="0" w:color="auto"/>
              </w:divBdr>
            </w:div>
            <w:div w:id="1080443170">
              <w:marLeft w:val="0"/>
              <w:marRight w:val="0"/>
              <w:marTop w:val="0"/>
              <w:marBottom w:val="0"/>
              <w:divBdr>
                <w:top w:val="none" w:sz="0" w:space="0" w:color="auto"/>
                <w:left w:val="none" w:sz="0" w:space="0" w:color="auto"/>
                <w:bottom w:val="none" w:sz="0" w:space="0" w:color="auto"/>
                <w:right w:val="none" w:sz="0" w:space="0" w:color="auto"/>
              </w:divBdr>
            </w:div>
            <w:div w:id="116320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477">
      <w:bodyDiv w:val="1"/>
      <w:marLeft w:val="0"/>
      <w:marRight w:val="0"/>
      <w:marTop w:val="0"/>
      <w:marBottom w:val="0"/>
      <w:divBdr>
        <w:top w:val="none" w:sz="0" w:space="0" w:color="auto"/>
        <w:left w:val="none" w:sz="0" w:space="0" w:color="auto"/>
        <w:bottom w:val="none" w:sz="0" w:space="0" w:color="auto"/>
        <w:right w:val="none" w:sz="0" w:space="0" w:color="auto"/>
      </w:divBdr>
      <w:divsChild>
        <w:div w:id="517161646">
          <w:marLeft w:val="0"/>
          <w:marRight w:val="0"/>
          <w:marTop w:val="0"/>
          <w:marBottom w:val="0"/>
          <w:divBdr>
            <w:top w:val="none" w:sz="0" w:space="0" w:color="auto"/>
            <w:left w:val="none" w:sz="0" w:space="0" w:color="auto"/>
            <w:bottom w:val="none" w:sz="0" w:space="0" w:color="auto"/>
            <w:right w:val="none" w:sz="0" w:space="0" w:color="auto"/>
          </w:divBdr>
          <w:divsChild>
            <w:div w:id="23137515">
              <w:marLeft w:val="0"/>
              <w:marRight w:val="0"/>
              <w:marTop w:val="0"/>
              <w:marBottom w:val="0"/>
              <w:divBdr>
                <w:top w:val="none" w:sz="0" w:space="0" w:color="auto"/>
                <w:left w:val="none" w:sz="0" w:space="0" w:color="auto"/>
                <w:bottom w:val="none" w:sz="0" w:space="0" w:color="auto"/>
                <w:right w:val="none" w:sz="0" w:space="0" w:color="auto"/>
              </w:divBdr>
            </w:div>
            <w:div w:id="57558880">
              <w:marLeft w:val="0"/>
              <w:marRight w:val="0"/>
              <w:marTop w:val="0"/>
              <w:marBottom w:val="0"/>
              <w:divBdr>
                <w:top w:val="none" w:sz="0" w:space="0" w:color="auto"/>
                <w:left w:val="none" w:sz="0" w:space="0" w:color="auto"/>
                <w:bottom w:val="none" w:sz="0" w:space="0" w:color="auto"/>
                <w:right w:val="none" w:sz="0" w:space="0" w:color="auto"/>
              </w:divBdr>
            </w:div>
            <w:div w:id="59982798">
              <w:marLeft w:val="0"/>
              <w:marRight w:val="0"/>
              <w:marTop w:val="0"/>
              <w:marBottom w:val="0"/>
              <w:divBdr>
                <w:top w:val="none" w:sz="0" w:space="0" w:color="auto"/>
                <w:left w:val="none" w:sz="0" w:space="0" w:color="auto"/>
                <w:bottom w:val="none" w:sz="0" w:space="0" w:color="auto"/>
                <w:right w:val="none" w:sz="0" w:space="0" w:color="auto"/>
              </w:divBdr>
            </w:div>
            <w:div w:id="64033069">
              <w:marLeft w:val="0"/>
              <w:marRight w:val="0"/>
              <w:marTop w:val="0"/>
              <w:marBottom w:val="0"/>
              <w:divBdr>
                <w:top w:val="none" w:sz="0" w:space="0" w:color="auto"/>
                <w:left w:val="none" w:sz="0" w:space="0" w:color="auto"/>
                <w:bottom w:val="none" w:sz="0" w:space="0" w:color="auto"/>
                <w:right w:val="none" w:sz="0" w:space="0" w:color="auto"/>
              </w:divBdr>
            </w:div>
            <w:div w:id="108010758">
              <w:marLeft w:val="0"/>
              <w:marRight w:val="0"/>
              <w:marTop w:val="0"/>
              <w:marBottom w:val="0"/>
              <w:divBdr>
                <w:top w:val="none" w:sz="0" w:space="0" w:color="auto"/>
                <w:left w:val="none" w:sz="0" w:space="0" w:color="auto"/>
                <w:bottom w:val="none" w:sz="0" w:space="0" w:color="auto"/>
                <w:right w:val="none" w:sz="0" w:space="0" w:color="auto"/>
              </w:divBdr>
            </w:div>
            <w:div w:id="115490020">
              <w:marLeft w:val="0"/>
              <w:marRight w:val="0"/>
              <w:marTop w:val="0"/>
              <w:marBottom w:val="0"/>
              <w:divBdr>
                <w:top w:val="none" w:sz="0" w:space="0" w:color="auto"/>
                <w:left w:val="none" w:sz="0" w:space="0" w:color="auto"/>
                <w:bottom w:val="none" w:sz="0" w:space="0" w:color="auto"/>
                <w:right w:val="none" w:sz="0" w:space="0" w:color="auto"/>
              </w:divBdr>
            </w:div>
            <w:div w:id="207187191">
              <w:marLeft w:val="0"/>
              <w:marRight w:val="0"/>
              <w:marTop w:val="0"/>
              <w:marBottom w:val="0"/>
              <w:divBdr>
                <w:top w:val="none" w:sz="0" w:space="0" w:color="auto"/>
                <w:left w:val="none" w:sz="0" w:space="0" w:color="auto"/>
                <w:bottom w:val="none" w:sz="0" w:space="0" w:color="auto"/>
                <w:right w:val="none" w:sz="0" w:space="0" w:color="auto"/>
              </w:divBdr>
            </w:div>
            <w:div w:id="207374539">
              <w:marLeft w:val="0"/>
              <w:marRight w:val="0"/>
              <w:marTop w:val="0"/>
              <w:marBottom w:val="0"/>
              <w:divBdr>
                <w:top w:val="none" w:sz="0" w:space="0" w:color="auto"/>
                <w:left w:val="none" w:sz="0" w:space="0" w:color="auto"/>
                <w:bottom w:val="none" w:sz="0" w:space="0" w:color="auto"/>
                <w:right w:val="none" w:sz="0" w:space="0" w:color="auto"/>
              </w:divBdr>
            </w:div>
            <w:div w:id="256327503">
              <w:marLeft w:val="0"/>
              <w:marRight w:val="0"/>
              <w:marTop w:val="0"/>
              <w:marBottom w:val="0"/>
              <w:divBdr>
                <w:top w:val="none" w:sz="0" w:space="0" w:color="auto"/>
                <w:left w:val="none" w:sz="0" w:space="0" w:color="auto"/>
                <w:bottom w:val="none" w:sz="0" w:space="0" w:color="auto"/>
                <w:right w:val="none" w:sz="0" w:space="0" w:color="auto"/>
              </w:divBdr>
            </w:div>
            <w:div w:id="271594580">
              <w:marLeft w:val="0"/>
              <w:marRight w:val="0"/>
              <w:marTop w:val="0"/>
              <w:marBottom w:val="0"/>
              <w:divBdr>
                <w:top w:val="none" w:sz="0" w:space="0" w:color="auto"/>
                <w:left w:val="none" w:sz="0" w:space="0" w:color="auto"/>
                <w:bottom w:val="none" w:sz="0" w:space="0" w:color="auto"/>
                <w:right w:val="none" w:sz="0" w:space="0" w:color="auto"/>
              </w:divBdr>
            </w:div>
            <w:div w:id="330374003">
              <w:marLeft w:val="0"/>
              <w:marRight w:val="0"/>
              <w:marTop w:val="0"/>
              <w:marBottom w:val="0"/>
              <w:divBdr>
                <w:top w:val="none" w:sz="0" w:space="0" w:color="auto"/>
                <w:left w:val="none" w:sz="0" w:space="0" w:color="auto"/>
                <w:bottom w:val="none" w:sz="0" w:space="0" w:color="auto"/>
                <w:right w:val="none" w:sz="0" w:space="0" w:color="auto"/>
              </w:divBdr>
            </w:div>
            <w:div w:id="385614577">
              <w:marLeft w:val="0"/>
              <w:marRight w:val="0"/>
              <w:marTop w:val="0"/>
              <w:marBottom w:val="0"/>
              <w:divBdr>
                <w:top w:val="none" w:sz="0" w:space="0" w:color="auto"/>
                <w:left w:val="none" w:sz="0" w:space="0" w:color="auto"/>
                <w:bottom w:val="none" w:sz="0" w:space="0" w:color="auto"/>
                <w:right w:val="none" w:sz="0" w:space="0" w:color="auto"/>
              </w:divBdr>
            </w:div>
            <w:div w:id="400561525">
              <w:marLeft w:val="0"/>
              <w:marRight w:val="0"/>
              <w:marTop w:val="0"/>
              <w:marBottom w:val="0"/>
              <w:divBdr>
                <w:top w:val="none" w:sz="0" w:space="0" w:color="auto"/>
                <w:left w:val="none" w:sz="0" w:space="0" w:color="auto"/>
                <w:bottom w:val="none" w:sz="0" w:space="0" w:color="auto"/>
                <w:right w:val="none" w:sz="0" w:space="0" w:color="auto"/>
              </w:divBdr>
            </w:div>
            <w:div w:id="413862079">
              <w:marLeft w:val="0"/>
              <w:marRight w:val="0"/>
              <w:marTop w:val="0"/>
              <w:marBottom w:val="0"/>
              <w:divBdr>
                <w:top w:val="none" w:sz="0" w:space="0" w:color="auto"/>
                <w:left w:val="none" w:sz="0" w:space="0" w:color="auto"/>
                <w:bottom w:val="none" w:sz="0" w:space="0" w:color="auto"/>
                <w:right w:val="none" w:sz="0" w:space="0" w:color="auto"/>
              </w:divBdr>
            </w:div>
            <w:div w:id="427849832">
              <w:marLeft w:val="0"/>
              <w:marRight w:val="0"/>
              <w:marTop w:val="0"/>
              <w:marBottom w:val="0"/>
              <w:divBdr>
                <w:top w:val="none" w:sz="0" w:space="0" w:color="auto"/>
                <w:left w:val="none" w:sz="0" w:space="0" w:color="auto"/>
                <w:bottom w:val="none" w:sz="0" w:space="0" w:color="auto"/>
                <w:right w:val="none" w:sz="0" w:space="0" w:color="auto"/>
              </w:divBdr>
            </w:div>
            <w:div w:id="438261617">
              <w:marLeft w:val="0"/>
              <w:marRight w:val="0"/>
              <w:marTop w:val="0"/>
              <w:marBottom w:val="0"/>
              <w:divBdr>
                <w:top w:val="none" w:sz="0" w:space="0" w:color="auto"/>
                <w:left w:val="none" w:sz="0" w:space="0" w:color="auto"/>
                <w:bottom w:val="none" w:sz="0" w:space="0" w:color="auto"/>
                <w:right w:val="none" w:sz="0" w:space="0" w:color="auto"/>
              </w:divBdr>
            </w:div>
            <w:div w:id="447428427">
              <w:marLeft w:val="0"/>
              <w:marRight w:val="0"/>
              <w:marTop w:val="0"/>
              <w:marBottom w:val="0"/>
              <w:divBdr>
                <w:top w:val="none" w:sz="0" w:space="0" w:color="auto"/>
                <w:left w:val="none" w:sz="0" w:space="0" w:color="auto"/>
                <w:bottom w:val="none" w:sz="0" w:space="0" w:color="auto"/>
                <w:right w:val="none" w:sz="0" w:space="0" w:color="auto"/>
              </w:divBdr>
            </w:div>
            <w:div w:id="453140783">
              <w:marLeft w:val="0"/>
              <w:marRight w:val="0"/>
              <w:marTop w:val="0"/>
              <w:marBottom w:val="0"/>
              <w:divBdr>
                <w:top w:val="none" w:sz="0" w:space="0" w:color="auto"/>
                <w:left w:val="none" w:sz="0" w:space="0" w:color="auto"/>
                <w:bottom w:val="none" w:sz="0" w:space="0" w:color="auto"/>
                <w:right w:val="none" w:sz="0" w:space="0" w:color="auto"/>
              </w:divBdr>
            </w:div>
            <w:div w:id="551355889">
              <w:marLeft w:val="0"/>
              <w:marRight w:val="0"/>
              <w:marTop w:val="0"/>
              <w:marBottom w:val="0"/>
              <w:divBdr>
                <w:top w:val="none" w:sz="0" w:space="0" w:color="auto"/>
                <w:left w:val="none" w:sz="0" w:space="0" w:color="auto"/>
                <w:bottom w:val="none" w:sz="0" w:space="0" w:color="auto"/>
                <w:right w:val="none" w:sz="0" w:space="0" w:color="auto"/>
              </w:divBdr>
            </w:div>
            <w:div w:id="603197896">
              <w:marLeft w:val="0"/>
              <w:marRight w:val="0"/>
              <w:marTop w:val="0"/>
              <w:marBottom w:val="0"/>
              <w:divBdr>
                <w:top w:val="none" w:sz="0" w:space="0" w:color="auto"/>
                <w:left w:val="none" w:sz="0" w:space="0" w:color="auto"/>
                <w:bottom w:val="none" w:sz="0" w:space="0" w:color="auto"/>
                <w:right w:val="none" w:sz="0" w:space="0" w:color="auto"/>
              </w:divBdr>
            </w:div>
            <w:div w:id="635575026">
              <w:marLeft w:val="0"/>
              <w:marRight w:val="0"/>
              <w:marTop w:val="0"/>
              <w:marBottom w:val="0"/>
              <w:divBdr>
                <w:top w:val="none" w:sz="0" w:space="0" w:color="auto"/>
                <w:left w:val="none" w:sz="0" w:space="0" w:color="auto"/>
                <w:bottom w:val="none" w:sz="0" w:space="0" w:color="auto"/>
                <w:right w:val="none" w:sz="0" w:space="0" w:color="auto"/>
              </w:divBdr>
            </w:div>
            <w:div w:id="669215375">
              <w:marLeft w:val="0"/>
              <w:marRight w:val="0"/>
              <w:marTop w:val="0"/>
              <w:marBottom w:val="0"/>
              <w:divBdr>
                <w:top w:val="none" w:sz="0" w:space="0" w:color="auto"/>
                <w:left w:val="none" w:sz="0" w:space="0" w:color="auto"/>
                <w:bottom w:val="none" w:sz="0" w:space="0" w:color="auto"/>
                <w:right w:val="none" w:sz="0" w:space="0" w:color="auto"/>
              </w:divBdr>
            </w:div>
            <w:div w:id="696125044">
              <w:marLeft w:val="0"/>
              <w:marRight w:val="0"/>
              <w:marTop w:val="0"/>
              <w:marBottom w:val="0"/>
              <w:divBdr>
                <w:top w:val="none" w:sz="0" w:space="0" w:color="auto"/>
                <w:left w:val="none" w:sz="0" w:space="0" w:color="auto"/>
                <w:bottom w:val="none" w:sz="0" w:space="0" w:color="auto"/>
                <w:right w:val="none" w:sz="0" w:space="0" w:color="auto"/>
              </w:divBdr>
            </w:div>
            <w:div w:id="711535279">
              <w:marLeft w:val="0"/>
              <w:marRight w:val="0"/>
              <w:marTop w:val="0"/>
              <w:marBottom w:val="0"/>
              <w:divBdr>
                <w:top w:val="none" w:sz="0" w:space="0" w:color="auto"/>
                <w:left w:val="none" w:sz="0" w:space="0" w:color="auto"/>
                <w:bottom w:val="none" w:sz="0" w:space="0" w:color="auto"/>
                <w:right w:val="none" w:sz="0" w:space="0" w:color="auto"/>
              </w:divBdr>
            </w:div>
            <w:div w:id="735981731">
              <w:marLeft w:val="0"/>
              <w:marRight w:val="0"/>
              <w:marTop w:val="0"/>
              <w:marBottom w:val="0"/>
              <w:divBdr>
                <w:top w:val="none" w:sz="0" w:space="0" w:color="auto"/>
                <w:left w:val="none" w:sz="0" w:space="0" w:color="auto"/>
                <w:bottom w:val="none" w:sz="0" w:space="0" w:color="auto"/>
                <w:right w:val="none" w:sz="0" w:space="0" w:color="auto"/>
              </w:divBdr>
            </w:div>
            <w:div w:id="824325080">
              <w:marLeft w:val="0"/>
              <w:marRight w:val="0"/>
              <w:marTop w:val="0"/>
              <w:marBottom w:val="0"/>
              <w:divBdr>
                <w:top w:val="none" w:sz="0" w:space="0" w:color="auto"/>
                <w:left w:val="none" w:sz="0" w:space="0" w:color="auto"/>
                <w:bottom w:val="none" w:sz="0" w:space="0" w:color="auto"/>
                <w:right w:val="none" w:sz="0" w:space="0" w:color="auto"/>
              </w:divBdr>
            </w:div>
            <w:div w:id="891886011">
              <w:marLeft w:val="0"/>
              <w:marRight w:val="0"/>
              <w:marTop w:val="0"/>
              <w:marBottom w:val="0"/>
              <w:divBdr>
                <w:top w:val="none" w:sz="0" w:space="0" w:color="auto"/>
                <w:left w:val="none" w:sz="0" w:space="0" w:color="auto"/>
                <w:bottom w:val="none" w:sz="0" w:space="0" w:color="auto"/>
                <w:right w:val="none" w:sz="0" w:space="0" w:color="auto"/>
              </w:divBdr>
            </w:div>
            <w:div w:id="906695234">
              <w:marLeft w:val="0"/>
              <w:marRight w:val="0"/>
              <w:marTop w:val="0"/>
              <w:marBottom w:val="0"/>
              <w:divBdr>
                <w:top w:val="none" w:sz="0" w:space="0" w:color="auto"/>
                <w:left w:val="none" w:sz="0" w:space="0" w:color="auto"/>
                <w:bottom w:val="none" w:sz="0" w:space="0" w:color="auto"/>
                <w:right w:val="none" w:sz="0" w:space="0" w:color="auto"/>
              </w:divBdr>
            </w:div>
            <w:div w:id="952129219">
              <w:marLeft w:val="0"/>
              <w:marRight w:val="0"/>
              <w:marTop w:val="0"/>
              <w:marBottom w:val="0"/>
              <w:divBdr>
                <w:top w:val="none" w:sz="0" w:space="0" w:color="auto"/>
                <w:left w:val="none" w:sz="0" w:space="0" w:color="auto"/>
                <w:bottom w:val="none" w:sz="0" w:space="0" w:color="auto"/>
                <w:right w:val="none" w:sz="0" w:space="0" w:color="auto"/>
              </w:divBdr>
            </w:div>
            <w:div w:id="956254357">
              <w:marLeft w:val="0"/>
              <w:marRight w:val="0"/>
              <w:marTop w:val="0"/>
              <w:marBottom w:val="0"/>
              <w:divBdr>
                <w:top w:val="none" w:sz="0" w:space="0" w:color="auto"/>
                <w:left w:val="none" w:sz="0" w:space="0" w:color="auto"/>
                <w:bottom w:val="none" w:sz="0" w:space="0" w:color="auto"/>
                <w:right w:val="none" w:sz="0" w:space="0" w:color="auto"/>
              </w:divBdr>
            </w:div>
            <w:div w:id="1017467067">
              <w:marLeft w:val="0"/>
              <w:marRight w:val="0"/>
              <w:marTop w:val="0"/>
              <w:marBottom w:val="0"/>
              <w:divBdr>
                <w:top w:val="none" w:sz="0" w:space="0" w:color="auto"/>
                <w:left w:val="none" w:sz="0" w:space="0" w:color="auto"/>
                <w:bottom w:val="none" w:sz="0" w:space="0" w:color="auto"/>
                <w:right w:val="none" w:sz="0" w:space="0" w:color="auto"/>
              </w:divBdr>
            </w:div>
            <w:div w:id="1042359940">
              <w:marLeft w:val="0"/>
              <w:marRight w:val="0"/>
              <w:marTop w:val="0"/>
              <w:marBottom w:val="0"/>
              <w:divBdr>
                <w:top w:val="none" w:sz="0" w:space="0" w:color="auto"/>
                <w:left w:val="none" w:sz="0" w:space="0" w:color="auto"/>
                <w:bottom w:val="none" w:sz="0" w:space="0" w:color="auto"/>
                <w:right w:val="none" w:sz="0" w:space="0" w:color="auto"/>
              </w:divBdr>
            </w:div>
            <w:div w:id="1052074175">
              <w:marLeft w:val="0"/>
              <w:marRight w:val="0"/>
              <w:marTop w:val="0"/>
              <w:marBottom w:val="0"/>
              <w:divBdr>
                <w:top w:val="none" w:sz="0" w:space="0" w:color="auto"/>
                <w:left w:val="none" w:sz="0" w:space="0" w:color="auto"/>
                <w:bottom w:val="none" w:sz="0" w:space="0" w:color="auto"/>
                <w:right w:val="none" w:sz="0" w:space="0" w:color="auto"/>
              </w:divBdr>
            </w:div>
            <w:div w:id="1073552683">
              <w:marLeft w:val="0"/>
              <w:marRight w:val="0"/>
              <w:marTop w:val="0"/>
              <w:marBottom w:val="0"/>
              <w:divBdr>
                <w:top w:val="none" w:sz="0" w:space="0" w:color="auto"/>
                <w:left w:val="none" w:sz="0" w:space="0" w:color="auto"/>
                <w:bottom w:val="none" w:sz="0" w:space="0" w:color="auto"/>
                <w:right w:val="none" w:sz="0" w:space="0" w:color="auto"/>
              </w:divBdr>
            </w:div>
            <w:div w:id="1077703553">
              <w:marLeft w:val="0"/>
              <w:marRight w:val="0"/>
              <w:marTop w:val="0"/>
              <w:marBottom w:val="0"/>
              <w:divBdr>
                <w:top w:val="none" w:sz="0" w:space="0" w:color="auto"/>
                <w:left w:val="none" w:sz="0" w:space="0" w:color="auto"/>
                <w:bottom w:val="none" w:sz="0" w:space="0" w:color="auto"/>
                <w:right w:val="none" w:sz="0" w:space="0" w:color="auto"/>
              </w:divBdr>
            </w:div>
            <w:div w:id="1082141667">
              <w:marLeft w:val="0"/>
              <w:marRight w:val="0"/>
              <w:marTop w:val="0"/>
              <w:marBottom w:val="0"/>
              <w:divBdr>
                <w:top w:val="none" w:sz="0" w:space="0" w:color="auto"/>
                <w:left w:val="none" w:sz="0" w:space="0" w:color="auto"/>
                <w:bottom w:val="none" w:sz="0" w:space="0" w:color="auto"/>
                <w:right w:val="none" w:sz="0" w:space="0" w:color="auto"/>
              </w:divBdr>
            </w:div>
            <w:div w:id="1110780772">
              <w:marLeft w:val="0"/>
              <w:marRight w:val="0"/>
              <w:marTop w:val="0"/>
              <w:marBottom w:val="0"/>
              <w:divBdr>
                <w:top w:val="none" w:sz="0" w:space="0" w:color="auto"/>
                <w:left w:val="none" w:sz="0" w:space="0" w:color="auto"/>
                <w:bottom w:val="none" w:sz="0" w:space="0" w:color="auto"/>
                <w:right w:val="none" w:sz="0" w:space="0" w:color="auto"/>
              </w:divBdr>
            </w:div>
            <w:div w:id="1119449988">
              <w:marLeft w:val="0"/>
              <w:marRight w:val="0"/>
              <w:marTop w:val="0"/>
              <w:marBottom w:val="0"/>
              <w:divBdr>
                <w:top w:val="none" w:sz="0" w:space="0" w:color="auto"/>
                <w:left w:val="none" w:sz="0" w:space="0" w:color="auto"/>
                <w:bottom w:val="none" w:sz="0" w:space="0" w:color="auto"/>
                <w:right w:val="none" w:sz="0" w:space="0" w:color="auto"/>
              </w:divBdr>
            </w:div>
            <w:div w:id="1123157461">
              <w:marLeft w:val="0"/>
              <w:marRight w:val="0"/>
              <w:marTop w:val="0"/>
              <w:marBottom w:val="0"/>
              <w:divBdr>
                <w:top w:val="none" w:sz="0" w:space="0" w:color="auto"/>
                <w:left w:val="none" w:sz="0" w:space="0" w:color="auto"/>
                <w:bottom w:val="none" w:sz="0" w:space="0" w:color="auto"/>
                <w:right w:val="none" w:sz="0" w:space="0" w:color="auto"/>
              </w:divBdr>
            </w:div>
            <w:div w:id="1216237588">
              <w:marLeft w:val="0"/>
              <w:marRight w:val="0"/>
              <w:marTop w:val="0"/>
              <w:marBottom w:val="0"/>
              <w:divBdr>
                <w:top w:val="none" w:sz="0" w:space="0" w:color="auto"/>
                <w:left w:val="none" w:sz="0" w:space="0" w:color="auto"/>
                <w:bottom w:val="none" w:sz="0" w:space="0" w:color="auto"/>
                <w:right w:val="none" w:sz="0" w:space="0" w:color="auto"/>
              </w:divBdr>
            </w:div>
            <w:div w:id="1411735066">
              <w:marLeft w:val="0"/>
              <w:marRight w:val="0"/>
              <w:marTop w:val="0"/>
              <w:marBottom w:val="0"/>
              <w:divBdr>
                <w:top w:val="none" w:sz="0" w:space="0" w:color="auto"/>
                <w:left w:val="none" w:sz="0" w:space="0" w:color="auto"/>
                <w:bottom w:val="none" w:sz="0" w:space="0" w:color="auto"/>
                <w:right w:val="none" w:sz="0" w:space="0" w:color="auto"/>
              </w:divBdr>
            </w:div>
            <w:div w:id="1458840134">
              <w:marLeft w:val="0"/>
              <w:marRight w:val="0"/>
              <w:marTop w:val="0"/>
              <w:marBottom w:val="0"/>
              <w:divBdr>
                <w:top w:val="none" w:sz="0" w:space="0" w:color="auto"/>
                <w:left w:val="none" w:sz="0" w:space="0" w:color="auto"/>
                <w:bottom w:val="none" w:sz="0" w:space="0" w:color="auto"/>
                <w:right w:val="none" w:sz="0" w:space="0" w:color="auto"/>
              </w:divBdr>
            </w:div>
            <w:div w:id="1526483628">
              <w:marLeft w:val="0"/>
              <w:marRight w:val="0"/>
              <w:marTop w:val="0"/>
              <w:marBottom w:val="0"/>
              <w:divBdr>
                <w:top w:val="none" w:sz="0" w:space="0" w:color="auto"/>
                <w:left w:val="none" w:sz="0" w:space="0" w:color="auto"/>
                <w:bottom w:val="none" w:sz="0" w:space="0" w:color="auto"/>
                <w:right w:val="none" w:sz="0" w:space="0" w:color="auto"/>
              </w:divBdr>
            </w:div>
            <w:div w:id="1635911464">
              <w:marLeft w:val="0"/>
              <w:marRight w:val="0"/>
              <w:marTop w:val="0"/>
              <w:marBottom w:val="0"/>
              <w:divBdr>
                <w:top w:val="none" w:sz="0" w:space="0" w:color="auto"/>
                <w:left w:val="none" w:sz="0" w:space="0" w:color="auto"/>
                <w:bottom w:val="none" w:sz="0" w:space="0" w:color="auto"/>
                <w:right w:val="none" w:sz="0" w:space="0" w:color="auto"/>
              </w:divBdr>
            </w:div>
            <w:div w:id="1711107693">
              <w:marLeft w:val="0"/>
              <w:marRight w:val="0"/>
              <w:marTop w:val="0"/>
              <w:marBottom w:val="0"/>
              <w:divBdr>
                <w:top w:val="none" w:sz="0" w:space="0" w:color="auto"/>
                <w:left w:val="none" w:sz="0" w:space="0" w:color="auto"/>
                <w:bottom w:val="none" w:sz="0" w:space="0" w:color="auto"/>
                <w:right w:val="none" w:sz="0" w:space="0" w:color="auto"/>
              </w:divBdr>
            </w:div>
            <w:div w:id="1721242512">
              <w:marLeft w:val="0"/>
              <w:marRight w:val="0"/>
              <w:marTop w:val="0"/>
              <w:marBottom w:val="0"/>
              <w:divBdr>
                <w:top w:val="none" w:sz="0" w:space="0" w:color="auto"/>
                <w:left w:val="none" w:sz="0" w:space="0" w:color="auto"/>
                <w:bottom w:val="none" w:sz="0" w:space="0" w:color="auto"/>
                <w:right w:val="none" w:sz="0" w:space="0" w:color="auto"/>
              </w:divBdr>
            </w:div>
            <w:div w:id="1757748647">
              <w:marLeft w:val="0"/>
              <w:marRight w:val="0"/>
              <w:marTop w:val="0"/>
              <w:marBottom w:val="0"/>
              <w:divBdr>
                <w:top w:val="none" w:sz="0" w:space="0" w:color="auto"/>
                <w:left w:val="none" w:sz="0" w:space="0" w:color="auto"/>
                <w:bottom w:val="none" w:sz="0" w:space="0" w:color="auto"/>
                <w:right w:val="none" w:sz="0" w:space="0" w:color="auto"/>
              </w:divBdr>
            </w:div>
            <w:div w:id="1766342764">
              <w:marLeft w:val="0"/>
              <w:marRight w:val="0"/>
              <w:marTop w:val="0"/>
              <w:marBottom w:val="0"/>
              <w:divBdr>
                <w:top w:val="none" w:sz="0" w:space="0" w:color="auto"/>
                <w:left w:val="none" w:sz="0" w:space="0" w:color="auto"/>
                <w:bottom w:val="none" w:sz="0" w:space="0" w:color="auto"/>
                <w:right w:val="none" w:sz="0" w:space="0" w:color="auto"/>
              </w:divBdr>
            </w:div>
            <w:div w:id="1780251917">
              <w:marLeft w:val="0"/>
              <w:marRight w:val="0"/>
              <w:marTop w:val="0"/>
              <w:marBottom w:val="0"/>
              <w:divBdr>
                <w:top w:val="none" w:sz="0" w:space="0" w:color="auto"/>
                <w:left w:val="none" w:sz="0" w:space="0" w:color="auto"/>
                <w:bottom w:val="none" w:sz="0" w:space="0" w:color="auto"/>
                <w:right w:val="none" w:sz="0" w:space="0" w:color="auto"/>
              </w:divBdr>
            </w:div>
            <w:div w:id="1787969204">
              <w:marLeft w:val="0"/>
              <w:marRight w:val="0"/>
              <w:marTop w:val="0"/>
              <w:marBottom w:val="0"/>
              <w:divBdr>
                <w:top w:val="none" w:sz="0" w:space="0" w:color="auto"/>
                <w:left w:val="none" w:sz="0" w:space="0" w:color="auto"/>
                <w:bottom w:val="none" w:sz="0" w:space="0" w:color="auto"/>
                <w:right w:val="none" w:sz="0" w:space="0" w:color="auto"/>
              </w:divBdr>
            </w:div>
            <w:div w:id="1792630539">
              <w:marLeft w:val="0"/>
              <w:marRight w:val="0"/>
              <w:marTop w:val="0"/>
              <w:marBottom w:val="0"/>
              <w:divBdr>
                <w:top w:val="none" w:sz="0" w:space="0" w:color="auto"/>
                <w:left w:val="none" w:sz="0" w:space="0" w:color="auto"/>
                <w:bottom w:val="none" w:sz="0" w:space="0" w:color="auto"/>
                <w:right w:val="none" w:sz="0" w:space="0" w:color="auto"/>
              </w:divBdr>
            </w:div>
            <w:div w:id="1803498632">
              <w:marLeft w:val="0"/>
              <w:marRight w:val="0"/>
              <w:marTop w:val="0"/>
              <w:marBottom w:val="0"/>
              <w:divBdr>
                <w:top w:val="none" w:sz="0" w:space="0" w:color="auto"/>
                <w:left w:val="none" w:sz="0" w:space="0" w:color="auto"/>
                <w:bottom w:val="none" w:sz="0" w:space="0" w:color="auto"/>
                <w:right w:val="none" w:sz="0" w:space="0" w:color="auto"/>
              </w:divBdr>
            </w:div>
            <w:div w:id="1816676664">
              <w:marLeft w:val="0"/>
              <w:marRight w:val="0"/>
              <w:marTop w:val="0"/>
              <w:marBottom w:val="0"/>
              <w:divBdr>
                <w:top w:val="none" w:sz="0" w:space="0" w:color="auto"/>
                <w:left w:val="none" w:sz="0" w:space="0" w:color="auto"/>
                <w:bottom w:val="none" w:sz="0" w:space="0" w:color="auto"/>
                <w:right w:val="none" w:sz="0" w:space="0" w:color="auto"/>
              </w:divBdr>
            </w:div>
            <w:div w:id="1842886778">
              <w:marLeft w:val="0"/>
              <w:marRight w:val="0"/>
              <w:marTop w:val="0"/>
              <w:marBottom w:val="0"/>
              <w:divBdr>
                <w:top w:val="none" w:sz="0" w:space="0" w:color="auto"/>
                <w:left w:val="none" w:sz="0" w:space="0" w:color="auto"/>
                <w:bottom w:val="none" w:sz="0" w:space="0" w:color="auto"/>
                <w:right w:val="none" w:sz="0" w:space="0" w:color="auto"/>
              </w:divBdr>
            </w:div>
            <w:div w:id="1940671826">
              <w:marLeft w:val="0"/>
              <w:marRight w:val="0"/>
              <w:marTop w:val="0"/>
              <w:marBottom w:val="0"/>
              <w:divBdr>
                <w:top w:val="none" w:sz="0" w:space="0" w:color="auto"/>
                <w:left w:val="none" w:sz="0" w:space="0" w:color="auto"/>
                <w:bottom w:val="none" w:sz="0" w:space="0" w:color="auto"/>
                <w:right w:val="none" w:sz="0" w:space="0" w:color="auto"/>
              </w:divBdr>
            </w:div>
            <w:div w:id="1983461244">
              <w:marLeft w:val="0"/>
              <w:marRight w:val="0"/>
              <w:marTop w:val="0"/>
              <w:marBottom w:val="0"/>
              <w:divBdr>
                <w:top w:val="none" w:sz="0" w:space="0" w:color="auto"/>
                <w:left w:val="none" w:sz="0" w:space="0" w:color="auto"/>
                <w:bottom w:val="none" w:sz="0" w:space="0" w:color="auto"/>
                <w:right w:val="none" w:sz="0" w:space="0" w:color="auto"/>
              </w:divBdr>
            </w:div>
            <w:div w:id="2017145894">
              <w:marLeft w:val="0"/>
              <w:marRight w:val="0"/>
              <w:marTop w:val="0"/>
              <w:marBottom w:val="0"/>
              <w:divBdr>
                <w:top w:val="none" w:sz="0" w:space="0" w:color="auto"/>
                <w:left w:val="none" w:sz="0" w:space="0" w:color="auto"/>
                <w:bottom w:val="none" w:sz="0" w:space="0" w:color="auto"/>
                <w:right w:val="none" w:sz="0" w:space="0" w:color="auto"/>
              </w:divBdr>
            </w:div>
            <w:div w:id="2086761326">
              <w:marLeft w:val="0"/>
              <w:marRight w:val="0"/>
              <w:marTop w:val="0"/>
              <w:marBottom w:val="0"/>
              <w:divBdr>
                <w:top w:val="none" w:sz="0" w:space="0" w:color="auto"/>
                <w:left w:val="none" w:sz="0" w:space="0" w:color="auto"/>
                <w:bottom w:val="none" w:sz="0" w:space="0" w:color="auto"/>
                <w:right w:val="none" w:sz="0" w:space="0" w:color="auto"/>
              </w:divBdr>
            </w:div>
            <w:div w:id="2094466728">
              <w:marLeft w:val="0"/>
              <w:marRight w:val="0"/>
              <w:marTop w:val="0"/>
              <w:marBottom w:val="0"/>
              <w:divBdr>
                <w:top w:val="none" w:sz="0" w:space="0" w:color="auto"/>
                <w:left w:val="none" w:sz="0" w:space="0" w:color="auto"/>
                <w:bottom w:val="none" w:sz="0" w:space="0" w:color="auto"/>
                <w:right w:val="none" w:sz="0" w:space="0" w:color="auto"/>
              </w:divBdr>
            </w:div>
            <w:div w:id="21283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2048">
      <w:bodyDiv w:val="1"/>
      <w:marLeft w:val="0"/>
      <w:marRight w:val="0"/>
      <w:marTop w:val="0"/>
      <w:marBottom w:val="0"/>
      <w:divBdr>
        <w:top w:val="none" w:sz="0" w:space="0" w:color="auto"/>
        <w:left w:val="none" w:sz="0" w:space="0" w:color="auto"/>
        <w:bottom w:val="none" w:sz="0" w:space="0" w:color="auto"/>
        <w:right w:val="none" w:sz="0" w:space="0" w:color="auto"/>
      </w:divBdr>
      <w:divsChild>
        <w:div w:id="212162004">
          <w:marLeft w:val="0"/>
          <w:marRight w:val="0"/>
          <w:marTop w:val="0"/>
          <w:marBottom w:val="0"/>
          <w:divBdr>
            <w:top w:val="none" w:sz="0" w:space="0" w:color="auto"/>
            <w:left w:val="none" w:sz="0" w:space="0" w:color="auto"/>
            <w:bottom w:val="none" w:sz="0" w:space="0" w:color="auto"/>
            <w:right w:val="none" w:sz="0" w:space="0" w:color="auto"/>
          </w:divBdr>
          <w:divsChild>
            <w:div w:id="1912424933">
              <w:marLeft w:val="0"/>
              <w:marRight w:val="0"/>
              <w:marTop w:val="0"/>
              <w:marBottom w:val="0"/>
              <w:divBdr>
                <w:top w:val="none" w:sz="0" w:space="0" w:color="auto"/>
                <w:left w:val="none" w:sz="0" w:space="0" w:color="auto"/>
                <w:bottom w:val="none" w:sz="0" w:space="0" w:color="auto"/>
                <w:right w:val="none" w:sz="0" w:space="0" w:color="auto"/>
              </w:divBdr>
            </w:div>
            <w:div w:id="1830554991">
              <w:marLeft w:val="0"/>
              <w:marRight w:val="0"/>
              <w:marTop w:val="0"/>
              <w:marBottom w:val="0"/>
              <w:divBdr>
                <w:top w:val="none" w:sz="0" w:space="0" w:color="auto"/>
                <w:left w:val="none" w:sz="0" w:space="0" w:color="auto"/>
                <w:bottom w:val="none" w:sz="0" w:space="0" w:color="auto"/>
                <w:right w:val="none" w:sz="0" w:space="0" w:color="auto"/>
              </w:divBdr>
            </w:div>
            <w:div w:id="1472287992">
              <w:marLeft w:val="0"/>
              <w:marRight w:val="0"/>
              <w:marTop w:val="0"/>
              <w:marBottom w:val="0"/>
              <w:divBdr>
                <w:top w:val="none" w:sz="0" w:space="0" w:color="auto"/>
                <w:left w:val="none" w:sz="0" w:space="0" w:color="auto"/>
                <w:bottom w:val="none" w:sz="0" w:space="0" w:color="auto"/>
                <w:right w:val="none" w:sz="0" w:space="0" w:color="auto"/>
              </w:divBdr>
            </w:div>
            <w:div w:id="1487358330">
              <w:marLeft w:val="0"/>
              <w:marRight w:val="0"/>
              <w:marTop w:val="0"/>
              <w:marBottom w:val="0"/>
              <w:divBdr>
                <w:top w:val="none" w:sz="0" w:space="0" w:color="auto"/>
                <w:left w:val="none" w:sz="0" w:space="0" w:color="auto"/>
                <w:bottom w:val="none" w:sz="0" w:space="0" w:color="auto"/>
                <w:right w:val="none" w:sz="0" w:space="0" w:color="auto"/>
              </w:divBdr>
            </w:div>
            <w:div w:id="1759280973">
              <w:marLeft w:val="0"/>
              <w:marRight w:val="0"/>
              <w:marTop w:val="0"/>
              <w:marBottom w:val="0"/>
              <w:divBdr>
                <w:top w:val="none" w:sz="0" w:space="0" w:color="auto"/>
                <w:left w:val="none" w:sz="0" w:space="0" w:color="auto"/>
                <w:bottom w:val="none" w:sz="0" w:space="0" w:color="auto"/>
                <w:right w:val="none" w:sz="0" w:space="0" w:color="auto"/>
              </w:divBdr>
            </w:div>
            <w:div w:id="1677422937">
              <w:marLeft w:val="0"/>
              <w:marRight w:val="0"/>
              <w:marTop w:val="0"/>
              <w:marBottom w:val="0"/>
              <w:divBdr>
                <w:top w:val="none" w:sz="0" w:space="0" w:color="auto"/>
                <w:left w:val="none" w:sz="0" w:space="0" w:color="auto"/>
                <w:bottom w:val="none" w:sz="0" w:space="0" w:color="auto"/>
                <w:right w:val="none" w:sz="0" w:space="0" w:color="auto"/>
              </w:divBdr>
            </w:div>
            <w:div w:id="2081823034">
              <w:marLeft w:val="0"/>
              <w:marRight w:val="0"/>
              <w:marTop w:val="0"/>
              <w:marBottom w:val="0"/>
              <w:divBdr>
                <w:top w:val="none" w:sz="0" w:space="0" w:color="auto"/>
                <w:left w:val="none" w:sz="0" w:space="0" w:color="auto"/>
                <w:bottom w:val="none" w:sz="0" w:space="0" w:color="auto"/>
                <w:right w:val="none" w:sz="0" w:space="0" w:color="auto"/>
              </w:divBdr>
            </w:div>
            <w:div w:id="1729259571">
              <w:marLeft w:val="0"/>
              <w:marRight w:val="0"/>
              <w:marTop w:val="0"/>
              <w:marBottom w:val="0"/>
              <w:divBdr>
                <w:top w:val="none" w:sz="0" w:space="0" w:color="auto"/>
                <w:left w:val="none" w:sz="0" w:space="0" w:color="auto"/>
                <w:bottom w:val="none" w:sz="0" w:space="0" w:color="auto"/>
                <w:right w:val="none" w:sz="0" w:space="0" w:color="auto"/>
              </w:divBdr>
            </w:div>
            <w:div w:id="629089758">
              <w:marLeft w:val="0"/>
              <w:marRight w:val="0"/>
              <w:marTop w:val="0"/>
              <w:marBottom w:val="0"/>
              <w:divBdr>
                <w:top w:val="none" w:sz="0" w:space="0" w:color="auto"/>
                <w:left w:val="none" w:sz="0" w:space="0" w:color="auto"/>
                <w:bottom w:val="none" w:sz="0" w:space="0" w:color="auto"/>
                <w:right w:val="none" w:sz="0" w:space="0" w:color="auto"/>
              </w:divBdr>
            </w:div>
            <w:div w:id="1462840860">
              <w:marLeft w:val="0"/>
              <w:marRight w:val="0"/>
              <w:marTop w:val="0"/>
              <w:marBottom w:val="0"/>
              <w:divBdr>
                <w:top w:val="none" w:sz="0" w:space="0" w:color="auto"/>
                <w:left w:val="none" w:sz="0" w:space="0" w:color="auto"/>
                <w:bottom w:val="none" w:sz="0" w:space="0" w:color="auto"/>
                <w:right w:val="none" w:sz="0" w:space="0" w:color="auto"/>
              </w:divBdr>
            </w:div>
            <w:div w:id="90974583">
              <w:marLeft w:val="0"/>
              <w:marRight w:val="0"/>
              <w:marTop w:val="0"/>
              <w:marBottom w:val="0"/>
              <w:divBdr>
                <w:top w:val="none" w:sz="0" w:space="0" w:color="auto"/>
                <w:left w:val="none" w:sz="0" w:space="0" w:color="auto"/>
                <w:bottom w:val="none" w:sz="0" w:space="0" w:color="auto"/>
                <w:right w:val="none" w:sz="0" w:space="0" w:color="auto"/>
              </w:divBdr>
            </w:div>
            <w:div w:id="1102262697">
              <w:marLeft w:val="0"/>
              <w:marRight w:val="0"/>
              <w:marTop w:val="0"/>
              <w:marBottom w:val="0"/>
              <w:divBdr>
                <w:top w:val="none" w:sz="0" w:space="0" w:color="auto"/>
                <w:left w:val="none" w:sz="0" w:space="0" w:color="auto"/>
                <w:bottom w:val="none" w:sz="0" w:space="0" w:color="auto"/>
                <w:right w:val="none" w:sz="0" w:space="0" w:color="auto"/>
              </w:divBdr>
            </w:div>
            <w:div w:id="1184902290">
              <w:marLeft w:val="0"/>
              <w:marRight w:val="0"/>
              <w:marTop w:val="0"/>
              <w:marBottom w:val="0"/>
              <w:divBdr>
                <w:top w:val="none" w:sz="0" w:space="0" w:color="auto"/>
                <w:left w:val="none" w:sz="0" w:space="0" w:color="auto"/>
                <w:bottom w:val="none" w:sz="0" w:space="0" w:color="auto"/>
                <w:right w:val="none" w:sz="0" w:space="0" w:color="auto"/>
              </w:divBdr>
            </w:div>
            <w:div w:id="1822886161">
              <w:marLeft w:val="0"/>
              <w:marRight w:val="0"/>
              <w:marTop w:val="0"/>
              <w:marBottom w:val="0"/>
              <w:divBdr>
                <w:top w:val="none" w:sz="0" w:space="0" w:color="auto"/>
                <w:left w:val="none" w:sz="0" w:space="0" w:color="auto"/>
                <w:bottom w:val="none" w:sz="0" w:space="0" w:color="auto"/>
                <w:right w:val="none" w:sz="0" w:space="0" w:color="auto"/>
              </w:divBdr>
            </w:div>
            <w:div w:id="1736470834">
              <w:marLeft w:val="0"/>
              <w:marRight w:val="0"/>
              <w:marTop w:val="0"/>
              <w:marBottom w:val="0"/>
              <w:divBdr>
                <w:top w:val="none" w:sz="0" w:space="0" w:color="auto"/>
                <w:left w:val="none" w:sz="0" w:space="0" w:color="auto"/>
                <w:bottom w:val="none" w:sz="0" w:space="0" w:color="auto"/>
                <w:right w:val="none" w:sz="0" w:space="0" w:color="auto"/>
              </w:divBdr>
            </w:div>
            <w:div w:id="859122023">
              <w:marLeft w:val="0"/>
              <w:marRight w:val="0"/>
              <w:marTop w:val="0"/>
              <w:marBottom w:val="0"/>
              <w:divBdr>
                <w:top w:val="none" w:sz="0" w:space="0" w:color="auto"/>
                <w:left w:val="none" w:sz="0" w:space="0" w:color="auto"/>
                <w:bottom w:val="none" w:sz="0" w:space="0" w:color="auto"/>
                <w:right w:val="none" w:sz="0" w:space="0" w:color="auto"/>
              </w:divBdr>
            </w:div>
            <w:div w:id="1682511277">
              <w:marLeft w:val="0"/>
              <w:marRight w:val="0"/>
              <w:marTop w:val="0"/>
              <w:marBottom w:val="0"/>
              <w:divBdr>
                <w:top w:val="none" w:sz="0" w:space="0" w:color="auto"/>
                <w:left w:val="none" w:sz="0" w:space="0" w:color="auto"/>
                <w:bottom w:val="none" w:sz="0" w:space="0" w:color="auto"/>
                <w:right w:val="none" w:sz="0" w:space="0" w:color="auto"/>
              </w:divBdr>
            </w:div>
            <w:div w:id="414743585">
              <w:marLeft w:val="0"/>
              <w:marRight w:val="0"/>
              <w:marTop w:val="0"/>
              <w:marBottom w:val="0"/>
              <w:divBdr>
                <w:top w:val="none" w:sz="0" w:space="0" w:color="auto"/>
                <w:left w:val="none" w:sz="0" w:space="0" w:color="auto"/>
                <w:bottom w:val="none" w:sz="0" w:space="0" w:color="auto"/>
                <w:right w:val="none" w:sz="0" w:space="0" w:color="auto"/>
              </w:divBdr>
            </w:div>
            <w:div w:id="619647389">
              <w:marLeft w:val="0"/>
              <w:marRight w:val="0"/>
              <w:marTop w:val="0"/>
              <w:marBottom w:val="0"/>
              <w:divBdr>
                <w:top w:val="none" w:sz="0" w:space="0" w:color="auto"/>
                <w:left w:val="none" w:sz="0" w:space="0" w:color="auto"/>
                <w:bottom w:val="none" w:sz="0" w:space="0" w:color="auto"/>
                <w:right w:val="none" w:sz="0" w:space="0" w:color="auto"/>
              </w:divBdr>
            </w:div>
            <w:div w:id="1026951331">
              <w:marLeft w:val="0"/>
              <w:marRight w:val="0"/>
              <w:marTop w:val="0"/>
              <w:marBottom w:val="0"/>
              <w:divBdr>
                <w:top w:val="none" w:sz="0" w:space="0" w:color="auto"/>
                <w:left w:val="none" w:sz="0" w:space="0" w:color="auto"/>
                <w:bottom w:val="none" w:sz="0" w:space="0" w:color="auto"/>
                <w:right w:val="none" w:sz="0" w:space="0" w:color="auto"/>
              </w:divBdr>
            </w:div>
            <w:div w:id="1799299536">
              <w:marLeft w:val="0"/>
              <w:marRight w:val="0"/>
              <w:marTop w:val="0"/>
              <w:marBottom w:val="0"/>
              <w:divBdr>
                <w:top w:val="none" w:sz="0" w:space="0" w:color="auto"/>
                <w:left w:val="none" w:sz="0" w:space="0" w:color="auto"/>
                <w:bottom w:val="none" w:sz="0" w:space="0" w:color="auto"/>
                <w:right w:val="none" w:sz="0" w:space="0" w:color="auto"/>
              </w:divBdr>
            </w:div>
            <w:div w:id="1084763407">
              <w:marLeft w:val="0"/>
              <w:marRight w:val="0"/>
              <w:marTop w:val="0"/>
              <w:marBottom w:val="0"/>
              <w:divBdr>
                <w:top w:val="none" w:sz="0" w:space="0" w:color="auto"/>
                <w:left w:val="none" w:sz="0" w:space="0" w:color="auto"/>
                <w:bottom w:val="none" w:sz="0" w:space="0" w:color="auto"/>
                <w:right w:val="none" w:sz="0" w:space="0" w:color="auto"/>
              </w:divBdr>
            </w:div>
            <w:div w:id="881861482">
              <w:marLeft w:val="0"/>
              <w:marRight w:val="0"/>
              <w:marTop w:val="0"/>
              <w:marBottom w:val="0"/>
              <w:divBdr>
                <w:top w:val="none" w:sz="0" w:space="0" w:color="auto"/>
                <w:left w:val="none" w:sz="0" w:space="0" w:color="auto"/>
                <w:bottom w:val="none" w:sz="0" w:space="0" w:color="auto"/>
                <w:right w:val="none" w:sz="0" w:space="0" w:color="auto"/>
              </w:divBdr>
            </w:div>
            <w:div w:id="669409732">
              <w:marLeft w:val="0"/>
              <w:marRight w:val="0"/>
              <w:marTop w:val="0"/>
              <w:marBottom w:val="0"/>
              <w:divBdr>
                <w:top w:val="none" w:sz="0" w:space="0" w:color="auto"/>
                <w:left w:val="none" w:sz="0" w:space="0" w:color="auto"/>
                <w:bottom w:val="none" w:sz="0" w:space="0" w:color="auto"/>
                <w:right w:val="none" w:sz="0" w:space="0" w:color="auto"/>
              </w:divBdr>
            </w:div>
            <w:div w:id="886334227">
              <w:marLeft w:val="0"/>
              <w:marRight w:val="0"/>
              <w:marTop w:val="0"/>
              <w:marBottom w:val="0"/>
              <w:divBdr>
                <w:top w:val="none" w:sz="0" w:space="0" w:color="auto"/>
                <w:left w:val="none" w:sz="0" w:space="0" w:color="auto"/>
                <w:bottom w:val="none" w:sz="0" w:space="0" w:color="auto"/>
                <w:right w:val="none" w:sz="0" w:space="0" w:color="auto"/>
              </w:divBdr>
            </w:div>
            <w:div w:id="1672639236">
              <w:marLeft w:val="0"/>
              <w:marRight w:val="0"/>
              <w:marTop w:val="0"/>
              <w:marBottom w:val="0"/>
              <w:divBdr>
                <w:top w:val="none" w:sz="0" w:space="0" w:color="auto"/>
                <w:left w:val="none" w:sz="0" w:space="0" w:color="auto"/>
                <w:bottom w:val="none" w:sz="0" w:space="0" w:color="auto"/>
                <w:right w:val="none" w:sz="0" w:space="0" w:color="auto"/>
              </w:divBdr>
            </w:div>
            <w:div w:id="348719009">
              <w:marLeft w:val="0"/>
              <w:marRight w:val="0"/>
              <w:marTop w:val="0"/>
              <w:marBottom w:val="0"/>
              <w:divBdr>
                <w:top w:val="none" w:sz="0" w:space="0" w:color="auto"/>
                <w:left w:val="none" w:sz="0" w:space="0" w:color="auto"/>
                <w:bottom w:val="none" w:sz="0" w:space="0" w:color="auto"/>
                <w:right w:val="none" w:sz="0" w:space="0" w:color="auto"/>
              </w:divBdr>
            </w:div>
            <w:div w:id="1049188179">
              <w:marLeft w:val="0"/>
              <w:marRight w:val="0"/>
              <w:marTop w:val="0"/>
              <w:marBottom w:val="0"/>
              <w:divBdr>
                <w:top w:val="none" w:sz="0" w:space="0" w:color="auto"/>
                <w:left w:val="none" w:sz="0" w:space="0" w:color="auto"/>
                <w:bottom w:val="none" w:sz="0" w:space="0" w:color="auto"/>
                <w:right w:val="none" w:sz="0" w:space="0" w:color="auto"/>
              </w:divBdr>
            </w:div>
            <w:div w:id="936912924">
              <w:marLeft w:val="0"/>
              <w:marRight w:val="0"/>
              <w:marTop w:val="0"/>
              <w:marBottom w:val="0"/>
              <w:divBdr>
                <w:top w:val="none" w:sz="0" w:space="0" w:color="auto"/>
                <w:left w:val="none" w:sz="0" w:space="0" w:color="auto"/>
                <w:bottom w:val="none" w:sz="0" w:space="0" w:color="auto"/>
                <w:right w:val="none" w:sz="0" w:space="0" w:color="auto"/>
              </w:divBdr>
            </w:div>
            <w:div w:id="1315181011">
              <w:marLeft w:val="0"/>
              <w:marRight w:val="0"/>
              <w:marTop w:val="0"/>
              <w:marBottom w:val="0"/>
              <w:divBdr>
                <w:top w:val="none" w:sz="0" w:space="0" w:color="auto"/>
                <w:left w:val="none" w:sz="0" w:space="0" w:color="auto"/>
                <w:bottom w:val="none" w:sz="0" w:space="0" w:color="auto"/>
                <w:right w:val="none" w:sz="0" w:space="0" w:color="auto"/>
              </w:divBdr>
            </w:div>
            <w:div w:id="1474634684">
              <w:marLeft w:val="0"/>
              <w:marRight w:val="0"/>
              <w:marTop w:val="0"/>
              <w:marBottom w:val="0"/>
              <w:divBdr>
                <w:top w:val="none" w:sz="0" w:space="0" w:color="auto"/>
                <w:left w:val="none" w:sz="0" w:space="0" w:color="auto"/>
                <w:bottom w:val="none" w:sz="0" w:space="0" w:color="auto"/>
                <w:right w:val="none" w:sz="0" w:space="0" w:color="auto"/>
              </w:divBdr>
            </w:div>
            <w:div w:id="103695565">
              <w:marLeft w:val="0"/>
              <w:marRight w:val="0"/>
              <w:marTop w:val="0"/>
              <w:marBottom w:val="0"/>
              <w:divBdr>
                <w:top w:val="none" w:sz="0" w:space="0" w:color="auto"/>
                <w:left w:val="none" w:sz="0" w:space="0" w:color="auto"/>
                <w:bottom w:val="none" w:sz="0" w:space="0" w:color="auto"/>
                <w:right w:val="none" w:sz="0" w:space="0" w:color="auto"/>
              </w:divBdr>
            </w:div>
            <w:div w:id="339044392">
              <w:marLeft w:val="0"/>
              <w:marRight w:val="0"/>
              <w:marTop w:val="0"/>
              <w:marBottom w:val="0"/>
              <w:divBdr>
                <w:top w:val="none" w:sz="0" w:space="0" w:color="auto"/>
                <w:left w:val="none" w:sz="0" w:space="0" w:color="auto"/>
                <w:bottom w:val="none" w:sz="0" w:space="0" w:color="auto"/>
                <w:right w:val="none" w:sz="0" w:space="0" w:color="auto"/>
              </w:divBdr>
            </w:div>
            <w:div w:id="1867478861">
              <w:marLeft w:val="0"/>
              <w:marRight w:val="0"/>
              <w:marTop w:val="0"/>
              <w:marBottom w:val="0"/>
              <w:divBdr>
                <w:top w:val="none" w:sz="0" w:space="0" w:color="auto"/>
                <w:left w:val="none" w:sz="0" w:space="0" w:color="auto"/>
                <w:bottom w:val="none" w:sz="0" w:space="0" w:color="auto"/>
                <w:right w:val="none" w:sz="0" w:space="0" w:color="auto"/>
              </w:divBdr>
            </w:div>
            <w:div w:id="1653410751">
              <w:marLeft w:val="0"/>
              <w:marRight w:val="0"/>
              <w:marTop w:val="0"/>
              <w:marBottom w:val="0"/>
              <w:divBdr>
                <w:top w:val="none" w:sz="0" w:space="0" w:color="auto"/>
                <w:left w:val="none" w:sz="0" w:space="0" w:color="auto"/>
                <w:bottom w:val="none" w:sz="0" w:space="0" w:color="auto"/>
                <w:right w:val="none" w:sz="0" w:space="0" w:color="auto"/>
              </w:divBdr>
            </w:div>
            <w:div w:id="956175834">
              <w:marLeft w:val="0"/>
              <w:marRight w:val="0"/>
              <w:marTop w:val="0"/>
              <w:marBottom w:val="0"/>
              <w:divBdr>
                <w:top w:val="none" w:sz="0" w:space="0" w:color="auto"/>
                <w:left w:val="none" w:sz="0" w:space="0" w:color="auto"/>
                <w:bottom w:val="none" w:sz="0" w:space="0" w:color="auto"/>
                <w:right w:val="none" w:sz="0" w:space="0" w:color="auto"/>
              </w:divBdr>
            </w:div>
            <w:div w:id="1840079169">
              <w:marLeft w:val="0"/>
              <w:marRight w:val="0"/>
              <w:marTop w:val="0"/>
              <w:marBottom w:val="0"/>
              <w:divBdr>
                <w:top w:val="none" w:sz="0" w:space="0" w:color="auto"/>
                <w:left w:val="none" w:sz="0" w:space="0" w:color="auto"/>
                <w:bottom w:val="none" w:sz="0" w:space="0" w:color="auto"/>
                <w:right w:val="none" w:sz="0" w:space="0" w:color="auto"/>
              </w:divBdr>
            </w:div>
            <w:div w:id="4304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76572">
      <w:bodyDiv w:val="1"/>
      <w:marLeft w:val="0"/>
      <w:marRight w:val="0"/>
      <w:marTop w:val="0"/>
      <w:marBottom w:val="0"/>
      <w:divBdr>
        <w:top w:val="none" w:sz="0" w:space="0" w:color="auto"/>
        <w:left w:val="none" w:sz="0" w:space="0" w:color="auto"/>
        <w:bottom w:val="none" w:sz="0" w:space="0" w:color="auto"/>
        <w:right w:val="none" w:sz="0" w:space="0" w:color="auto"/>
      </w:divBdr>
      <w:divsChild>
        <w:div w:id="324824233">
          <w:marLeft w:val="0"/>
          <w:marRight w:val="0"/>
          <w:marTop w:val="0"/>
          <w:marBottom w:val="0"/>
          <w:divBdr>
            <w:top w:val="none" w:sz="0" w:space="0" w:color="auto"/>
            <w:left w:val="none" w:sz="0" w:space="0" w:color="auto"/>
            <w:bottom w:val="none" w:sz="0" w:space="0" w:color="auto"/>
            <w:right w:val="none" w:sz="0" w:space="0" w:color="auto"/>
          </w:divBdr>
          <w:divsChild>
            <w:div w:id="14770348">
              <w:marLeft w:val="0"/>
              <w:marRight w:val="0"/>
              <w:marTop w:val="0"/>
              <w:marBottom w:val="0"/>
              <w:divBdr>
                <w:top w:val="none" w:sz="0" w:space="0" w:color="auto"/>
                <w:left w:val="none" w:sz="0" w:space="0" w:color="auto"/>
                <w:bottom w:val="none" w:sz="0" w:space="0" w:color="auto"/>
                <w:right w:val="none" w:sz="0" w:space="0" w:color="auto"/>
              </w:divBdr>
            </w:div>
            <w:div w:id="15428884">
              <w:marLeft w:val="0"/>
              <w:marRight w:val="0"/>
              <w:marTop w:val="0"/>
              <w:marBottom w:val="0"/>
              <w:divBdr>
                <w:top w:val="none" w:sz="0" w:space="0" w:color="auto"/>
                <w:left w:val="none" w:sz="0" w:space="0" w:color="auto"/>
                <w:bottom w:val="none" w:sz="0" w:space="0" w:color="auto"/>
                <w:right w:val="none" w:sz="0" w:space="0" w:color="auto"/>
              </w:divBdr>
            </w:div>
            <w:div w:id="24598853">
              <w:marLeft w:val="0"/>
              <w:marRight w:val="0"/>
              <w:marTop w:val="0"/>
              <w:marBottom w:val="0"/>
              <w:divBdr>
                <w:top w:val="none" w:sz="0" w:space="0" w:color="auto"/>
                <w:left w:val="none" w:sz="0" w:space="0" w:color="auto"/>
                <w:bottom w:val="none" w:sz="0" w:space="0" w:color="auto"/>
                <w:right w:val="none" w:sz="0" w:space="0" w:color="auto"/>
              </w:divBdr>
            </w:div>
            <w:div w:id="148206494">
              <w:marLeft w:val="0"/>
              <w:marRight w:val="0"/>
              <w:marTop w:val="0"/>
              <w:marBottom w:val="0"/>
              <w:divBdr>
                <w:top w:val="none" w:sz="0" w:space="0" w:color="auto"/>
                <w:left w:val="none" w:sz="0" w:space="0" w:color="auto"/>
                <w:bottom w:val="none" w:sz="0" w:space="0" w:color="auto"/>
                <w:right w:val="none" w:sz="0" w:space="0" w:color="auto"/>
              </w:divBdr>
            </w:div>
            <w:div w:id="202060219">
              <w:marLeft w:val="0"/>
              <w:marRight w:val="0"/>
              <w:marTop w:val="0"/>
              <w:marBottom w:val="0"/>
              <w:divBdr>
                <w:top w:val="none" w:sz="0" w:space="0" w:color="auto"/>
                <w:left w:val="none" w:sz="0" w:space="0" w:color="auto"/>
                <w:bottom w:val="none" w:sz="0" w:space="0" w:color="auto"/>
                <w:right w:val="none" w:sz="0" w:space="0" w:color="auto"/>
              </w:divBdr>
            </w:div>
            <w:div w:id="226108475">
              <w:marLeft w:val="0"/>
              <w:marRight w:val="0"/>
              <w:marTop w:val="0"/>
              <w:marBottom w:val="0"/>
              <w:divBdr>
                <w:top w:val="none" w:sz="0" w:space="0" w:color="auto"/>
                <w:left w:val="none" w:sz="0" w:space="0" w:color="auto"/>
                <w:bottom w:val="none" w:sz="0" w:space="0" w:color="auto"/>
                <w:right w:val="none" w:sz="0" w:space="0" w:color="auto"/>
              </w:divBdr>
            </w:div>
            <w:div w:id="267740990">
              <w:marLeft w:val="0"/>
              <w:marRight w:val="0"/>
              <w:marTop w:val="0"/>
              <w:marBottom w:val="0"/>
              <w:divBdr>
                <w:top w:val="none" w:sz="0" w:space="0" w:color="auto"/>
                <w:left w:val="none" w:sz="0" w:space="0" w:color="auto"/>
                <w:bottom w:val="none" w:sz="0" w:space="0" w:color="auto"/>
                <w:right w:val="none" w:sz="0" w:space="0" w:color="auto"/>
              </w:divBdr>
            </w:div>
            <w:div w:id="365101706">
              <w:marLeft w:val="0"/>
              <w:marRight w:val="0"/>
              <w:marTop w:val="0"/>
              <w:marBottom w:val="0"/>
              <w:divBdr>
                <w:top w:val="none" w:sz="0" w:space="0" w:color="auto"/>
                <w:left w:val="none" w:sz="0" w:space="0" w:color="auto"/>
                <w:bottom w:val="none" w:sz="0" w:space="0" w:color="auto"/>
                <w:right w:val="none" w:sz="0" w:space="0" w:color="auto"/>
              </w:divBdr>
            </w:div>
            <w:div w:id="548689399">
              <w:marLeft w:val="0"/>
              <w:marRight w:val="0"/>
              <w:marTop w:val="0"/>
              <w:marBottom w:val="0"/>
              <w:divBdr>
                <w:top w:val="none" w:sz="0" w:space="0" w:color="auto"/>
                <w:left w:val="none" w:sz="0" w:space="0" w:color="auto"/>
                <w:bottom w:val="none" w:sz="0" w:space="0" w:color="auto"/>
                <w:right w:val="none" w:sz="0" w:space="0" w:color="auto"/>
              </w:divBdr>
            </w:div>
            <w:div w:id="640966588">
              <w:marLeft w:val="0"/>
              <w:marRight w:val="0"/>
              <w:marTop w:val="0"/>
              <w:marBottom w:val="0"/>
              <w:divBdr>
                <w:top w:val="none" w:sz="0" w:space="0" w:color="auto"/>
                <w:left w:val="none" w:sz="0" w:space="0" w:color="auto"/>
                <w:bottom w:val="none" w:sz="0" w:space="0" w:color="auto"/>
                <w:right w:val="none" w:sz="0" w:space="0" w:color="auto"/>
              </w:divBdr>
            </w:div>
            <w:div w:id="717362581">
              <w:marLeft w:val="0"/>
              <w:marRight w:val="0"/>
              <w:marTop w:val="0"/>
              <w:marBottom w:val="0"/>
              <w:divBdr>
                <w:top w:val="none" w:sz="0" w:space="0" w:color="auto"/>
                <w:left w:val="none" w:sz="0" w:space="0" w:color="auto"/>
                <w:bottom w:val="none" w:sz="0" w:space="0" w:color="auto"/>
                <w:right w:val="none" w:sz="0" w:space="0" w:color="auto"/>
              </w:divBdr>
            </w:div>
            <w:div w:id="795876342">
              <w:marLeft w:val="0"/>
              <w:marRight w:val="0"/>
              <w:marTop w:val="0"/>
              <w:marBottom w:val="0"/>
              <w:divBdr>
                <w:top w:val="none" w:sz="0" w:space="0" w:color="auto"/>
                <w:left w:val="none" w:sz="0" w:space="0" w:color="auto"/>
                <w:bottom w:val="none" w:sz="0" w:space="0" w:color="auto"/>
                <w:right w:val="none" w:sz="0" w:space="0" w:color="auto"/>
              </w:divBdr>
            </w:div>
            <w:div w:id="810093234">
              <w:marLeft w:val="0"/>
              <w:marRight w:val="0"/>
              <w:marTop w:val="0"/>
              <w:marBottom w:val="0"/>
              <w:divBdr>
                <w:top w:val="none" w:sz="0" w:space="0" w:color="auto"/>
                <w:left w:val="none" w:sz="0" w:space="0" w:color="auto"/>
                <w:bottom w:val="none" w:sz="0" w:space="0" w:color="auto"/>
                <w:right w:val="none" w:sz="0" w:space="0" w:color="auto"/>
              </w:divBdr>
            </w:div>
            <w:div w:id="816652228">
              <w:marLeft w:val="0"/>
              <w:marRight w:val="0"/>
              <w:marTop w:val="0"/>
              <w:marBottom w:val="0"/>
              <w:divBdr>
                <w:top w:val="none" w:sz="0" w:space="0" w:color="auto"/>
                <w:left w:val="none" w:sz="0" w:space="0" w:color="auto"/>
                <w:bottom w:val="none" w:sz="0" w:space="0" w:color="auto"/>
                <w:right w:val="none" w:sz="0" w:space="0" w:color="auto"/>
              </w:divBdr>
            </w:div>
            <w:div w:id="826559826">
              <w:marLeft w:val="0"/>
              <w:marRight w:val="0"/>
              <w:marTop w:val="0"/>
              <w:marBottom w:val="0"/>
              <w:divBdr>
                <w:top w:val="none" w:sz="0" w:space="0" w:color="auto"/>
                <w:left w:val="none" w:sz="0" w:space="0" w:color="auto"/>
                <w:bottom w:val="none" w:sz="0" w:space="0" w:color="auto"/>
                <w:right w:val="none" w:sz="0" w:space="0" w:color="auto"/>
              </w:divBdr>
            </w:div>
            <w:div w:id="832335915">
              <w:marLeft w:val="0"/>
              <w:marRight w:val="0"/>
              <w:marTop w:val="0"/>
              <w:marBottom w:val="0"/>
              <w:divBdr>
                <w:top w:val="none" w:sz="0" w:space="0" w:color="auto"/>
                <w:left w:val="none" w:sz="0" w:space="0" w:color="auto"/>
                <w:bottom w:val="none" w:sz="0" w:space="0" w:color="auto"/>
                <w:right w:val="none" w:sz="0" w:space="0" w:color="auto"/>
              </w:divBdr>
            </w:div>
            <w:div w:id="833648393">
              <w:marLeft w:val="0"/>
              <w:marRight w:val="0"/>
              <w:marTop w:val="0"/>
              <w:marBottom w:val="0"/>
              <w:divBdr>
                <w:top w:val="none" w:sz="0" w:space="0" w:color="auto"/>
                <w:left w:val="none" w:sz="0" w:space="0" w:color="auto"/>
                <w:bottom w:val="none" w:sz="0" w:space="0" w:color="auto"/>
                <w:right w:val="none" w:sz="0" w:space="0" w:color="auto"/>
              </w:divBdr>
            </w:div>
            <w:div w:id="934248124">
              <w:marLeft w:val="0"/>
              <w:marRight w:val="0"/>
              <w:marTop w:val="0"/>
              <w:marBottom w:val="0"/>
              <w:divBdr>
                <w:top w:val="none" w:sz="0" w:space="0" w:color="auto"/>
                <w:left w:val="none" w:sz="0" w:space="0" w:color="auto"/>
                <w:bottom w:val="none" w:sz="0" w:space="0" w:color="auto"/>
                <w:right w:val="none" w:sz="0" w:space="0" w:color="auto"/>
              </w:divBdr>
            </w:div>
            <w:div w:id="1002970106">
              <w:marLeft w:val="0"/>
              <w:marRight w:val="0"/>
              <w:marTop w:val="0"/>
              <w:marBottom w:val="0"/>
              <w:divBdr>
                <w:top w:val="none" w:sz="0" w:space="0" w:color="auto"/>
                <w:left w:val="none" w:sz="0" w:space="0" w:color="auto"/>
                <w:bottom w:val="none" w:sz="0" w:space="0" w:color="auto"/>
                <w:right w:val="none" w:sz="0" w:space="0" w:color="auto"/>
              </w:divBdr>
            </w:div>
            <w:div w:id="1123578089">
              <w:marLeft w:val="0"/>
              <w:marRight w:val="0"/>
              <w:marTop w:val="0"/>
              <w:marBottom w:val="0"/>
              <w:divBdr>
                <w:top w:val="none" w:sz="0" w:space="0" w:color="auto"/>
                <w:left w:val="none" w:sz="0" w:space="0" w:color="auto"/>
                <w:bottom w:val="none" w:sz="0" w:space="0" w:color="auto"/>
                <w:right w:val="none" w:sz="0" w:space="0" w:color="auto"/>
              </w:divBdr>
            </w:div>
            <w:div w:id="1217012082">
              <w:marLeft w:val="0"/>
              <w:marRight w:val="0"/>
              <w:marTop w:val="0"/>
              <w:marBottom w:val="0"/>
              <w:divBdr>
                <w:top w:val="none" w:sz="0" w:space="0" w:color="auto"/>
                <w:left w:val="none" w:sz="0" w:space="0" w:color="auto"/>
                <w:bottom w:val="none" w:sz="0" w:space="0" w:color="auto"/>
                <w:right w:val="none" w:sz="0" w:space="0" w:color="auto"/>
              </w:divBdr>
            </w:div>
            <w:div w:id="1227912333">
              <w:marLeft w:val="0"/>
              <w:marRight w:val="0"/>
              <w:marTop w:val="0"/>
              <w:marBottom w:val="0"/>
              <w:divBdr>
                <w:top w:val="none" w:sz="0" w:space="0" w:color="auto"/>
                <w:left w:val="none" w:sz="0" w:space="0" w:color="auto"/>
                <w:bottom w:val="none" w:sz="0" w:space="0" w:color="auto"/>
                <w:right w:val="none" w:sz="0" w:space="0" w:color="auto"/>
              </w:divBdr>
            </w:div>
            <w:div w:id="1288001871">
              <w:marLeft w:val="0"/>
              <w:marRight w:val="0"/>
              <w:marTop w:val="0"/>
              <w:marBottom w:val="0"/>
              <w:divBdr>
                <w:top w:val="none" w:sz="0" w:space="0" w:color="auto"/>
                <w:left w:val="none" w:sz="0" w:space="0" w:color="auto"/>
                <w:bottom w:val="none" w:sz="0" w:space="0" w:color="auto"/>
                <w:right w:val="none" w:sz="0" w:space="0" w:color="auto"/>
              </w:divBdr>
            </w:div>
            <w:div w:id="1303999494">
              <w:marLeft w:val="0"/>
              <w:marRight w:val="0"/>
              <w:marTop w:val="0"/>
              <w:marBottom w:val="0"/>
              <w:divBdr>
                <w:top w:val="none" w:sz="0" w:space="0" w:color="auto"/>
                <w:left w:val="none" w:sz="0" w:space="0" w:color="auto"/>
                <w:bottom w:val="none" w:sz="0" w:space="0" w:color="auto"/>
                <w:right w:val="none" w:sz="0" w:space="0" w:color="auto"/>
              </w:divBdr>
            </w:div>
            <w:div w:id="1319187999">
              <w:marLeft w:val="0"/>
              <w:marRight w:val="0"/>
              <w:marTop w:val="0"/>
              <w:marBottom w:val="0"/>
              <w:divBdr>
                <w:top w:val="none" w:sz="0" w:space="0" w:color="auto"/>
                <w:left w:val="none" w:sz="0" w:space="0" w:color="auto"/>
                <w:bottom w:val="none" w:sz="0" w:space="0" w:color="auto"/>
                <w:right w:val="none" w:sz="0" w:space="0" w:color="auto"/>
              </w:divBdr>
            </w:div>
            <w:div w:id="1331181112">
              <w:marLeft w:val="0"/>
              <w:marRight w:val="0"/>
              <w:marTop w:val="0"/>
              <w:marBottom w:val="0"/>
              <w:divBdr>
                <w:top w:val="none" w:sz="0" w:space="0" w:color="auto"/>
                <w:left w:val="none" w:sz="0" w:space="0" w:color="auto"/>
                <w:bottom w:val="none" w:sz="0" w:space="0" w:color="auto"/>
                <w:right w:val="none" w:sz="0" w:space="0" w:color="auto"/>
              </w:divBdr>
            </w:div>
            <w:div w:id="1342781009">
              <w:marLeft w:val="0"/>
              <w:marRight w:val="0"/>
              <w:marTop w:val="0"/>
              <w:marBottom w:val="0"/>
              <w:divBdr>
                <w:top w:val="none" w:sz="0" w:space="0" w:color="auto"/>
                <w:left w:val="none" w:sz="0" w:space="0" w:color="auto"/>
                <w:bottom w:val="none" w:sz="0" w:space="0" w:color="auto"/>
                <w:right w:val="none" w:sz="0" w:space="0" w:color="auto"/>
              </w:divBdr>
            </w:div>
            <w:div w:id="1361512975">
              <w:marLeft w:val="0"/>
              <w:marRight w:val="0"/>
              <w:marTop w:val="0"/>
              <w:marBottom w:val="0"/>
              <w:divBdr>
                <w:top w:val="none" w:sz="0" w:space="0" w:color="auto"/>
                <w:left w:val="none" w:sz="0" w:space="0" w:color="auto"/>
                <w:bottom w:val="none" w:sz="0" w:space="0" w:color="auto"/>
                <w:right w:val="none" w:sz="0" w:space="0" w:color="auto"/>
              </w:divBdr>
            </w:div>
            <w:div w:id="1408574239">
              <w:marLeft w:val="0"/>
              <w:marRight w:val="0"/>
              <w:marTop w:val="0"/>
              <w:marBottom w:val="0"/>
              <w:divBdr>
                <w:top w:val="none" w:sz="0" w:space="0" w:color="auto"/>
                <w:left w:val="none" w:sz="0" w:space="0" w:color="auto"/>
                <w:bottom w:val="none" w:sz="0" w:space="0" w:color="auto"/>
                <w:right w:val="none" w:sz="0" w:space="0" w:color="auto"/>
              </w:divBdr>
            </w:div>
            <w:div w:id="1441798124">
              <w:marLeft w:val="0"/>
              <w:marRight w:val="0"/>
              <w:marTop w:val="0"/>
              <w:marBottom w:val="0"/>
              <w:divBdr>
                <w:top w:val="none" w:sz="0" w:space="0" w:color="auto"/>
                <w:left w:val="none" w:sz="0" w:space="0" w:color="auto"/>
                <w:bottom w:val="none" w:sz="0" w:space="0" w:color="auto"/>
                <w:right w:val="none" w:sz="0" w:space="0" w:color="auto"/>
              </w:divBdr>
            </w:div>
            <w:div w:id="1471050029">
              <w:marLeft w:val="0"/>
              <w:marRight w:val="0"/>
              <w:marTop w:val="0"/>
              <w:marBottom w:val="0"/>
              <w:divBdr>
                <w:top w:val="none" w:sz="0" w:space="0" w:color="auto"/>
                <w:left w:val="none" w:sz="0" w:space="0" w:color="auto"/>
                <w:bottom w:val="none" w:sz="0" w:space="0" w:color="auto"/>
                <w:right w:val="none" w:sz="0" w:space="0" w:color="auto"/>
              </w:divBdr>
            </w:div>
            <w:div w:id="1482774934">
              <w:marLeft w:val="0"/>
              <w:marRight w:val="0"/>
              <w:marTop w:val="0"/>
              <w:marBottom w:val="0"/>
              <w:divBdr>
                <w:top w:val="none" w:sz="0" w:space="0" w:color="auto"/>
                <w:left w:val="none" w:sz="0" w:space="0" w:color="auto"/>
                <w:bottom w:val="none" w:sz="0" w:space="0" w:color="auto"/>
                <w:right w:val="none" w:sz="0" w:space="0" w:color="auto"/>
              </w:divBdr>
            </w:div>
            <w:div w:id="1549344019">
              <w:marLeft w:val="0"/>
              <w:marRight w:val="0"/>
              <w:marTop w:val="0"/>
              <w:marBottom w:val="0"/>
              <w:divBdr>
                <w:top w:val="none" w:sz="0" w:space="0" w:color="auto"/>
                <w:left w:val="none" w:sz="0" w:space="0" w:color="auto"/>
                <w:bottom w:val="none" w:sz="0" w:space="0" w:color="auto"/>
                <w:right w:val="none" w:sz="0" w:space="0" w:color="auto"/>
              </w:divBdr>
            </w:div>
            <w:div w:id="1567573720">
              <w:marLeft w:val="0"/>
              <w:marRight w:val="0"/>
              <w:marTop w:val="0"/>
              <w:marBottom w:val="0"/>
              <w:divBdr>
                <w:top w:val="none" w:sz="0" w:space="0" w:color="auto"/>
                <w:left w:val="none" w:sz="0" w:space="0" w:color="auto"/>
                <w:bottom w:val="none" w:sz="0" w:space="0" w:color="auto"/>
                <w:right w:val="none" w:sz="0" w:space="0" w:color="auto"/>
              </w:divBdr>
            </w:div>
            <w:div w:id="1599748866">
              <w:marLeft w:val="0"/>
              <w:marRight w:val="0"/>
              <w:marTop w:val="0"/>
              <w:marBottom w:val="0"/>
              <w:divBdr>
                <w:top w:val="none" w:sz="0" w:space="0" w:color="auto"/>
                <w:left w:val="none" w:sz="0" w:space="0" w:color="auto"/>
                <w:bottom w:val="none" w:sz="0" w:space="0" w:color="auto"/>
                <w:right w:val="none" w:sz="0" w:space="0" w:color="auto"/>
              </w:divBdr>
            </w:div>
            <w:div w:id="1633053370">
              <w:marLeft w:val="0"/>
              <w:marRight w:val="0"/>
              <w:marTop w:val="0"/>
              <w:marBottom w:val="0"/>
              <w:divBdr>
                <w:top w:val="none" w:sz="0" w:space="0" w:color="auto"/>
                <w:left w:val="none" w:sz="0" w:space="0" w:color="auto"/>
                <w:bottom w:val="none" w:sz="0" w:space="0" w:color="auto"/>
                <w:right w:val="none" w:sz="0" w:space="0" w:color="auto"/>
              </w:divBdr>
            </w:div>
            <w:div w:id="1703895200">
              <w:marLeft w:val="0"/>
              <w:marRight w:val="0"/>
              <w:marTop w:val="0"/>
              <w:marBottom w:val="0"/>
              <w:divBdr>
                <w:top w:val="none" w:sz="0" w:space="0" w:color="auto"/>
                <w:left w:val="none" w:sz="0" w:space="0" w:color="auto"/>
                <w:bottom w:val="none" w:sz="0" w:space="0" w:color="auto"/>
                <w:right w:val="none" w:sz="0" w:space="0" w:color="auto"/>
              </w:divBdr>
            </w:div>
            <w:div w:id="1742871048">
              <w:marLeft w:val="0"/>
              <w:marRight w:val="0"/>
              <w:marTop w:val="0"/>
              <w:marBottom w:val="0"/>
              <w:divBdr>
                <w:top w:val="none" w:sz="0" w:space="0" w:color="auto"/>
                <w:left w:val="none" w:sz="0" w:space="0" w:color="auto"/>
                <w:bottom w:val="none" w:sz="0" w:space="0" w:color="auto"/>
                <w:right w:val="none" w:sz="0" w:space="0" w:color="auto"/>
              </w:divBdr>
            </w:div>
            <w:div w:id="1784423281">
              <w:marLeft w:val="0"/>
              <w:marRight w:val="0"/>
              <w:marTop w:val="0"/>
              <w:marBottom w:val="0"/>
              <w:divBdr>
                <w:top w:val="none" w:sz="0" w:space="0" w:color="auto"/>
                <w:left w:val="none" w:sz="0" w:space="0" w:color="auto"/>
                <w:bottom w:val="none" w:sz="0" w:space="0" w:color="auto"/>
                <w:right w:val="none" w:sz="0" w:space="0" w:color="auto"/>
              </w:divBdr>
            </w:div>
            <w:div w:id="1796872457">
              <w:marLeft w:val="0"/>
              <w:marRight w:val="0"/>
              <w:marTop w:val="0"/>
              <w:marBottom w:val="0"/>
              <w:divBdr>
                <w:top w:val="none" w:sz="0" w:space="0" w:color="auto"/>
                <w:left w:val="none" w:sz="0" w:space="0" w:color="auto"/>
                <w:bottom w:val="none" w:sz="0" w:space="0" w:color="auto"/>
                <w:right w:val="none" w:sz="0" w:space="0" w:color="auto"/>
              </w:divBdr>
            </w:div>
            <w:div w:id="1844589508">
              <w:marLeft w:val="0"/>
              <w:marRight w:val="0"/>
              <w:marTop w:val="0"/>
              <w:marBottom w:val="0"/>
              <w:divBdr>
                <w:top w:val="none" w:sz="0" w:space="0" w:color="auto"/>
                <w:left w:val="none" w:sz="0" w:space="0" w:color="auto"/>
                <w:bottom w:val="none" w:sz="0" w:space="0" w:color="auto"/>
                <w:right w:val="none" w:sz="0" w:space="0" w:color="auto"/>
              </w:divBdr>
            </w:div>
            <w:div w:id="1920287469">
              <w:marLeft w:val="0"/>
              <w:marRight w:val="0"/>
              <w:marTop w:val="0"/>
              <w:marBottom w:val="0"/>
              <w:divBdr>
                <w:top w:val="none" w:sz="0" w:space="0" w:color="auto"/>
                <w:left w:val="none" w:sz="0" w:space="0" w:color="auto"/>
                <w:bottom w:val="none" w:sz="0" w:space="0" w:color="auto"/>
                <w:right w:val="none" w:sz="0" w:space="0" w:color="auto"/>
              </w:divBdr>
            </w:div>
            <w:div w:id="1949585641">
              <w:marLeft w:val="0"/>
              <w:marRight w:val="0"/>
              <w:marTop w:val="0"/>
              <w:marBottom w:val="0"/>
              <w:divBdr>
                <w:top w:val="none" w:sz="0" w:space="0" w:color="auto"/>
                <w:left w:val="none" w:sz="0" w:space="0" w:color="auto"/>
                <w:bottom w:val="none" w:sz="0" w:space="0" w:color="auto"/>
                <w:right w:val="none" w:sz="0" w:space="0" w:color="auto"/>
              </w:divBdr>
            </w:div>
            <w:div w:id="1986469238">
              <w:marLeft w:val="0"/>
              <w:marRight w:val="0"/>
              <w:marTop w:val="0"/>
              <w:marBottom w:val="0"/>
              <w:divBdr>
                <w:top w:val="none" w:sz="0" w:space="0" w:color="auto"/>
                <w:left w:val="none" w:sz="0" w:space="0" w:color="auto"/>
                <w:bottom w:val="none" w:sz="0" w:space="0" w:color="auto"/>
                <w:right w:val="none" w:sz="0" w:space="0" w:color="auto"/>
              </w:divBdr>
            </w:div>
            <w:div w:id="2022706149">
              <w:marLeft w:val="0"/>
              <w:marRight w:val="0"/>
              <w:marTop w:val="0"/>
              <w:marBottom w:val="0"/>
              <w:divBdr>
                <w:top w:val="none" w:sz="0" w:space="0" w:color="auto"/>
                <w:left w:val="none" w:sz="0" w:space="0" w:color="auto"/>
                <w:bottom w:val="none" w:sz="0" w:space="0" w:color="auto"/>
                <w:right w:val="none" w:sz="0" w:space="0" w:color="auto"/>
              </w:divBdr>
            </w:div>
            <w:div w:id="2063554214">
              <w:marLeft w:val="0"/>
              <w:marRight w:val="0"/>
              <w:marTop w:val="0"/>
              <w:marBottom w:val="0"/>
              <w:divBdr>
                <w:top w:val="none" w:sz="0" w:space="0" w:color="auto"/>
                <w:left w:val="none" w:sz="0" w:space="0" w:color="auto"/>
                <w:bottom w:val="none" w:sz="0" w:space="0" w:color="auto"/>
                <w:right w:val="none" w:sz="0" w:space="0" w:color="auto"/>
              </w:divBdr>
            </w:div>
            <w:div w:id="2065909170">
              <w:marLeft w:val="0"/>
              <w:marRight w:val="0"/>
              <w:marTop w:val="0"/>
              <w:marBottom w:val="0"/>
              <w:divBdr>
                <w:top w:val="none" w:sz="0" w:space="0" w:color="auto"/>
                <w:left w:val="none" w:sz="0" w:space="0" w:color="auto"/>
                <w:bottom w:val="none" w:sz="0" w:space="0" w:color="auto"/>
                <w:right w:val="none" w:sz="0" w:space="0" w:color="auto"/>
              </w:divBdr>
            </w:div>
            <w:div w:id="208020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531">
      <w:bodyDiv w:val="1"/>
      <w:marLeft w:val="0"/>
      <w:marRight w:val="0"/>
      <w:marTop w:val="0"/>
      <w:marBottom w:val="0"/>
      <w:divBdr>
        <w:top w:val="none" w:sz="0" w:space="0" w:color="auto"/>
        <w:left w:val="none" w:sz="0" w:space="0" w:color="auto"/>
        <w:bottom w:val="none" w:sz="0" w:space="0" w:color="auto"/>
        <w:right w:val="none" w:sz="0" w:space="0" w:color="auto"/>
      </w:divBdr>
    </w:div>
    <w:div w:id="1029187327">
      <w:bodyDiv w:val="1"/>
      <w:marLeft w:val="0"/>
      <w:marRight w:val="0"/>
      <w:marTop w:val="0"/>
      <w:marBottom w:val="0"/>
      <w:divBdr>
        <w:top w:val="none" w:sz="0" w:space="0" w:color="auto"/>
        <w:left w:val="none" w:sz="0" w:space="0" w:color="auto"/>
        <w:bottom w:val="none" w:sz="0" w:space="0" w:color="auto"/>
        <w:right w:val="none" w:sz="0" w:space="0" w:color="auto"/>
      </w:divBdr>
      <w:divsChild>
        <w:div w:id="649360293">
          <w:marLeft w:val="0"/>
          <w:marRight w:val="0"/>
          <w:marTop w:val="0"/>
          <w:marBottom w:val="0"/>
          <w:divBdr>
            <w:top w:val="none" w:sz="0" w:space="0" w:color="auto"/>
            <w:left w:val="none" w:sz="0" w:space="0" w:color="auto"/>
            <w:bottom w:val="none" w:sz="0" w:space="0" w:color="auto"/>
            <w:right w:val="none" w:sz="0" w:space="0" w:color="auto"/>
          </w:divBdr>
          <w:divsChild>
            <w:div w:id="1679699166">
              <w:marLeft w:val="0"/>
              <w:marRight w:val="0"/>
              <w:marTop w:val="0"/>
              <w:marBottom w:val="0"/>
              <w:divBdr>
                <w:top w:val="none" w:sz="0" w:space="0" w:color="auto"/>
                <w:left w:val="none" w:sz="0" w:space="0" w:color="auto"/>
                <w:bottom w:val="none" w:sz="0" w:space="0" w:color="auto"/>
                <w:right w:val="none" w:sz="0" w:space="0" w:color="auto"/>
              </w:divBdr>
            </w:div>
            <w:div w:id="1433436091">
              <w:marLeft w:val="0"/>
              <w:marRight w:val="0"/>
              <w:marTop w:val="0"/>
              <w:marBottom w:val="0"/>
              <w:divBdr>
                <w:top w:val="none" w:sz="0" w:space="0" w:color="auto"/>
                <w:left w:val="none" w:sz="0" w:space="0" w:color="auto"/>
                <w:bottom w:val="none" w:sz="0" w:space="0" w:color="auto"/>
                <w:right w:val="none" w:sz="0" w:space="0" w:color="auto"/>
              </w:divBdr>
            </w:div>
            <w:div w:id="1529374089">
              <w:marLeft w:val="0"/>
              <w:marRight w:val="0"/>
              <w:marTop w:val="0"/>
              <w:marBottom w:val="0"/>
              <w:divBdr>
                <w:top w:val="none" w:sz="0" w:space="0" w:color="auto"/>
                <w:left w:val="none" w:sz="0" w:space="0" w:color="auto"/>
                <w:bottom w:val="none" w:sz="0" w:space="0" w:color="auto"/>
                <w:right w:val="none" w:sz="0" w:space="0" w:color="auto"/>
              </w:divBdr>
            </w:div>
            <w:div w:id="1336686042">
              <w:marLeft w:val="0"/>
              <w:marRight w:val="0"/>
              <w:marTop w:val="0"/>
              <w:marBottom w:val="0"/>
              <w:divBdr>
                <w:top w:val="none" w:sz="0" w:space="0" w:color="auto"/>
                <w:left w:val="none" w:sz="0" w:space="0" w:color="auto"/>
                <w:bottom w:val="none" w:sz="0" w:space="0" w:color="auto"/>
                <w:right w:val="none" w:sz="0" w:space="0" w:color="auto"/>
              </w:divBdr>
            </w:div>
            <w:div w:id="279842443">
              <w:marLeft w:val="0"/>
              <w:marRight w:val="0"/>
              <w:marTop w:val="0"/>
              <w:marBottom w:val="0"/>
              <w:divBdr>
                <w:top w:val="none" w:sz="0" w:space="0" w:color="auto"/>
                <w:left w:val="none" w:sz="0" w:space="0" w:color="auto"/>
                <w:bottom w:val="none" w:sz="0" w:space="0" w:color="auto"/>
                <w:right w:val="none" w:sz="0" w:space="0" w:color="auto"/>
              </w:divBdr>
            </w:div>
            <w:div w:id="1903714247">
              <w:marLeft w:val="0"/>
              <w:marRight w:val="0"/>
              <w:marTop w:val="0"/>
              <w:marBottom w:val="0"/>
              <w:divBdr>
                <w:top w:val="none" w:sz="0" w:space="0" w:color="auto"/>
                <w:left w:val="none" w:sz="0" w:space="0" w:color="auto"/>
                <w:bottom w:val="none" w:sz="0" w:space="0" w:color="auto"/>
                <w:right w:val="none" w:sz="0" w:space="0" w:color="auto"/>
              </w:divBdr>
            </w:div>
            <w:div w:id="1980258178">
              <w:marLeft w:val="0"/>
              <w:marRight w:val="0"/>
              <w:marTop w:val="0"/>
              <w:marBottom w:val="0"/>
              <w:divBdr>
                <w:top w:val="none" w:sz="0" w:space="0" w:color="auto"/>
                <w:left w:val="none" w:sz="0" w:space="0" w:color="auto"/>
                <w:bottom w:val="none" w:sz="0" w:space="0" w:color="auto"/>
                <w:right w:val="none" w:sz="0" w:space="0" w:color="auto"/>
              </w:divBdr>
            </w:div>
            <w:div w:id="732967342">
              <w:marLeft w:val="0"/>
              <w:marRight w:val="0"/>
              <w:marTop w:val="0"/>
              <w:marBottom w:val="0"/>
              <w:divBdr>
                <w:top w:val="none" w:sz="0" w:space="0" w:color="auto"/>
                <w:left w:val="none" w:sz="0" w:space="0" w:color="auto"/>
                <w:bottom w:val="none" w:sz="0" w:space="0" w:color="auto"/>
                <w:right w:val="none" w:sz="0" w:space="0" w:color="auto"/>
              </w:divBdr>
            </w:div>
            <w:div w:id="1711607924">
              <w:marLeft w:val="0"/>
              <w:marRight w:val="0"/>
              <w:marTop w:val="0"/>
              <w:marBottom w:val="0"/>
              <w:divBdr>
                <w:top w:val="none" w:sz="0" w:space="0" w:color="auto"/>
                <w:left w:val="none" w:sz="0" w:space="0" w:color="auto"/>
                <w:bottom w:val="none" w:sz="0" w:space="0" w:color="auto"/>
                <w:right w:val="none" w:sz="0" w:space="0" w:color="auto"/>
              </w:divBdr>
            </w:div>
            <w:div w:id="1001851688">
              <w:marLeft w:val="0"/>
              <w:marRight w:val="0"/>
              <w:marTop w:val="0"/>
              <w:marBottom w:val="0"/>
              <w:divBdr>
                <w:top w:val="none" w:sz="0" w:space="0" w:color="auto"/>
                <w:left w:val="none" w:sz="0" w:space="0" w:color="auto"/>
                <w:bottom w:val="none" w:sz="0" w:space="0" w:color="auto"/>
                <w:right w:val="none" w:sz="0" w:space="0" w:color="auto"/>
              </w:divBdr>
            </w:div>
            <w:div w:id="2101638759">
              <w:marLeft w:val="0"/>
              <w:marRight w:val="0"/>
              <w:marTop w:val="0"/>
              <w:marBottom w:val="0"/>
              <w:divBdr>
                <w:top w:val="none" w:sz="0" w:space="0" w:color="auto"/>
                <w:left w:val="none" w:sz="0" w:space="0" w:color="auto"/>
                <w:bottom w:val="none" w:sz="0" w:space="0" w:color="auto"/>
                <w:right w:val="none" w:sz="0" w:space="0" w:color="auto"/>
              </w:divBdr>
            </w:div>
            <w:div w:id="116461179">
              <w:marLeft w:val="0"/>
              <w:marRight w:val="0"/>
              <w:marTop w:val="0"/>
              <w:marBottom w:val="0"/>
              <w:divBdr>
                <w:top w:val="none" w:sz="0" w:space="0" w:color="auto"/>
                <w:left w:val="none" w:sz="0" w:space="0" w:color="auto"/>
                <w:bottom w:val="none" w:sz="0" w:space="0" w:color="auto"/>
                <w:right w:val="none" w:sz="0" w:space="0" w:color="auto"/>
              </w:divBdr>
            </w:div>
            <w:div w:id="100956389">
              <w:marLeft w:val="0"/>
              <w:marRight w:val="0"/>
              <w:marTop w:val="0"/>
              <w:marBottom w:val="0"/>
              <w:divBdr>
                <w:top w:val="none" w:sz="0" w:space="0" w:color="auto"/>
                <w:left w:val="none" w:sz="0" w:space="0" w:color="auto"/>
                <w:bottom w:val="none" w:sz="0" w:space="0" w:color="auto"/>
                <w:right w:val="none" w:sz="0" w:space="0" w:color="auto"/>
              </w:divBdr>
            </w:div>
            <w:div w:id="511140081">
              <w:marLeft w:val="0"/>
              <w:marRight w:val="0"/>
              <w:marTop w:val="0"/>
              <w:marBottom w:val="0"/>
              <w:divBdr>
                <w:top w:val="none" w:sz="0" w:space="0" w:color="auto"/>
                <w:left w:val="none" w:sz="0" w:space="0" w:color="auto"/>
                <w:bottom w:val="none" w:sz="0" w:space="0" w:color="auto"/>
                <w:right w:val="none" w:sz="0" w:space="0" w:color="auto"/>
              </w:divBdr>
            </w:div>
            <w:div w:id="671222222">
              <w:marLeft w:val="0"/>
              <w:marRight w:val="0"/>
              <w:marTop w:val="0"/>
              <w:marBottom w:val="0"/>
              <w:divBdr>
                <w:top w:val="none" w:sz="0" w:space="0" w:color="auto"/>
                <w:left w:val="none" w:sz="0" w:space="0" w:color="auto"/>
                <w:bottom w:val="none" w:sz="0" w:space="0" w:color="auto"/>
                <w:right w:val="none" w:sz="0" w:space="0" w:color="auto"/>
              </w:divBdr>
            </w:div>
            <w:div w:id="888608270">
              <w:marLeft w:val="0"/>
              <w:marRight w:val="0"/>
              <w:marTop w:val="0"/>
              <w:marBottom w:val="0"/>
              <w:divBdr>
                <w:top w:val="none" w:sz="0" w:space="0" w:color="auto"/>
                <w:left w:val="none" w:sz="0" w:space="0" w:color="auto"/>
                <w:bottom w:val="none" w:sz="0" w:space="0" w:color="auto"/>
                <w:right w:val="none" w:sz="0" w:space="0" w:color="auto"/>
              </w:divBdr>
            </w:div>
            <w:div w:id="936907526">
              <w:marLeft w:val="0"/>
              <w:marRight w:val="0"/>
              <w:marTop w:val="0"/>
              <w:marBottom w:val="0"/>
              <w:divBdr>
                <w:top w:val="none" w:sz="0" w:space="0" w:color="auto"/>
                <w:left w:val="none" w:sz="0" w:space="0" w:color="auto"/>
                <w:bottom w:val="none" w:sz="0" w:space="0" w:color="auto"/>
                <w:right w:val="none" w:sz="0" w:space="0" w:color="auto"/>
              </w:divBdr>
            </w:div>
            <w:div w:id="1546792876">
              <w:marLeft w:val="0"/>
              <w:marRight w:val="0"/>
              <w:marTop w:val="0"/>
              <w:marBottom w:val="0"/>
              <w:divBdr>
                <w:top w:val="none" w:sz="0" w:space="0" w:color="auto"/>
                <w:left w:val="none" w:sz="0" w:space="0" w:color="auto"/>
                <w:bottom w:val="none" w:sz="0" w:space="0" w:color="auto"/>
                <w:right w:val="none" w:sz="0" w:space="0" w:color="auto"/>
              </w:divBdr>
            </w:div>
            <w:div w:id="45296938">
              <w:marLeft w:val="0"/>
              <w:marRight w:val="0"/>
              <w:marTop w:val="0"/>
              <w:marBottom w:val="0"/>
              <w:divBdr>
                <w:top w:val="none" w:sz="0" w:space="0" w:color="auto"/>
                <w:left w:val="none" w:sz="0" w:space="0" w:color="auto"/>
                <w:bottom w:val="none" w:sz="0" w:space="0" w:color="auto"/>
                <w:right w:val="none" w:sz="0" w:space="0" w:color="auto"/>
              </w:divBdr>
            </w:div>
            <w:div w:id="772554672">
              <w:marLeft w:val="0"/>
              <w:marRight w:val="0"/>
              <w:marTop w:val="0"/>
              <w:marBottom w:val="0"/>
              <w:divBdr>
                <w:top w:val="none" w:sz="0" w:space="0" w:color="auto"/>
                <w:left w:val="none" w:sz="0" w:space="0" w:color="auto"/>
                <w:bottom w:val="none" w:sz="0" w:space="0" w:color="auto"/>
                <w:right w:val="none" w:sz="0" w:space="0" w:color="auto"/>
              </w:divBdr>
            </w:div>
            <w:div w:id="1389458831">
              <w:marLeft w:val="0"/>
              <w:marRight w:val="0"/>
              <w:marTop w:val="0"/>
              <w:marBottom w:val="0"/>
              <w:divBdr>
                <w:top w:val="none" w:sz="0" w:space="0" w:color="auto"/>
                <w:left w:val="none" w:sz="0" w:space="0" w:color="auto"/>
                <w:bottom w:val="none" w:sz="0" w:space="0" w:color="auto"/>
                <w:right w:val="none" w:sz="0" w:space="0" w:color="auto"/>
              </w:divBdr>
            </w:div>
            <w:div w:id="421221454">
              <w:marLeft w:val="0"/>
              <w:marRight w:val="0"/>
              <w:marTop w:val="0"/>
              <w:marBottom w:val="0"/>
              <w:divBdr>
                <w:top w:val="none" w:sz="0" w:space="0" w:color="auto"/>
                <w:left w:val="none" w:sz="0" w:space="0" w:color="auto"/>
                <w:bottom w:val="none" w:sz="0" w:space="0" w:color="auto"/>
                <w:right w:val="none" w:sz="0" w:space="0" w:color="auto"/>
              </w:divBdr>
            </w:div>
            <w:div w:id="1389449486">
              <w:marLeft w:val="0"/>
              <w:marRight w:val="0"/>
              <w:marTop w:val="0"/>
              <w:marBottom w:val="0"/>
              <w:divBdr>
                <w:top w:val="none" w:sz="0" w:space="0" w:color="auto"/>
                <w:left w:val="none" w:sz="0" w:space="0" w:color="auto"/>
                <w:bottom w:val="none" w:sz="0" w:space="0" w:color="auto"/>
                <w:right w:val="none" w:sz="0" w:space="0" w:color="auto"/>
              </w:divBdr>
            </w:div>
            <w:div w:id="646474761">
              <w:marLeft w:val="0"/>
              <w:marRight w:val="0"/>
              <w:marTop w:val="0"/>
              <w:marBottom w:val="0"/>
              <w:divBdr>
                <w:top w:val="none" w:sz="0" w:space="0" w:color="auto"/>
                <w:left w:val="none" w:sz="0" w:space="0" w:color="auto"/>
                <w:bottom w:val="none" w:sz="0" w:space="0" w:color="auto"/>
                <w:right w:val="none" w:sz="0" w:space="0" w:color="auto"/>
              </w:divBdr>
            </w:div>
            <w:div w:id="1053625243">
              <w:marLeft w:val="0"/>
              <w:marRight w:val="0"/>
              <w:marTop w:val="0"/>
              <w:marBottom w:val="0"/>
              <w:divBdr>
                <w:top w:val="none" w:sz="0" w:space="0" w:color="auto"/>
                <w:left w:val="none" w:sz="0" w:space="0" w:color="auto"/>
                <w:bottom w:val="none" w:sz="0" w:space="0" w:color="auto"/>
                <w:right w:val="none" w:sz="0" w:space="0" w:color="auto"/>
              </w:divBdr>
            </w:div>
            <w:div w:id="1235503871">
              <w:marLeft w:val="0"/>
              <w:marRight w:val="0"/>
              <w:marTop w:val="0"/>
              <w:marBottom w:val="0"/>
              <w:divBdr>
                <w:top w:val="none" w:sz="0" w:space="0" w:color="auto"/>
                <w:left w:val="none" w:sz="0" w:space="0" w:color="auto"/>
                <w:bottom w:val="none" w:sz="0" w:space="0" w:color="auto"/>
                <w:right w:val="none" w:sz="0" w:space="0" w:color="auto"/>
              </w:divBdr>
            </w:div>
            <w:div w:id="749817396">
              <w:marLeft w:val="0"/>
              <w:marRight w:val="0"/>
              <w:marTop w:val="0"/>
              <w:marBottom w:val="0"/>
              <w:divBdr>
                <w:top w:val="none" w:sz="0" w:space="0" w:color="auto"/>
                <w:left w:val="none" w:sz="0" w:space="0" w:color="auto"/>
                <w:bottom w:val="none" w:sz="0" w:space="0" w:color="auto"/>
                <w:right w:val="none" w:sz="0" w:space="0" w:color="auto"/>
              </w:divBdr>
            </w:div>
            <w:div w:id="1358003500">
              <w:marLeft w:val="0"/>
              <w:marRight w:val="0"/>
              <w:marTop w:val="0"/>
              <w:marBottom w:val="0"/>
              <w:divBdr>
                <w:top w:val="none" w:sz="0" w:space="0" w:color="auto"/>
                <w:left w:val="none" w:sz="0" w:space="0" w:color="auto"/>
                <w:bottom w:val="none" w:sz="0" w:space="0" w:color="auto"/>
                <w:right w:val="none" w:sz="0" w:space="0" w:color="auto"/>
              </w:divBdr>
            </w:div>
            <w:div w:id="1063529802">
              <w:marLeft w:val="0"/>
              <w:marRight w:val="0"/>
              <w:marTop w:val="0"/>
              <w:marBottom w:val="0"/>
              <w:divBdr>
                <w:top w:val="none" w:sz="0" w:space="0" w:color="auto"/>
                <w:left w:val="none" w:sz="0" w:space="0" w:color="auto"/>
                <w:bottom w:val="none" w:sz="0" w:space="0" w:color="auto"/>
                <w:right w:val="none" w:sz="0" w:space="0" w:color="auto"/>
              </w:divBdr>
            </w:div>
            <w:div w:id="2146658796">
              <w:marLeft w:val="0"/>
              <w:marRight w:val="0"/>
              <w:marTop w:val="0"/>
              <w:marBottom w:val="0"/>
              <w:divBdr>
                <w:top w:val="none" w:sz="0" w:space="0" w:color="auto"/>
                <w:left w:val="none" w:sz="0" w:space="0" w:color="auto"/>
                <w:bottom w:val="none" w:sz="0" w:space="0" w:color="auto"/>
                <w:right w:val="none" w:sz="0" w:space="0" w:color="auto"/>
              </w:divBdr>
            </w:div>
            <w:div w:id="683476798">
              <w:marLeft w:val="0"/>
              <w:marRight w:val="0"/>
              <w:marTop w:val="0"/>
              <w:marBottom w:val="0"/>
              <w:divBdr>
                <w:top w:val="none" w:sz="0" w:space="0" w:color="auto"/>
                <w:left w:val="none" w:sz="0" w:space="0" w:color="auto"/>
                <w:bottom w:val="none" w:sz="0" w:space="0" w:color="auto"/>
                <w:right w:val="none" w:sz="0" w:space="0" w:color="auto"/>
              </w:divBdr>
            </w:div>
            <w:div w:id="1813517096">
              <w:marLeft w:val="0"/>
              <w:marRight w:val="0"/>
              <w:marTop w:val="0"/>
              <w:marBottom w:val="0"/>
              <w:divBdr>
                <w:top w:val="none" w:sz="0" w:space="0" w:color="auto"/>
                <w:left w:val="none" w:sz="0" w:space="0" w:color="auto"/>
                <w:bottom w:val="none" w:sz="0" w:space="0" w:color="auto"/>
                <w:right w:val="none" w:sz="0" w:space="0" w:color="auto"/>
              </w:divBdr>
            </w:div>
            <w:div w:id="1666472195">
              <w:marLeft w:val="0"/>
              <w:marRight w:val="0"/>
              <w:marTop w:val="0"/>
              <w:marBottom w:val="0"/>
              <w:divBdr>
                <w:top w:val="none" w:sz="0" w:space="0" w:color="auto"/>
                <w:left w:val="none" w:sz="0" w:space="0" w:color="auto"/>
                <w:bottom w:val="none" w:sz="0" w:space="0" w:color="auto"/>
                <w:right w:val="none" w:sz="0" w:space="0" w:color="auto"/>
              </w:divBdr>
            </w:div>
            <w:div w:id="1928465263">
              <w:marLeft w:val="0"/>
              <w:marRight w:val="0"/>
              <w:marTop w:val="0"/>
              <w:marBottom w:val="0"/>
              <w:divBdr>
                <w:top w:val="none" w:sz="0" w:space="0" w:color="auto"/>
                <w:left w:val="none" w:sz="0" w:space="0" w:color="auto"/>
                <w:bottom w:val="none" w:sz="0" w:space="0" w:color="auto"/>
                <w:right w:val="none" w:sz="0" w:space="0" w:color="auto"/>
              </w:divBdr>
            </w:div>
            <w:div w:id="1009874648">
              <w:marLeft w:val="0"/>
              <w:marRight w:val="0"/>
              <w:marTop w:val="0"/>
              <w:marBottom w:val="0"/>
              <w:divBdr>
                <w:top w:val="none" w:sz="0" w:space="0" w:color="auto"/>
                <w:left w:val="none" w:sz="0" w:space="0" w:color="auto"/>
                <w:bottom w:val="none" w:sz="0" w:space="0" w:color="auto"/>
                <w:right w:val="none" w:sz="0" w:space="0" w:color="auto"/>
              </w:divBdr>
            </w:div>
            <w:div w:id="1928727575">
              <w:marLeft w:val="0"/>
              <w:marRight w:val="0"/>
              <w:marTop w:val="0"/>
              <w:marBottom w:val="0"/>
              <w:divBdr>
                <w:top w:val="none" w:sz="0" w:space="0" w:color="auto"/>
                <w:left w:val="none" w:sz="0" w:space="0" w:color="auto"/>
                <w:bottom w:val="none" w:sz="0" w:space="0" w:color="auto"/>
                <w:right w:val="none" w:sz="0" w:space="0" w:color="auto"/>
              </w:divBdr>
            </w:div>
            <w:div w:id="1685478882">
              <w:marLeft w:val="0"/>
              <w:marRight w:val="0"/>
              <w:marTop w:val="0"/>
              <w:marBottom w:val="0"/>
              <w:divBdr>
                <w:top w:val="none" w:sz="0" w:space="0" w:color="auto"/>
                <w:left w:val="none" w:sz="0" w:space="0" w:color="auto"/>
                <w:bottom w:val="none" w:sz="0" w:space="0" w:color="auto"/>
                <w:right w:val="none" w:sz="0" w:space="0" w:color="auto"/>
              </w:divBdr>
            </w:div>
            <w:div w:id="1171024459">
              <w:marLeft w:val="0"/>
              <w:marRight w:val="0"/>
              <w:marTop w:val="0"/>
              <w:marBottom w:val="0"/>
              <w:divBdr>
                <w:top w:val="none" w:sz="0" w:space="0" w:color="auto"/>
                <w:left w:val="none" w:sz="0" w:space="0" w:color="auto"/>
                <w:bottom w:val="none" w:sz="0" w:space="0" w:color="auto"/>
                <w:right w:val="none" w:sz="0" w:space="0" w:color="auto"/>
              </w:divBdr>
            </w:div>
            <w:div w:id="1690987736">
              <w:marLeft w:val="0"/>
              <w:marRight w:val="0"/>
              <w:marTop w:val="0"/>
              <w:marBottom w:val="0"/>
              <w:divBdr>
                <w:top w:val="none" w:sz="0" w:space="0" w:color="auto"/>
                <w:left w:val="none" w:sz="0" w:space="0" w:color="auto"/>
                <w:bottom w:val="none" w:sz="0" w:space="0" w:color="auto"/>
                <w:right w:val="none" w:sz="0" w:space="0" w:color="auto"/>
              </w:divBdr>
            </w:div>
            <w:div w:id="1413627089">
              <w:marLeft w:val="0"/>
              <w:marRight w:val="0"/>
              <w:marTop w:val="0"/>
              <w:marBottom w:val="0"/>
              <w:divBdr>
                <w:top w:val="none" w:sz="0" w:space="0" w:color="auto"/>
                <w:left w:val="none" w:sz="0" w:space="0" w:color="auto"/>
                <w:bottom w:val="none" w:sz="0" w:space="0" w:color="auto"/>
                <w:right w:val="none" w:sz="0" w:space="0" w:color="auto"/>
              </w:divBdr>
            </w:div>
            <w:div w:id="734548637">
              <w:marLeft w:val="0"/>
              <w:marRight w:val="0"/>
              <w:marTop w:val="0"/>
              <w:marBottom w:val="0"/>
              <w:divBdr>
                <w:top w:val="none" w:sz="0" w:space="0" w:color="auto"/>
                <w:left w:val="none" w:sz="0" w:space="0" w:color="auto"/>
                <w:bottom w:val="none" w:sz="0" w:space="0" w:color="auto"/>
                <w:right w:val="none" w:sz="0" w:space="0" w:color="auto"/>
              </w:divBdr>
            </w:div>
            <w:div w:id="1951425763">
              <w:marLeft w:val="0"/>
              <w:marRight w:val="0"/>
              <w:marTop w:val="0"/>
              <w:marBottom w:val="0"/>
              <w:divBdr>
                <w:top w:val="none" w:sz="0" w:space="0" w:color="auto"/>
                <w:left w:val="none" w:sz="0" w:space="0" w:color="auto"/>
                <w:bottom w:val="none" w:sz="0" w:space="0" w:color="auto"/>
                <w:right w:val="none" w:sz="0" w:space="0" w:color="auto"/>
              </w:divBdr>
            </w:div>
            <w:div w:id="2071346841">
              <w:marLeft w:val="0"/>
              <w:marRight w:val="0"/>
              <w:marTop w:val="0"/>
              <w:marBottom w:val="0"/>
              <w:divBdr>
                <w:top w:val="none" w:sz="0" w:space="0" w:color="auto"/>
                <w:left w:val="none" w:sz="0" w:space="0" w:color="auto"/>
                <w:bottom w:val="none" w:sz="0" w:space="0" w:color="auto"/>
                <w:right w:val="none" w:sz="0" w:space="0" w:color="auto"/>
              </w:divBdr>
            </w:div>
            <w:div w:id="119032128">
              <w:marLeft w:val="0"/>
              <w:marRight w:val="0"/>
              <w:marTop w:val="0"/>
              <w:marBottom w:val="0"/>
              <w:divBdr>
                <w:top w:val="none" w:sz="0" w:space="0" w:color="auto"/>
                <w:left w:val="none" w:sz="0" w:space="0" w:color="auto"/>
                <w:bottom w:val="none" w:sz="0" w:space="0" w:color="auto"/>
                <w:right w:val="none" w:sz="0" w:space="0" w:color="auto"/>
              </w:divBdr>
            </w:div>
            <w:div w:id="806975691">
              <w:marLeft w:val="0"/>
              <w:marRight w:val="0"/>
              <w:marTop w:val="0"/>
              <w:marBottom w:val="0"/>
              <w:divBdr>
                <w:top w:val="none" w:sz="0" w:space="0" w:color="auto"/>
                <w:left w:val="none" w:sz="0" w:space="0" w:color="auto"/>
                <w:bottom w:val="none" w:sz="0" w:space="0" w:color="auto"/>
                <w:right w:val="none" w:sz="0" w:space="0" w:color="auto"/>
              </w:divBdr>
            </w:div>
            <w:div w:id="837767266">
              <w:marLeft w:val="0"/>
              <w:marRight w:val="0"/>
              <w:marTop w:val="0"/>
              <w:marBottom w:val="0"/>
              <w:divBdr>
                <w:top w:val="none" w:sz="0" w:space="0" w:color="auto"/>
                <w:left w:val="none" w:sz="0" w:space="0" w:color="auto"/>
                <w:bottom w:val="none" w:sz="0" w:space="0" w:color="auto"/>
                <w:right w:val="none" w:sz="0" w:space="0" w:color="auto"/>
              </w:divBdr>
            </w:div>
            <w:div w:id="1459375126">
              <w:marLeft w:val="0"/>
              <w:marRight w:val="0"/>
              <w:marTop w:val="0"/>
              <w:marBottom w:val="0"/>
              <w:divBdr>
                <w:top w:val="none" w:sz="0" w:space="0" w:color="auto"/>
                <w:left w:val="none" w:sz="0" w:space="0" w:color="auto"/>
                <w:bottom w:val="none" w:sz="0" w:space="0" w:color="auto"/>
                <w:right w:val="none" w:sz="0" w:space="0" w:color="auto"/>
              </w:divBdr>
            </w:div>
            <w:div w:id="251161225">
              <w:marLeft w:val="0"/>
              <w:marRight w:val="0"/>
              <w:marTop w:val="0"/>
              <w:marBottom w:val="0"/>
              <w:divBdr>
                <w:top w:val="none" w:sz="0" w:space="0" w:color="auto"/>
                <w:left w:val="none" w:sz="0" w:space="0" w:color="auto"/>
                <w:bottom w:val="none" w:sz="0" w:space="0" w:color="auto"/>
                <w:right w:val="none" w:sz="0" w:space="0" w:color="auto"/>
              </w:divBdr>
            </w:div>
            <w:div w:id="8312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3935">
      <w:bodyDiv w:val="1"/>
      <w:marLeft w:val="0"/>
      <w:marRight w:val="0"/>
      <w:marTop w:val="0"/>
      <w:marBottom w:val="0"/>
      <w:divBdr>
        <w:top w:val="none" w:sz="0" w:space="0" w:color="auto"/>
        <w:left w:val="none" w:sz="0" w:space="0" w:color="auto"/>
        <w:bottom w:val="none" w:sz="0" w:space="0" w:color="auto"/>
        <w:right w:val="none" w:sz="0" w:space="0" w:color="auto"/>
      </w:divBdr>
    </w:div>
    <w:div w:id="1063329201">
      <w:bodyDiv w:val="1"/>
      <w:marLeft w:val="0"/>
      <w:marRight w:val="0"/>
      <w:marTop w:val="0"/>
      <w:marBottom w:val="0"/>
      <w:divBdr>
        <w:top w:val="none" w:sz="0" w:space="0" w:color="auto"/>
        <w:left w:val="none" w:sz="0" w:space="0" w:color="auto"/>
        <w:bottom w:val="none" w:sz="0" w:space="0" w:color="auto"/>
        <w:right w:val="none" w:sz="0" w:space="0" w:color="auto"/>
      </w:divBdr>
    </w:div>
    <w:div w:id="1146162650">
      <w:bodyDiv w:val="1"/>
      <w:marLeft w:val="0"/>
      <w:marRight w:val="0"/>
      <w:marTop w:val="0"/>
      <w:marBottom w:val="0"/>
      <w:divBdr>
        <w:top w:val="none" w:sz="0" w:space="0" w:color="auto"/>
        <w:left w:val="none" w:sz="0" w:space="0" w:color="auto"/>
        <w:bottom w:val="none" w:sz="0" w:space="0" w:color="auto"/>
        <w:right w:val="none" w:sz="0" w:space="0" w:color="auto"/>
      </w:divBdr>
      <w:divsChild>
        <w:div w:id="1884125538">
          <w:marLeft w:val="0"/>
          <w:marRight w:val="0"/>
          <w:marTop w:val="0"/>
          <w:marBottom w:val="0"/>
          <w:divBdr>
            <w:top w:val="none" w:sz="0" w:space="0" w:color="auto"/>
            <w:left w:val="none" w:sz="0" w:space="0" w:color="auto"/>
            <w:bottom w:val="none" w:sz="0" w:space="0" w:color="auto"/>
            <w:right w:val="none" w:sz="0" w:space="0" w:color="auto"/>
          </w:divBdr>
          <w:divsChild>
            <w:div w:id="215315854">
              <w:marLeft w:val="0"/>
              <w:marRight w:val="0"/>
              <w:marTop w:val="0"/>
              <w:marBottom w:val="0"/>
              <w:divBdr>
                <w:top w:val="none" w:sz="0" w:space="0" w:color="auto"/>
                <w:left w:val="none" w:sz="0" w:space="0" w:color="auto"/>
                <w:bottom w:val="none" w:sz="0" w:space="0" w:color="auto"/>
                <w:right w:val="none" w:sz="0" w:space="0" w:color="auto"/>
              </w:divBdr>
            </w:div>
            <w:div w:id="1465081268">
              <w:marLeft w:val="0"/>
              <w:marRight w:val="0"/>
              <w:marTop w:val="0"/>
              <w:marBottom w:val="0"/>
              <w:divBdr>
                <w:top w:val="none" w:sz="0" w:space="0" w:color="auto"/>
                <w:left w:val="none" w:sz="0" w:space="0" w:color="auto"/>
                <w:bottom w:val="none" w:sz="0" w:space="0" w:color="auto"/>
                <w:right w:val="none" w:sz="0" w:space="0" w:color="auto"/>
              </w:divBdr>
            </w:div>
            <w:div w:id="1652322569">
              <w:marLeft w:val="0"/>
              <w:marRight w:val="0"/>
              <w:marTop w:val="0"/>
              <w:marBottom w:val="0"/>
              <w:divBdr>
                <w:top w:val="none" w:sz="0" w:space="0" w:color="auto"/>
                <w:left w:val="none" w:sz="0" w:space="0" w:color="auto"/>
                <w:bottom w:val="none" w:sz="0" w:space="0" w:color="auto"/>
                <w:right w:val="none" w:sz="0" w:space="0" w:color="auto"/>
              </w:divBdr>
            </w:div>
            <w:div w:id="1989817538">
              <w:marLeft w:val="0"/>
              <w:marRight w:val="0"/>
              <w:marTop w:val="0"/>
              <w:marBottom w:val="0"/>
              <w:divBdr>
                <w:top w:val="none" w:sz="0" w:space="0" w:color="auto"/>
                <w:left w:val="none" w:sz="0" w:space="0" w:color="auto"/>
                <w:bottom w:val="none" w:sz="0" w:space="0" w:color="auto"/>
                <w:right w:val="none" w:sz="0" w:space="0" w:color="auto"/>
              </w:divBdr>
            </w:div>
            <w:div w:id="2114393902">
              <w:marLeft w:val="0"/>
              <w:marRight w:val="0"/>
              <w:marTop w:val="0"/>
              <w:marBottom w:val="0"/>
              <w:divBdr>
                <w:top w:val="none" w:sz="0" w:space="0" w:color="auto"/>
                <w:left w:val="none" w:sz="0" w:space="0" w:color="auto"/>
                <w:bottom w:val="none" w:sz="0" w:space="0" w:color="auto"/>
                <w:right w:val="none" w:sz="0" w:space="0" w:color="auto"/>
              </w:divBdr>
            </w:div>
            <w:div w:id="21407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8210">
      <w:bodyDiv w:val="1"/>
      <w:marLeft w:val="0"/>
      <w:marRight w:val="0"/>
      <w:marTop w:val="0"/>
      <w:marBottom w:val="0"/>
      <w:divBdr>
        <w:top w:val="none" w:sz="0" w:space="0" w:color="auto"/>
        <w:left w:val="none" w:sz="0" w:space="0" w:color="auto"/>
        <w:bottom w:val="none" w:sz="0" w:space="0" w:color="auto"/>
        <w:right w:val="none" w:sz="0" w:space="0" w:color="auto"/>
      </w:divBdr>
    </w:div>
    <w:div w:id="1287546314">
      <w:bodyDiv w:val="1"/>
      <w:marLeft w:val="0"/>
      <w:marRight w:val="0"/>
      <w:marTop w:val="0"/>
      <w:marBottom w:val="0"/>
      <w:divBdr>
        <w:top w:val="none" w:sz="0" w:space="0" w:color="auto"/>
        <w:left w:val="none" w:sz="0" w:space="0" w:color="auto"/>
        <w:bottom w:val="none" w:sz="0" w:space="0" w:color="auto"/>
        <w:right w:val="none" w:sz="0" w:space="0" w:color="auto"/>
      </w:divBdr>
      <w:divsChild>
        <w:div w:id="100687520">
          <w:marLeft w:val="0"/>
          <w:marRight w:val="0"/>
          <w:marTop w:val="0"/>
          <w:marBottom w:val="0"/>
          <w:divBdr>
            <w:top w:val="none" w:sz="0" w:space="0" w:color="auto"/>
            <w:left w:val="none" w:sz="0" w:space="0" w:color="auto"/>
            <w:bottom w:val="none" w:sz="0" w:space="0" w:color="auto"/>
            <w:right w:val="none" w:sz="0" w:space="0" w:color="auto"/>
          </w:divBdr>
          <w:divsChild>
            <w:div w:id="4634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0055">
      <w:bodyDiv w:val="1"/>
      <w:marLeft w:val="0"/>
      <w:marRight w:val="0"/>
      <w:marTop w:val="0"/>
      <w:marBottom w:val="0"/>
      <w:divBdr>
        <w:top w:val="none" w:sz="0" w:space="0" w:color="auto"/>
        <w:left w:val="none" w:sz="0" w:space="0" w:color="auto"/>
        <w:bottom w:val="none" w:sz="0" w:space="0" w:color="auto"/>
        <w:right w:val="none" w:sz="0" w:space="0" w:color="auto"/>
      </w:divBdr>
      <w:divsChild>
        <w:div w:id="824321212">
          <w:marLeft w:val="0"/>
          <w:marRight w:val="0"/>
          <w:marTop w:val="0"/>
          <w:marBottom w:val="0"/>
          <w:divBdr>
            <w:top w:val="none" w:sz="0" w:space="0" w:color="auto"/>
            <w:left w:val="none" w:sz="0" w:space="0" w:color="auto"/>
            <w:bottom w:val="none" w:sz="0" w:space="0" w:color="auto"/>
            <w:right w:val="none" w:sz="0" w:space="0" w:color="auto"/>
          </w:divBdr>
          <w:divsChild>
            <w:div w:id="11793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360">
      <w:bodyDiv w:val="1"/>
      <w:marLeft w:val="0"/>
      <w:marRight w:val="0"/>
      <w:marTop w:val="0"/>
      <w:marBottom w:val="0"/>
      <w:divBdr>
        <w:top w:val="none" w:sz="0" w:space="0" w:color="auto"/>
        <w:left w:val="none" w:sz="0" w:space="0" w:color="auto"/>
        <w:bottom w:val="none" w:sz="0" w:space="0" w:color="auto"/>
        <w:right w:val="none" w:sz="0" w:space="0" w:color="auto"/>
      </w:divBdr>
      <w:divsChild>
        <w:div w:id="192891448">
          <w:marLeft w:val="0"/>
          <w:marRight w:val="0"/>
          <w:marTop w:val="0"/>
          <w:marBottom w:val="0"/>
          <w:divBdr>
            <w:top w:val="none" w:sz="0" w:space="0" w:color="auto"/>
            <w:left w:val="none" w:sz="0" w:space="0" w:color="auto"/>
            <w:bottom w:val="none" w:sz="0" w:space="0" w:color="auto"/>
            <w:right w:val="none" w:sz="0" w:space="0" w:color="auto"/>
          </w:divBdr>
          <w:divsChild>
            <w:div w:id="400908360">
              <w:marLeft w:val="0"/>
              <w:marRight w:val="0"/>
              <w:marTop w:val="0"/>
              <w:marBottom w:val="0"/>
              <w:divBdr>
                <w:top w:val="none" w:sz="0" w:space="0" w:color="auto"/>
                <w:left w:val="none" w:sz="0" w:space="0" w:color="auto"/>
                <w:bottom w:val="none" w:sz="0" w:space="0" w:color="auto"/>
                <w:right w:val="none" w:sz="0" w:space="0" w:color="auto"/>
              </w:divBdr>
            </w:div>
            <w:div w:id="1609658751">
              <w:marLeft w:val="0"/>
              <w:marRight w:val="0"/>
              <w:marTop w:val="0"/>
              <w:marBottom w:val="0"/>
              <w:divBdr>
                <w:top w:val="none" w:sz="0" w:space="0" w:color="auto"/>
                <w:left w:val="none" w:sz="0" w:space="0" w:color="auto"/>
                <w:bottom w:val="none" w:sz="0" w:space="0" w:color="auto"/>
                <w:right w:val="none" w:sz="0" w:space="0" w:color="auto"/>
              </w:divBdr>
            </w:div>
            <w:div w:id="953946849">
              <w:marLeft w:val="0"/>
              <w:marRight w:val="0"/>
              <w:marTop w:val="0"/>
              <w:marBottom w:val="0"/>
              <w:divBdr>
                <w:top w:val="none" w:sz="0" w:space="0" w:color="auto"/>
                <w:left w:val="none" w:sz="0" w:space="0" w:color="auto"/>
                <w:bottom w:val="none" w:sz="0" w:space="0" w:color="auto"/>
                <w:right w:val="none" w:sz="0" w:space="0" w:color="auto"/>
              </w:divBdr>
            </w:div>
            <w:div w:id="1304509059">
              <w:marLeft w:val="0"/>
              <w:marRight w:val="0"/>
              <w:marTop w:val="0"/>
              <w:marBottom w:val="0"/>
              <w:divBdr>
                <w:top w:val="none" w:sz="0" w:space="0" w:color="auto"/>
                <w:left w:val="none" w:sz="0" w:space="0" w:color="auto"/>
                <w:bottom w:val="none" w:sz="0" w:space="0" w:color="auto"/>
                <w:right w:val="none" w:sz="0" w:space="0" w:color="auto"/>
              </w:divBdr>
            </w:div>
            <w:div w:id="1299188666">
              <w:marLeft w:val="0"/>
              <w:marRight w:val="0"/>
              <w:marTop w:val="0"/>
              <w:marBottom w:val="0"/>
              <w:divBdr>
                <w:top w:val="none" w:sz="0" w:space="0" w:color="auto"/>
                <w:left w:val="none" w:sz="0" w:space="0" w:color="auto"/>
                <w:bottom w:val="none" w:sz="0" w:space="0" w:color="auto"/>
                <w:right w:val="none" w:sz="0" w:space="0" w:color="auto"/>
              </w:divBdr>
            </w:div>
            <w:div w:id="1706054351">
              <w:marLeft w:val="0"/>
              <w:marRight w:val="0"/>
              <w:marTop w:val="0"/>
              <w:marBottom w:val="0"/>
              <w:divBdr>
                <w:top w:val="none" w:sz="0" w:space="0" w:color="auto"/>
                <w:left w:val="none" w:sz="0" w:space="0" w:color="auto"/>
                <w:bottom w:val="none" w:sz="0" w:space="0" w:color="auto"/>
                <w:right w:val="none" w:sz="0" w:space="0" w:color="auto"/>
              </w:divBdr>
            </w:div>
            <w:div w:id="1618681328">
              <w:marLeft w:val="0"/>
              <w:marRight w:val="0"/>
              <w:marTop w:val="0"/>
              <w:marBottom w:val="0"/>
              <w:divBdr>
                <w:top w:val="none" w:sz="0" w:space="0" w:color="auto"/>
                <w:left w:val="none" w:sz="0" w:space="0" w:color="auto"/>
                <w:bottom w:val="none" w:sz="0" w:space="0" w:color="auto"/>
                <w:right w:val="none" w:sz="0" w:space="0" w:color="auto"/>
              </w:divBdr>
            </w:div>
            <w:div w:id="362676975">
              <w:marLeft w:val="0"/>
              <w:marRight w:val="0"/>
              <w:marTop w:val="0"/>
              <w:marBottom w:val="0"/>
              <w:divBdr>
                <w:top w:val="none" w:sz="0" w:space="0" w:color="auto"/>
                <w:left w:val="none" w:sz="0" w:space="0" w:color="auto"/>
                <w:bottom w:val="none" w:sz="0" w:space="0" w:color="auto"/>
                <w:right w:val="none" w:sz="0" w:space="0" w:color="auto"/>
              </w:divBdr>
            </w:div>
            <w:div w:id="505822980">
              <w:marLeft w:val="0"/>
              <w:marRight w:val="0"/>
              <w:marTop w:val="0"/>
              <w:marBottom w:val="0"/>
              <w:divBdr>
                <w:top w:val="none" w:sz="0" w:space="0" w:color="auto"/>
                <w:left w:val="none" w:sz="0" w:space="0" w:color="auto"/>
                <w:bottom w:val="none" w:sz="0" w:space="0" w:color="auto"/>
                <w:right w:val="none" w:sz="0" w:space="0" w:color="auto"/>
              </w:divBdr>
            </w:div>
            <w:div w:id="690028764">
              <w:marLeft w:val="0"/>
              <w:marRight w:val="0"/>
              <w:marTop w:val="0"/>
              <w:marBottom w:val="0"/>
              <w:divBdr>
                <w:top w:val="none" w:sz="0" w:space="0" w:color="auto"/>
                <w:left w:val="none" w:sz="0" w:space="0" w:color="auto"/>
                <w:bottom w:val="none" w:sz="0" w:space="0" w:color="auto"/>
                <w:right w:val="none" w:sz="0" w:space="0" w:color="auto"/>
              </w:divBdr>
            </w:div>
            <w:div w:id="321662780">
              <w:marLeft w:val="0"/>
              <w:marRight w:val="0"/>
              <w:marTop w:val="0"/>
              <w:marBottom w:val="0"/>
              <w:divBdr>
                <w:top w:val="none" w:sz="0" w:space="0" w:color="auto"/>
                <w:left w:val="none" w:sz="0" w:space="0" w:color="auto"/>
                <w:bottom w:val="none" w:sz="0" w:space="0" w:color="auto"/>
                <w:right w:val="none" w:sz="0" w:space="0" w:color="auto"/>
              </w:divBdr>
            </w:div>
            <w:div w:id="821460612">
              <w:marLeft w:val="0"/>
              <w:marRight w:val="0"/>
              <w:marTop w:val="0"/>
              <w:marBottom w:val="0"/>
              <w:divBdr>
                <w:top w:val="none" w:sz="0" w:space="0" w:color="auto"/>
                <w:left w:val="none" w:sz="0" w:space="0" w:color="auto"/>
                <w:bottom w:val="none" w:sz="0" w:space="0" w:color="auto"/>
                <w:right w:val="none" w:sz="0" w:space="0" w:color="auto"/>
              </w:divBdr>
            </w:div>
            <w:div w:id="1237012746">
              <w:marLeft w:val="0"/>
              <w:marRight w:val="0"/>
              <w:marTop w:val="0"/>
              <w:marBottom w:val="0"/>
              <w:divBdr>
                <w:top w:val="none" w:sz="0" w:space="0" w:color="auto"/>
                <w:left w:val="none" w:sz="0" w:space="0" w:color="auto"/>
                <w:bottom w:val="none" w:sz="0" w:space="0" w:color="auto"/>
                <w:right w:val="none" w:sz="0" w:space="0" w:color="auto"/>
              </w:divBdr>
            </w:div>
            <w:div w:id="193202466">
              <w:marLeft w:val="0"/>
              <w:marRight w:val="0"/>
              <w:marTop w:val="0"/>
              <w:marBottom w:val="0"/>
              <w:divBdr>
                <w:top w:val="none" w:sz="0" w:space="0" w:color="auto"/>
                <w:left w:val="none" w:sz="0" w:space="0" w:color="auto"/>
                <w:bottom w:val="none" w:sz="0" w:space="0" w:color="auto"/>
                <w:right w:val="none" w:sz="0" w:space="0" w:color="auto"/>
              </w:divBdr>
            </w:div>
            <w:div w:id="1875843036">
              <w:marLeft w:val="0"/>
              <w:marRight w:val="0"/>
              <w:marTop w:val="0"/>
              <w:marBottom w:val="0"/>
              <w:divBdr>
                <w:top w:val="none" w:sz="0" w:space="0" w:color="auto"/>
                <w:left w:val="none" w:sz="0" w:space="0" w:color="auto"/>
                <w:bottom w:val="none" w:sz="0" w:space="0" w:color="auto"/>
                <w:right w:val="none" w:sz="0" w:space="0" w:color="auto"/>
              </w:divBdr>
            </w:div>
            <w:div w:id="1864591246">
              <w:marLeft w:val="0"/>
              <w:marRight w:val="0"/>
              <w:marTop w:val="0"/>
              <w:marBottom w:val="0"/>
              <w:divBdr>
                <w:top w:val="none" w:sz="0" w:space="0" w:color="auto"/>
                <w:left w:val="none" w:sz="0" w:space="0" w:color="auto"/>
                <w:bottom w:val="none" w:sz="0" w:space="0" w:color="auto"/>
                <w:right w:val="none" w:sz="0" w:space="0" w:color="auto"/>
              </w:divBdr>
            </w:div>
            <w:div w:id="1380517742">
              <w:marLeft w:val="0"/>
              <w:marRight w:val="0"/>
              <w:marTop w:val="0"/>
              <w:marBottom w:val="0"/>
              <w:divBdr>
                <w:top w:val="none" w:sz="0" w:space="0" w:color="auto"/>
                <w:left w:val="none" w:sz="0" w:space="0" w:color="auto"/>
                <w:bottom w:val="none" w:sz="0" w:space="0" w:color="auto"/>
                <w:right w:val="none" w:sz="0" w:space="0" w:color="auto"/>
              </w:divBdr>
            </w:div>
            <w:div w:id="207185079">
              <w:marLeft w:val="0"/>
              <w:marRight w:val="0"/>
              <w:marTop w:val="0"/>
              <w:marBottom w:val="0"/>
              <w:divBdr>
                <w:top w:val="none" w:sz="0" w:space="0" w:color="auto"/>
                <w:left w:val="none" w:sz="0" w:space="0" w:color="auto"/>
                <w:bottom w:val="none" w:sz="0" w:space="0" w:color="auto"/>
                <w:right w:val="none" w:sz="0" w:space="0" w:color="auto"/>
              </w:divBdr>
            </w:div>
            <w:div w:id="1975212335">
              <w:marLeft w:val="0"/>
              <w:marRight w:val="0"/>
              <w:marTop w:val="0"/>
              <w:marBottom w:val="0"/>
              <w:divBdr>
                <w:top w:val="none" w:sz="0" w:space="0" w:color="auto"/>
                <w:left w:val="none" w:sz="0" w:space="0" w:color="auto"/>
                <w:bottom w:val="none" w:sz="0" w:space="0" w:color="auto"/>
                <w:right w:val="none" w:sz="0" w:space="0" w:color="auto"/>
              </w:divBdr>
            </w:div>
            <w:div w:id="161943246">
              <w:marLeft w:val="0"/>
              <w:marRight w:val="0"/>
              <w:marTop w:val="0"/>
              <w:marBottom w:val="0"/>
              <w:divBdr>
                <w:top w:val="none" w:sz="0" w:space="0" w:color="auto"/>
                <w:left w:val="none" w:sz="0" w:space="0" w:color="auto"/>
                <w:bottom w:val="none" w:sz="0" w:space="0" w:color="auto"/>
                <w:right w:val="none" w:sz="0" w:space="0" w:color="auto"/>
              </w:divBdr>
            </w:div>
            <w:div w:id="158928874">
              <w:marLeft w:val="0"/>
              <w:marRight w:val="0"/>
              <w:marTop w:val="0"/>
              <w:marBottom w:val="0"/>
              <w:divBdr>
                <w:top w:val="none" w:sz="0" w:space="0" w:color="auto"/>
                <w:left w:val="none" w:sz="0" w:space="0" w:color="auto"/>
                <w:bottom w:val="none" w:sz="0" w:space="0" w:color="auto"/>
                <w:right w:val="none" w:sz="0" w:space="0" w:color="auto"/>
              </w:divBdr>
            </w:div>
            <w:div w:id="406194058">
              <w:marLeft w:val="0"/>
              <w:marRight w:val="0"/>
              <w:marTop w:val="0"/>
              <w:marBottom w:val="0"/>
              <w:divBdr>
                <w:top w:val="none" w:sz="0" w:space="0" w:color="auto"/>
                <w:left w:val="none" w:sz="0" w:space="0" w:color="auto"/>
                <w:bottom w:val="none" w:sz="0" w:space="0" w:color="auto"/>
                <w:right w:val="none" w:sz="0" w:space="0" w:color="auto"/>
              </w:divBdr>
            </w:div>
            <w:div w:id="1080099554">
              <w:marLeft w:val="0"/>
              <w:marRight w:val="0"/>
              <w:marTop w:val="0"/>
              <w:marBottom w:val="0"/>
              <w:divBdr>
                <w:top w:val="none" w:sz="0" w:space="0" w:color="auto"/>
                <w:left w:val="none" w:sz="0" w:space="0" w:color="auto"/>
                <w:bottom w:val="none" w:sz="0" w:space="0" w:color="auto"/>
                <w:right w:val="none" w:sz="0" w:space="0" w:color="auto"/>
              </w:divBdr>
            </w:div>
            <w:div w:id="396590921">
              <w:marLeft w:val="0"/>
              <w:marRight w:val="0"/>
              <w:marTop w:val="0"/>
              <w:marBottom w:val="0"/>
              <w:divBdr>
                <w:top w:val="none" w:sz="0" w:space="0" w:color="auto"/>
                <w:left w:val="none" w:sz="0" w:space="0" w:color="auto"/>
                <w:bottom w:val="none" w:sz="0" w:space="0" w:color="auto"/>
                <w:right w:val="none" w:sz="0" w:space="0" w:color="auto"/>
              </w:divBdr>
            </w:div>
            <w:div w:id="950673159">
              <w:marLeft w:val="0"/>
              <w:marRight w:val="0"/>
              <w:marTop w:val="0"/>
              <w:marBottom w:val="0"/>
              <w:divBdr>
                <w:top w:val="none" w:sz="0" w:space="0" w:color="auto"/>
                <w:left w:val="none" w:sz="0" w:space="0" w:color="auto"/>
                <w:bottom w:val="none" w:sz="0" w:space="0" w:color="auto"/>
                <w:right w:val="none" w:sz="0" w:space="0" w:color="auto"/>
              </w:divBdr>
            </w:div>
            <w:div w:id="1631666506">
              <w:marLeft w:val="0"/>
              <w:marRight w:val="0"/>
              <w:marTop w:val="0"/>
              <w:marBottom w:val="0"/>
              <w:divBdr>
                <w:top w:val="none" w:sz="0" w:space="0" w:color="auto"/>
                <w:left w:val="none" w:sz="0" w:space="0" w:color="auto"/>
                <w:bottom w:val="none" w:sz="0" w:space="0" w:color="auto"/>
                <w:right w:val="none" w:sz="0" w:space="0" w:color="auto"/>
              </w:divBdr>
            </w:div>
            <w:div w:id="1086145583">
              <w:marLeft w:val="0"/>
              <w:marRight w:val="0"/>
              <w:marTop w:val="0"/>
              <w:marBottom w:val="0"/>
              <w:divBdr>
                <w:top w:val="none" w:sz="0" w:space="0" w:color="auto"/>
                <w:left w:val="none" w:sz="0" w:space="0" w:color="auto"/>
                <w:bottom w:val="none" w:sz="0" w:space="0" w:color="auto"/>
                <w:right w:val="none" w:sz="0" w:space="0" w:color="auto"/>
              </w:divBdr>
            </w:div>
            <w:div w:id="1347100200">
              <w:marLeft w:val="0"/>
              <w:marRight w:val="0"/>
              <w:marTop w:val="0"/>
              <w:marBottom w:val="0"/>
              <w:divBdr>
                <w:top w:val="none" w:sz="0" w:space="0" w:color="auto"/>
                <w:left w:val="none" w:sz="0" w:space="0" w:color="auto"/>
                <w:bottom w:val="none" w:sz="0" w:space="0" w:color="auto"/>
                <w:right w:val="none" w:sz="0" w:space="0" w:color="auto"/>
              </w:divBdr>
            </w:div>
            <w:div w:id="86267023">
              <w:marLeft w:val="0"/>
              <w:marRight w:val="0"/>
              <w:marTop w:val="0"/>
              <w:marBottom w:val="0"/>
              <w:divBdr>
                <w:top w:val="none" w:sz="0" w:space="0" w:color="auto"/>
                <w:left w:val="none" w:sz="0" w:space="0" w:color="auto"/>
                <w:bottom w:val="none" w:sz="0" w:space="0" w:color="auto"/>
                <w:right w:val="none" w:sz="0" w:space="0" w:color="auto"/>
              </w:divBdr>
            </w:div>
            <w:div w:id="52236216">
              <w:marLeft w:val="0"/>
              <w:marRight w:val="0"/>
              <w:marTop w:val="0"/>
              <w:marBottom w:val="0"/>
              <w:divBdr>
                <w:top w:val="none" w:sz="0" w:space="0" w:color="auto"/>
                <w:left w:val="none" w:sz="0" w:space="0" w:color="auto"/>
                <w:bottom w:val="none" w:sz="0" w:space="0" w:color="auto"/>
                <w:right w:val="none" w:sz="0" w:space="0" w:color="auto"/>
              </w:divBdr>
            </w:div>
            <w:div w:id="552545926">
              <w:marLeft w:val="0"/>
              <w:marRight w:val="0"/>
              <w:marTop w:val="0"/>
              <w:marBottom w:val="0"/>
              <w:divBdr>
                <w:top w:val="none" w:sz="0" w:space="0" w:color="auto"/>
                <w:left w:val="none" w:sz="0" w:space="0" w:color="auto"/>
                <w:bottom w:val="none" w:sz="0" w:space="0" w:color="auto"/>
                <w:right w:val="none" w:sz="0" w:space="0" w:color="auto"/>
              </w:divBdr>
            </w:div>
            <w:div w:id="1551572734">
              <w:marLeft w:val="0"/>
              <w:marRight w:val="0"/>
              <w:marTop w:val="0"/>
              <w:marBottom w:val="0"/>
              <w:divBdr>
                <w:top w:val="none" w:sz="0" w:space="0" w:color="auto"/>
                <w:left w:val="none" w:sz="0" w:space="0" w:color="auto"/>
                <w:bottom w:val="none" w:sz="0" w:space="0" w:color="auto"/>
                <w:right w:val="none" w:sz="0" w:space="0" w:color="auto"/>
              </w:divBdr>
            </w:div>
            <w:div w:id="74133291">
              <w:marLeft w:val="0"/>
              <w:marRight w:val="0"/>
              <w:marTop w:val="0"/>
              <w:marBottom w:val="0"/>
              <w:divBdr>
                <w:top w:val="none" w:sz="0" w:space="0" w:color="auto"/>
                <w:left w:val="none" w:sz="0" w:space="0" w:color="auto"/>
                <w:bottom w:val="none" w:sz="0" w:space="0" w:color="auto"/>
                <w:right w:val="none" w:sz="0" w:space="0" w:color="auto"/>
              </w:divBdr>
            </w:div>
            <w:div w:id="374043523">
              <w:marLeft w:val="0"/>
              <w:marRight w:val="0"/>
              <w:marTop w:val="0"/>
              <w:marBottom w:val="0"/>
              <w:divBdr>
                <w:top w:val="none" w:sz="0" w:space="0" w:color="auto"/>
                <w:left w:val="none" w:sz="0" w:space="0" w:color="auto"/>
                <w:bottom w:val="none" w:sz="0" w:space="0" w:color="auto"/>
                <w:right w:val="none" w:sz="0" w:space="0" w:color="auto"/>
              </w:divBdr>
            </w:div>
            <w:div w:id="487865157">
              <w:marLeft w:val="0"/>
              <w:marRight w:val="0"/>
              <w:marTop w:val="0"/>
              <w:marBottom w:val="0"/>
              <w:divBdr>
                <w:top w:val="none" w:sz="0" w:space="0" w:color="auto"/>
                <w:left w:val="none" w:sz="0" w:space="0" w:color="auto"/>
                <w:bottom w:val="none" w:sz="0" w:space="0" w:color="auto"/>
                <w:right w:val="none" w:sz="0" w:space="0" w:color="auto"/>
              </w:divBdr>
            </w:div>
            <w:div w:id="1535313804">
              <w:marLeft w:val="0"/>
              <w:marRight w:val="0"/>
              <w:marTop w:val="0"/>
              <w:marBottom w:val="0"/>
              <w:divBdr>
                <w:top w:val="none" w:sz="0" w:space="0" w:color="auto"/>
                <w:left w:val="none" w:sz="0" w:space="0" w:color="auto"/>
                <w:bottom w:val="none" w:sz="0" w:space="0" w:color="auto"/>
                <w:right w:val="none" w:sz="0" w:space="0" w:color="auto"/>
              </w:divBdr>
            </w:div>
            <w:div w:id="453014579">
              <w:marLeft w:val="0"/>
              <w:marRight w:val="0"/>
              <w:marTop w:val="0"/>
              <w:marBottom w:val="0"/>
              <w:divBdr>
                <w:top w:val="none" w:sz="0" w:space="0" w:color="auto"/>
                <w:left w:val="none" w:sz="0" w:space="0" w:color="auto"/>
                <w:bottom w:val="none" w:sz="0" w:space="0" w:color="auto"/>
                <w:right w:val="none" w:sz="0" w:space="0" w:color="auto"/>
              </w:divBdr>
            </w:div>
            <w:div w:id="1968006771">
              <w:marLeft w:val="0"/>
              <w:marRight w:val="0"/>
              <w:marTop w:val="0"/>
              <w:marBottom w:val="0"/>
              <w:divBdr>
                <w:top w:val="none" w:sz="0" w:space="0" w:color="auto"/>
                <w:left w:val="none" w:sz="0" w:space="0" w:color="auto"/>
                <w:bottom w:val="none" w:sz="0" w:space="0" w:color="auto"/>
                <w:right w:val="none" w:sz="0" w:space="0" w:color="auto"/>
              </w:divBdr>
            </w:div>
            <w:div w:id="2012755527">
              <w:marLeft w:val="0"/>
              <w:marRight w:val="0"/>
              <w:marTop w:val="0"/>
              <w:marBottom w:val="0"/>
              <w:divBdr>
                <w:top w:val="none" w:sz="0" w:space="0" w:color="auto"/>
                <w:left w:val="none" w:sz="0" w:space="0" w:color="auto"/>
                <w:bottom w:val="none" w:sz="0" w:space="0" w:color="auto"/>
                <w:right w:val="none" w:sz="0" w:space="0" w:color="auto"/>
              </w:divBdr>
            </w:div>
            <w:div w:id="1429152643">
              <w:marLeft w:val="0"/>
              <w:marRight w:val="0"/>
              <w:marTop w:val="0"/>
              <w:marBottom w:val="0"/>
              <w:divBdr>
                <w:top w:val="none" w:sz="0" w:space="0" w:color="auto"/>
                <w:left w:val="none" w:sz="0" w:space="0" w:color="auto"/>
                <w:bottom w:val="none" w:sz="0" w:space="0" w:color="auto"/>
                <w:right w:val="none" w:sz="0" w:space="0" w:color="auto"/>
              </w:divBdr>
            </w:div>
            <w:div w:id="1626420783">
              <w:marLeft w:val="0"/>
              <w:marRight w:val="0"/>
              <w:marTop w:val="0"/>
              <w:marBottom w:val="0"/>
              <w:divBdr>
                <w:top w:val="none" w:sz="0" w:space="0" w:color="auto"/>
                <w:left w:val="none" w:sz="0" w:space="0" w:color="auto"/>
                <w:bottom w:val="none" w:sz="0" w:space="0" w:color="auto"/>
                <w:right w:val="none" w:sz="0" w:space="0" w:color="auto"/>
              </w:divBdr>
            </w:div>
            <w:div w:id="1060247776">
              <w:marLeft w:val="0"/>
              <w:marRight w:val="0"/>
              <w:marTop w:val="0"/>
              <w:marBottom w:val="0"/>
              <w:divBdr>
                <w:top w:val="none" w:sz="0" w:space="0" w:color="auto"/>
                <w:left w:val="none" w:sz="0" w:space="0" w:color="auto"/>
                <w:bottom w:val="none" w:sz="0" w:space="0" w:color="auto"/>
                <w:right w:val="none" w:sz="0" w:space="0" w:color="auto"/>
              </w:divBdr>
            </w:div>
            <w:div w:id="1382055547">
              <w:marLeft w:val="0"/>
              <w:marRight w:val="0"/>
              <w:marTop w:val="0"/>
              <w:marBottom w:val="0"/>
              <w:divBdr>
                <w:top w:val="none" w:sz="0" w:space="0" w:color="auto"/>
                <w:left w:val="none" w:sz="0" w:space="0" w:color="auto"/>
                <w:bottom w:val="none" w:sz="0" w:space="0" w:color="auto"/>
                <w:right w:val="none" w:sz="0" w:space="0" w:color="auto"/>
              </w:divBdr>
            </w:div>
            <w:div w:id="1809204299">
              <w:marLeft w:val="0"/>
              <w:marRight w:val="0"/>
              <w:marTop w:val="0"/>
              <w:marBottom w:val="0"/>
              <w:divBdr>
                <w:top w:val="none" w:sz="0" w:space="0" w:color="auto"/>
                <w:left w:val="none" w:sz="0" w:space="0" w:color="auto"/>
                <w:bottom w:val="none" w:sz="0" w:space="0" w:color="auto"/>
                <w:right w:val="none" w:sz="0" w:space="0" w:color="auto"/>
              </w:divBdr>
            </w:div>
            <w:div w:id="52430460">
              <w:marLeft w:val="0"/>
              <w:marRight w:val="0"/>
              <w:marTop w:val="0"/>
              <w:marBottom w:val="0"/>
              <w:divBdr>
                <w:top w:val="none" w:sz="0" w:space="0" w:color="auto"/>
                <w:left w:val="none" w:sz="0" w:space="0" w:color="auto"/>
                <w:bottom w:val="none" w:sz="0" w:space="0" w:color="auto"/>
                <w:right w:val="none" w:sz="0" w:space="0" w:color="auto"/>
              </w:divBdr>
            </w:div>
            <w:div w:id="1162695214">
              <w:marLeft w:val="0"/>
              <w:marRight w:val="0"/>
              <w:marTop w:val="0"/>
              <w:marBottom w:val="0"/>
              <w:divBdr>
                <w:top w:val="none" w:sz="0" w:space="0" w:color="auto"/>
                <w:left w:val="none" w:sz="0" w:space="0" w:color="auto"/>
                <w:bottom w:val="none" w:sz="0" w:space="0" w:color="auto"/>
                <w:right w:val="none" w:sz="0" w:space="0" w:color="auto"/>
              </w:divBdr>
            </w:div>
            <w:div w:id="1433207236">
              <w:marLeft w:val="0"/>
              <w:marRight w:val="0"/>
              <w:marTop w:val="0"/>
              <w:marBottom w:val="0"/>
              <w:divBdr>
                <w:top w:val="none" w:sz="0" w:space="0" w:color="auto"/>
                <w:left w:val="none" w:sz="0" w:space="0" w:color="auto"/>
                <w:bottom w:val="none" w:sz="0" w:space="0" w:color="auto"/>
                <w:right w:val="none" w:sz="0" w:space="0" w:color="auto"/>
              </w:divBdr>
            </w:div>
            <w:div w:id="981885478">
              <w:marLeft w:val="0"/>
              <w:marRight w:val="0"/>
              <w:marTop w:val="0"/>
              <w:marBottom w:val="0"/>
              <w:divBdr>
                <w:top w:val="none" w:sz="0" w:space="0" w:color="auto"/>
                <w:left w:val="none" w:sz="0" w:space="0" w:color="auto"/>
                <w:bottom w:val="none" w:sz="0" w:space="0" w:color="auto"/>
                <w:right w:val="none" w:sz="0" w:space="0" w:color="auto"/>
              </w:divBdr>
            </w:div>
            <w:div w:id="1870297763">
              <w:marLeft w:val="0"/>
              <w:marRight w:val="0"/>
              <w:marTop w:val="0"/>
              <w:marBottom w:val="0"/>
              <w:divBdr>
                <w:top w:val="none" w:sz="0" w:space="0" w:color="auto"/>
                <w:left w:val="none" w:sz="0" w:space="0" w:color="auto"/>
                <w:bottom w:val="none" w:sz="0" w:space="0" w:color="auto"/>
                <w:right w:val="none" w:sz="0" w:space="0" w:color="auto"/>
              </w:divBdr>
            </w:div>
            <w:div w:id="1527138360">
              <w:marLeft w:val="0"/>
              <w:marRight w:val="0"/>
              <w:marTop w:val="0"/>
              <w:marBottom w:val="0"/>
              <w:divBdr>
                <w:top w:val="none" w:sz="0" w:space="0" w:color="auto"/>
                <w:left w:val="none" w:sz="0" w:space="0" w:color="auto"/>
                <w:bottom w:val="none" w:sz="0" w:space="0" w:color="auto"/>
                <w:right w:val="none" w:sz="0" w:space="0" w:color="auto"/>
              </w:divBdr>
            </w:div>
            <w:div w:id="500774494">
              <w:marLeft w:val="0"/>
              <w:marRight w:val="0"/>
              <w:marTop w:val="0"/>
              <w:marBottom w:val="0"/>
              <w:divBdr>
                <w:top w:val="none" w:sz="0" w:space="0" w:color="auto"/>
                <w:left w:val="none" w:sz="0" w:space="0" w:color="auto"/>
                <w:bottom w:val="none" w:sz="0" w:space="0" w:color="auto"/>
                <w:right w:val="none" w:sz="0" w:space="0" w:color="auto"/>
              </w:divBdr>
            </w:div>
            <w:div w:id="1305355356">
              <w:marLeft w:val="0"/>
              <w:marRight w:val="0"/>
              <w:marTop w:val="0"/>
              <w:marBottom w:val="0"/>
              <w:divBdr>
                <w:top w:val="none" w:sz="0" w:space="0" w:color="auto"/>
                <w:left w:val="none" w:sz="0" w:space="0" w:color="auto"/>
                <w:bottom w:val="none" w:sz="0" w:space="0" w:color="auto"/>
                <w:right w:val="none" w:sz="0" w:space="0" w:color="auto"/>
              </w:divBdr>
            </w:div>
            <w:div w:id="1984042462">
              <w:marLeft w:val="0"/>
              <w:marRight w:val="0"/>
              <w:marTop w:val="0"/>
              <w:marBottom w:val="0"/>
              <w:divBdr>
                <w:top w:val="none" w:sz="0" w:space="0" w:color="auto"/>
                <w:left w:val="none" w:sz="0" w:space="0" w:color="auto"/>
                <w:bottom w:val="none" w:sz="0" w:space="0" w:color="auto"/>
                <w:right w:val="none" w:sz="0" w:space="0" w:color="auto"/>
              </w:divBdr>
            </w:div>
            <w:div w:id="2043282454">
              <w:marLeft w:val="0"/>
              <w:marRight w:val="0"/>
              <w:marTop w:val="0"/>
              <w:marBottom w:val="0"/>
              <w:divBdr>
                <w:top w:val="none" w:sz="0" w:space="0" w:color="auto"/>
                <w:left w:val="none" w:sz="0" w:space="0" w:color="auto"/>
                <w:bottom w:val="none" w:sz="0" w:space="0" w:color="auto"/>
                <w:right w:val="none" w:sz="0" w:space="0" w:color="auto"/>
              </w:divBdr>
            </w:div>
            <w:div w:id="1237593447">
              <w:marLeft w:val="0"/>
              <w:marRight w:val="0"/>
              <w:marTop w:val="0"/>
              <w:marBottom w:val="0"/>
              <w:divBdr>
                <w:top w:val="none" w:sz="0" w:space="0" w:color="auto"/>
                <w:left w:val="none" w:sz="0" w:space="0" w:color="auto"/>
                <w:bottom w:val="none" w:sz="0" w:space="0" w:color="auto"/>
                <w:right w:val="none" w:sz="0" w:space="0" w:color="auto"/>
              </w:divBdr>
            </w:div>
            <w:div w:id="1742024720">
              <w:marLeft w:val="0"/>
              <w:marRight w:val="0"/>
              <w:marTop w:val="0"/>
              <w:marBottom w:val="0"/>
              <w:divBdr>
                <w:top w:val="none" w:sz="0" w:space="0" w:color="auto"/>
                <w:left w:val="none" w:sz="0" w:space="0" w:color="auto"/>
                <w:bottom w:val="none" w:sz="0" w:space="0" w:color="auto"/>
                <w:right w:val="none" w:sz="0" w:space="0" w:color="auto"/>
              </w:divBdr>
            </w:div>
            <w:div w:id="1963076019">
              <w:marLeft w:val="0"/>
              <w:marRight w:val="0"/>
              <w:marTop w:val="0"/>
              <w:marBottom w:val="0"/>
              <w:divBdr>
                <w:top w:val="none" w:sz="0" w:space="0" w:color="auto"/>
                <w:left w:val="none" w:sz="0" w:space="0" w:color="auto"/>
                <w:bottom w:val="none" w:sz="0" w:space="0" w:color="auto"/>
                <w:right w:val="none" w:sz="0" w:space="0" w:color="auto"/>
              </w:divBdr>
            </w:div>
            <w:div w:id="1014694979">
              <w:marLeft w:val="0"/>
              <w:marRight w:val="0"/>
              <w:marTop w:val="0"/>
              <w:marBottom w:val="0"/>
              <w:divBdr>
                <w:top w:val="none" w:sz="0" w:space="0" w:color="auto"/>
                <w:left w:val="none" w:sz="0" w:space="0" w:color="auto"/>
                <w:bottom w:val="none" w:sz="0" w:space="0" w:color="auto"/>
                <w:right w:val="none" w:sz="0" w:space="0" w:color="auto"/>
              </w:divBdr>
            </w:div>
            <w:div w:id="363213427">
              <w:marLeft w:val="0"/>
              <w:marRight w:val="0"/>
              <w:marTop w:val="0"/>
              <w:marBottom w:val="0"/>
              <w:divBdr>
                <w:top w:val="none" w:sz="0" w:space="0" w:color="auto"/>
                <w:left w:val="none" w:sz="0" w:space="0" w:color="auto"/>
                <w:bottom w:val="none" w:sz="0" w:space="0" w:color="auto"/>
                <w:right w:val="none" w:sz="0" w:space="0" w:color="auto"/>
              </w:divBdr>
            </w:div>
            <w:div w:id="253515736">
              <w:marLeft w:val="0"/>
              <w:marRight w:val="0"/>
              <w:marTop w:val="0"/>
              <w:marBottom w:val="0"/>
              <w:divBdr>
                <w:top w:val="none" w:sz="0" w:space="0" w:color="auto"/>
                <w:left w:val="none" w:sz="0" w:space="0" w:color="auto"/>
                <w:bottom w:val="none" w:sz="0" w:space="0" w:color="auto"/>
                <w:right w:val="none" w:sz="0" w:space="0" w:color="auto"/>
              </w:divBdr>
            </w:div>
            <w:div w:id="544561879">
              <w:marLeft w:val="0"/>
              <w:marRight w:val="0"/>
              <w:marTop w:val="0"/>
              <w:marBottom w:val="0"/>
              <w:divBdr>
                <w:top w:val="none" w:sz="0" w:space="0" w:color="auto"/>
                <w:left w:val="none" w:sz="0" w:space="0" w:color="auto"/>
                <w:bottom w:val="none" w:sz="0" w:space="0" w:color="auto"/>
                <w:right w:val="none" w:sz="0" w:space="0" w:color="auto"/>
              </w:divBdr>
            </w:div>
            <w:div w:id="519903167">
              <w:marLeft w:val="0"/>
              <w:marRight w:val="0"/>
              <w:marTop w:val="0"/>
              <w:marBottom w:val="0"/>
              <w:divBdr>
                <w:top w:val="none" w:sz="0" w:space="0" w:color="auto"/>
                <w:left w:val="none" w:sz="0" w:space="0" w:color="auto"/>
                <w:bottom w:val="none" w:sz="0" w:space="0" w:color="auto"/>
                <w:right w:val="none" w:sz="0" w:space="0" w:color="auto"/>
              </w:divBdr>
            </w:div>
            <w:div w:id="418142428">
              <w:marLeft w:val="0"/>
              <w:marRight w:val="0"/>
              <w:marTop w:val="0"/>
              <w:marBottom w:val="0"/>
              <w:divBdr>
                <w:top w:val="none" w:sz="0" w:space="0" w:color="auto"/>
                <w:left w:val="none" w:sz="0" w:space="0" w:color="auto"/>
                <w:bottom w:val="none" w:sz="0" w:space="0" w:color="auto"/>
                <w:right w:val="none" w:sz="0" w:space="0" w:color="auto"/>
              </w:divBdr>
            </w:div>
            <w:div w:id="487865774">
              <w:marLeft w:val="0"/>
              <w:marRight w:val="0"/>
              <w:marTop w:val="0"/>
              <w:marBottom w:val="0"/>
              <w:divBdr>
                <w:top w:val="none" w:sz="0" w:space="0" w:color="auto"/>
                <w:left w:val="none" w:sz="0" w:space="0" w:color="auto"/>
                <w:bottom w:val="none" w:sz="0" w:space="0" w:color="auto"/>
                <w:right w:val="none" w:sz="0" w:space="0" w:color="auto"/>
              </w:divBdr>
            </w:div>
            <w:div w:id="1746108072">
              <w:marLeft w:val="0"/>
              <w:marRight w:val="0"/>
              <w:marTop w:val="0"/>
              <w:marBottom w:val="0"/>
              <w:divBdr>
                <w:top w:val="none" w:sz="0" w:space="0" w:color="auto"/>
                <w:left w:val="none" w:sz="0" w:space="0" w:color="auto"/>
                <w:bottom w:val="none" w:sz="0" w:space="0" w:color="auto"/>
                <w:right w:val="none" w:sz="0" w:space="0" w:color="auto"/>
              </w:divBdr>
            </w:div>
            <w:div w:id="672533180">
              <w:marLeft w:val="0"/>
              <w:marRight w:val="0"/>
              <w:marTop w:val="0"/>
              <w:marBottom w:val="0"/>
              <w:divBdr>
                <w:top w:val="none" w:sz="0" w:space="0" w:color="auto"/>
                <w:left w:val="none" w:sz="0" w:space="0" w:color="auto"/>
                <w:bottom w:val="none" w:sz="0" w:space="0" w:color="auto"/>
                <w:right w:val="none" w:sz="0" w:space="0" w:color="auto"/>
              </w:divBdr>
            </w:div>
            <w:div w:id="1713650496">
              <w:marLeft w:val="0"/>
              <w:marRight w:val="0"/>
              <w:marTop w:val="0"/>
              <w:marBottom w:val="0"/>
              <w:divBdr>
                <w:top w:val="none" w:sz="0" w:space="0" w:color="auto"/>
                <w:left w:val="none" w:sz="0" w:space="0" w:color="auto"/>
                <w:bottom w:val="none" w:sz="0" w:space="0" w:color="auto"/>
                <w:right w:val="none" w:sz="0" w:space="0" w:color="auto"/>
              </w:divBdr>
            </w:div>
            <w:div w:id="719521364">
              <w:marLeft w:val="0"/>
              <w:marRight w:val="0"/>
              <w:marTop w:val="0"/>
              <w:marBottom w:val="0"/>
              <w:divBdr>
                <w:top w:val="none" w:sz="0" w:space="0" w:color="auto"/>
                <w:left w:val="none" w:sz="0" w:space="0" w:color="auto"/>
                <w:bottom w:val="none" w:sz="0" w:space="0" w:color="auto"/>
                <w:right w:val="none" w:sz="0" w:space="0" w:color="auto"/>
              </w:divBdr>
            </w:div>
            <w:div w:id="1435437068">
              <w:marLeft w:val="0"/>
              <w:marRight w:val="0"/>
              <w:marTop w:val="0"/>
              <w:marBottom w:val="0"/>
              <w:divBdr>
                <w:top w:val="none" w:sz="0" w:space="0" w:color="auto"/>
                <w:left w:val="none" w:sz="0" w:space="0" w:color="auto"/>
                <w:bottom w:val="none" w:sz="0" w:space="0" w:color="auto"/>
                <w:right w:val="none" w:sz="0" w:space="0" w:color="auto"/>
              </w:divBdr>
            </w:div>
            <w:div w:id="937173940">
              <w:marLeft w:val="0"/>
              <w:marRight w:val="0"/>
              <w:marTop w:val="0"/>
              <w:marBottom w:val="0"/>
              <w:divBdr>
                <w:top w:val="none" w:sz="0" w:space="0" w:color="auto"/>
                <w:left w:val="none" w:sz="0" w:space="0" w:color="auto"/>
                <w:bottom w:val="none" w:sz="0" w:space="0" w:color="auto"/>
                <w:right w:val="none" w:sz="0" w:space="0" w:color="auto"/>
              </w:divBdr>
            </w:div>
            <w:div w:id="967081612">
              <w:marLeft w:val="0"/>
              <w:marRight w:val="0"/>
              <w:marTop w:val="0"/>
              <w:marBottom w:val="0"/>
              <w:divBdr>
                <w:top w:val="none" w:sz="0" w:space="0" w:color="auto"/>
                <w:left w:val="none" w:sz="0" w:space="0" w:color="auto"/>
                <w:bottom w:val="none" w:sz="0" w:space="0" w:color="auto"/>
                <w:right w:val="none" w:sz="0" w:space="0" w:color="auto"/>
              </w:divBdr>
            </w:div>
            <w:div w:id="17913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063">
      <w:bodyDiv w:val="1"/>
      <w:marLeft w:val="0"/>
      <w:marRight w:val="0"/>
      <w:marTop w:val="0"/>
      <w:marBottom w:val="0"/>
      <w:divBdr>
        <w:top w:val="none" w:sz="0" w:space="0" w:color="auto"/>
        <w:left w:val="none" w:sz="0" w:space="0" w:color="auto"/>
        <w:bottom w:val="none" w:sz="0" w:space="0" w:color="auto"/>
        <w:right w:val="none" w:sz="0" w:space="0" w:color="auto"/>
      </w:divBdr>
      <w:divsChild>
        <w:div w:id="811824272">
          <w:marLeft w:val="0"/>
          <w:marRight w:val="0"/>
          <w:marTop w:val="0"/>
          <w:marBottom w:val="0"/>
          <w:divBdr>
            <w:top w:val="none" w:sz="0" w:space="0" w:color="auto"/>
            <w:left w:val="none" w:sz="0" w:space="0" w:color="auto"/>
            <w:bottom w:val="none" w:sz="0" w:space="0" w:color="auto"/>
            <w:right w:val="none" w:sz="0" w:space="0" w:color="auto"/>
          </w:divBdr>
          <w:divsChild>
            <w:div w:id="722949821">
              <w:marLeft w:val="0"/>
              <w:marRight w:val="0"/>
              <w:marTop w:val="0"/>
              <w:marBottom w:val="0"/>
              <w:divBdr>
                <w:top w:val="none" w:sz="0" w:space="0" w:color="auto"/>
                <w:left w:val="none" w:sz="0" w:space="0" w:color="auto"/>
                <w:bottom w:val="none" w:sz="0" w:space="0" w:color="auto"/>
                <w:right w:val="none" w:sz="0" w:space="0" w:color="auto"/>
              </w:divBdr>
            </w:div>
            <w:div w:id="1071580331">
              <w:marLeft w:val="0"/>
              <w:marRight w:val="0"/>
              <w:marTop w:val="0"/>
              <w:marBottom w:val="0"/>
              <w:divBdr>
                <w:top w:val="none" w:sz="0" w:space="0" w:color="auto"/>
                <w:left w:val="none" w:sz="0" w:space="0" w:color="auto"/>
                <w:bottom w:val="none" w:sz="0" w:space="0" w:color="auto"/>
                <w:right w:val="none" w:sz="0" w:space="0" w:color="auto"/>
              </w:divBdr>
            </w:div>
            <w:div w:id="314573832">
              <w:marLeft w:val="0"/>
              <w:marRight w:val="0"/>
              <w:marTop w:val="0"/>
              <w:marBottom w:val="0"/>
              <w:divBdr>
                <w:top w:val="none" w:sz="0" w:space="0" w:color="auto"/>
                <w:left w:val="none" w:sz="0" w:space="0" w:color="auto"/>
                <w:bottom w:val="none" w:sz="0" w:space="0" w:color="auto"/>
                <w:right w:val="none" w:sz="0" w:space="0" w:color="auto"/>
              </w:divBdr>
            </w:div>
            <w:div w:id="668752164">
              <w:marLeft w:val="0"/>
              <w:marRight w:val="0"/>
              <w:marTop w:val="0"/>
              <w:marBottom w:val="0"/>
              <w:divBdr>
                <w:top w:val="none" w:sz="0" w:space="0" w:color="auto"/>
                <w:left w:val="none" w:sz="0" w:space="0" w:color="auto"/>
                <w:bottom w:val="none" w:sz="0" w:space="0" w:color="auto"/>
                <w:right w:val="none" w:sz="0" w:space="0" w:color="auto"/>
              </w:divBdr>
            </w:div>
            <w:div w:id="1438019283">
              <w:marLeft w:val="0"/>
              <w:marRight w:val="0"/>
              <w:marTop w:val="0"/>
              <w:marBottom w:val="0"/>
              <w:divBdr>
                <w:top w:val="none" w:sz="0" w:space="0" w:color="auto"/>
                <w:left w:val="none" w:sz="0" w:space="0" w:color="auto"/>
                <w:bottom w:val="none" w:sz="0" w:space="0" w:color="auto"/>
                <w:right w:val="none" w:sz="0" w:space="0" w:color="auto"/>
              </w:divBdr>
            </w:div>
            <w:div w:id="1077286357">
              <w:marLeft w:val="0"/>
              <w:marRight w:val="0"/>
              <w:marTop w:val="0"/>
              <w:marBottom w:val="0"/>
              <w:divBdr>
                <w:top w:val="none" w:sz="0" w:space="0" w:color="auto"/>
                <w:left w:val="none" w:sz="0" w:space="0" w:color="auto"/>
                <w:bottom w:val="none" w:sz="0" w:space="0" w:color="auto"/>
                <w:right w:val="none" w:sz="0" w:space="0" w:color="auto"/>
              </w:divBdr>
            </w:div>
            <w:div w:id="484473860">
              <w:marLeft w:val="0"/>
              <w:marRight w:val="0"/>
              <w:marTop w:val="0"/>
              <w:marBottom w:val="0"/>
              <w:divBdr>
                <w:top w:val="none" w:sz="0" w:space="0" w:color="auto"/>
                <w:left w:val="none" w:sz="0" w:space="0" w:color="auto"/>
                <w:bottom w:val="none" w:sz="0" w:space="0" w:color="auto"/>
                <w:right w:val="none" w:sz="0" w:space="0" w:color="auto"/>
              </w:divBdr>
            </w:div>
            <w:div w:id="1420638328">
              <w:marLeft w:val="0"/>
              <w:marRight w:val="0"/>
              <w:marTop w:val="0"/>
              <w:marBottom w:val="0"/>
              <w:divBdr>
                <w:top w:val="none" w:sz="0" w:space="0" w:color="auto"/>
                <w:left w:val="none" w:sz="0" w:space="0" w:color="auto"/>
                <w:bottom w:val="none" w:sz="0" w:space="0" w:color="auto"/>
                <w:right w:val="none" w:sz="0" w:space="0" w:color="auto"/>
              </w:divBdr>
            </w:div>
            <w:div w:id="1980720507">
              <w:marLeft w:val="0"/>
              <w:marRight w:val="0"/>
              <w:marTop w:val="0"/>
              <w:marBottom w:val="0"/>
              <w:divBdr>
                <w:top w:val="none" w:sz="0" w:space="0" w:color="auto"/>
                <w:left w:val="none" w:sz="0" w:space="0" w:color="auto"/>
                <w:bottom w:val="none" w:sz="0" w:space="0" w:color="auto"/>
                <w:right w:val="none" w:sz="0" w:space="0" w:color="auto"/>
              </w:divBdr>
            </w:div>
            <w:div w:id="1484086367">
              <w:marLeft w:val="0"/>
              <w:marRight w:val="0"/>
              <w:marTop w:val="0"/>
              <w:marBottom w:val="0"/>
              <w:divBdr>
                <w:top w:val="none" w:sz="0" w:space="0" w:color="auto"/>
                <w:left w:val="none" w:sz="0" w:space="0" w:color="auto"/>
                <w:bottom w:val="none" w:sz="0" w:space="0" w:color="auto"/>
                <w:right w:val="none" w:sz="0" w:space="0" w:color="auto"/>
              </w:divBdr>
            </w:div>
            <w:div w:id="1357655320">
              <w:marLeft w:val="0"/>
              <w:marRight w:val="0"/>
              <w:marTop w:val="0"/>
              <w:marBottom w:val="0"/>
              <w:divBdr>
                <w:top w:val="none" w:sz="0" w:space="0" w:color="auto"/>
                <w:left w:val="none" w:sz="0" w:space="0" w:color="auto"/>
                <w:bottom w:val="none" w:sz="0" w:space="0" w:color="auto"/>
                <w:right w:val="none" w:sz="0" w:space="0" w:color="auto"/>
              </w:divBdr>
            </w:div>
            <w:div w:id="2088379121">
              <w:marLeft w:val="0"/>
              <w:marRight w:val="0"/>
              <w:marTop w:val="0"/>
              <w:marBottom w:val="0"/>
              <w:divBdr>
                <w:top w:val="none" w:sz="0" w:space="0" w:color="auto"/>
                <w:left w:val="none" w:sz="0" w:space="0" w:color="auto"/>
                <w:bottom w:val="none" w:sz="0" w:space="0" w:color="auto"/>
                <w:right w:val="none" w:sz="0" w:space="0" w:color="auto"/>
              </w:divBdr>
            </w:div>
            <w:div w:id="99182764">
              <w:marLeft w:val="0"/>
              <w:marRight w:val="0"/>
              <w:marTop w:val="0"/>
              <w:marBottom w:val="0"/>
              <w:divBdr>
                <w:top w:val="none" w:sz="0" w:space="0" w:color="auto"/>
                <w:left w:val="none" w:sz="0" w:space="0" w:color="auto"/>
                <w:bottom w:val="none" w:sz="0" w:space="0" w:color="auto"/>
                <w:right w:val="none" w:sz="0" w:space="0" w:color="auto"/>
              </w:divBdr>
            </w:div>
            <w:div w:id="1059017403">
              <w:marLeft w:val="0"/>
              <w:marRight w:val="0"/>
              <w:marTop w:val="0"/>
              <w:marBottom w:val="0"/>
              <w:divBdr>
                <w:top w:val="none" w:sz="0" w:space="0" w:color="auto"/>
                <w:left w:val="none" w:sz="0" w:space="0" w:color="auto"/>
                <w:bottom w:val="none" w:sz="0" w:space="0" w:color="auto"/>
                <w:right w:val="none" w:sz="0" w:space="0" w:color="auto"/>
              </w:divBdr>
            </w:div>
            <w:div w:id="2038966805">
              <w:marLeft w:val="0"/>
              <w:marRight w:val="0"/>
              <w:marTop w:val="0"/>
              <w:marBottom w:val="0"/>
              <w:divBdr>
                <w:top w:val="none" w:sz="0" w:space="0" w:color="auto"/>
                <w:left w:val="none" w:sz="0" w:space="0" w:color="auto"/>
                <w:bottom w:val="none" w:sz="0" w:space="0" w:color="auto"/>
                <w:right w:val="none" w:sz="0" w:space="0" w:color="auto"/>
              </w:divBdr>
            </w:div>
            <w:div w:id="18362049">
              <w:marLeft w:val="0"/>
              <w:marRight w:val="0"/>
              <w:marTop w:val="0"/>
              <w:marBottom w:val="0"/>
              <w:divBdr>
                <w:top w:val="none" w:sz="0" w:space="0" w:color="auto"/>
                <w:left w:val="none" w:sz="0" w:space="0" w:color="auto"/>
                <w:bottom w:val="none" w:sz="0" w:space="0" w:color="auto"/>
                <w:right w:val="none" w:sz="0" w:space="0" w:color="auto"/>
              </w:divBdr>
            </w:div>
            <w:div w:id="1037631784">
              <w:marLeft w:val="0"/>
              <w:marRight w:val="0"/>
              <w:marTop w:val="0"/>
              <w:marBottom w:val="0"/>
              <w:divBdr>
                <w:top w:val="none" w:sz="0" w:space="0" w:color="auto"/>
                <w:left w:val="none" w:sz="0" w:space="0" w:color="auto"/>
                <w:bottom w:val="none" w:sz="0" w:space="0" w:color="auto"/>
                <w:right w:val="none" w:sz="0" w:space="0" w:color="auto"/>
              </w:divBdr>
            </w:div>
            <w:div w:id="1878001708">
              <w:marLeft w:val="0"/>
              <w:marRight w:val="0"/>
              <w:marTop w:val="0"/>
              <w:marBottom w:val="0"/>
              <w:divBdr>
                <w:top w:val="none" w:sz="0" w:space="0" w:color="auto"/>
                <w:left w:val="none" w:sz="0" w:space="0" w:color="auto"/>
                <w:bottom w:val="none" w:sz="0" w:space="0" w:color="auto"/>
                <w:right w:val="none" w:sz="0" w:space="0" w:color="auto"/>
              </w:divBdr>
            </w:div>
            <w:div w:id="2011643222">
              <w:marLeft w:val="0"/>
              <w:marRight w:val="0"/>
              <w:marTop w:val="0"/>
              <w:marBottom w:val="0"/>
              <w:divBdr>
                <w:top w:val="none" w:sz="0" w:space="0" w:color="auto"/>
                <w:left w:val="none" w:sz="0" w:space="0" w:color="auto"/>
                <w:bottom w:val="none" w:sz="0" w:space="0" w:color="auto"/>
                <w:right w:val="none" w:sz="0" w:space="0" w:color="auto"/>
              </w:divBdr>
            </w:div>
            <w:div w:id="925505090">
              <w:marLeft w:val="0"/>
              <w:marRight w:val="0"/>
              <w:marTop w:val="0"/>
              <w:marBottom w:val="0"/>
              <w:divBdr>
                <w:top w:val="none" w:sz="0" w:space="0" w:color="auto"/>
                <w:left w:val="none" w:sz="0" w:space="0" w:color="auto"/>
                <w:bottom w:val="none" w:sz="0" w:space="0" w:color="auto"/>
                <w:right w:val="none" w:sz="0" w:space="0" w:color="auto"/>
              </w:divBdr>
            </w:div>
            <w:div w:id="1783302368">
              <w:marLeft w:val="0"/>
              <w:marRight w:val="0"/>
              <w:marTop w:val="0"/>
              <w:marBottom w:val="0"/>
              <w:divBdr>
                <w:top w:val="none" w:sz="0" w:space="0" w:color="auto"/>
                <w:left w:val="none" w:sz="0" w:space="0" w:color="auto"/>
                <w:bottom w:val="none" w:sz="0" w:space="0" w:color="auto"/>
                <w:right w:val="none" w:sz="0" w:space="0" w:color="auto"/>
              </w:divBdr>
            </w:div>
            <w:div w:id="1937209495">
              <w:marLeft w:val="0"/>
              <w:marRight w:val="0"/>
              <w:marTop w:val="0"/>
              <w:marBottom w:val="0"/>
              <w:divBdr>
                <w:top w:val="none" w:sz="0" w:space="0" w:color="auto"/>
                <w:left w:val="none" w:sz="0" w:space="0" w:color="auto"/>
                <w:bottom w:val="none" w:sz="0" w:space="0" w:color="auto"/>
                <w:right w:val="none" w:sz="0" w:space="0" w:color="auto"/>
              </w:divBdr>
            </w:div>
            <w:div w:id="1486824600">
              <w:marLeft w:val="0"/>
              <w:marRight w:val="0"/>
              <w:marTop w:val="0"/>
              <w:marBottom w:val="0"/>
              <w:divBdr>
                <w:top w:val="none" w:sz="0" w:space="0" w:color="auto"/>
                <w:left w:val="none" w:sz="0" w:space="0" w:color="auto"/>
                <w:bottom w:val="none" w:sz="0" w:space="0" w:color="auto"/>
                <w:right w:val="none" w:sz="0" w:space="0" w:color="auto"/>
              </w:divBdr>
            </w:div>
            <w:div w:id="1699238168">
              <w:marLeft w:val="0"/>
              <w:marRight w:val="0"/>
              <w:marTop w:val="0"/>
              <w:marBottom w:val="0"/>
              <w:divBdr>
                <w:top w:val="none" w:sz="0" w:space="0" w:color="auto"/>
                <w:left w:val="none" w:sz="0" w:space="0" w:color="auto"/>
                <w:bottom w:val="none" w:sz="0" w:space="0" w:color="auto"/>
                <w:right w:val="none" w:sz="0" w:space="0" w:color="auto"/>
              </w:divBdr>
            </w:div>
            <w:div w:id="834298690">
              <w:marLeft w:val="0"/>
              <w:marRight w:val="0"/>
              <w:marTop w:val="0"/>
              <w:marBottom w:val="0"/>
              <w:divBdr>
                <w:top w:val="none" w:sz="0" w:space="0" w:color="auto"/>
                <w:left w:val="none" w:sz="0" w:space="0" w:color="auto"/>
                <w:bottom w:val="none" w:sz="0" w:space="0" w:color="auto"/>
                <w:right w:val="none" w:sz="0" w:space="0" w:color="auto"/>
              </w:divBdr>
            </w:div>
            <w:div w:id="282351116">
              <w:marLeft w:val="0"/>
              <w:marRight w:val="0"/>
              <w:marTop w:val="0"/>
              <w:marBottom w:val="0"/>
              <w:divBdr>
                <w:top w:val="none" w:sz="0" w:space="0" w:color="auto"/>
                <w:left w:val="none" w:sz="0" w:space="0" w:color="auto"/>
                <w:bottom w:val="none" w:sz="0" w:space="0" w:color="auto"/>
                <w:right w:val="none" w:sz="0" w:space="0" w:color="auto"/>
              </w:divBdr>
            </w:div>
            <w:div w:id="933436864">
              <w:marLeft w:val="0"/>
              <w:marRight w:val="0"/>
              <w:marTop w:val="0"/>
              <w:marBottom w:val="0"/>
              <w:divBdr>
                <w:top w:val="none" w:sz="0" w:space="0" w:color="auto"/>
                <w:left w:val="none" w:sz="0" w:space="0" w:color="auto"/>
                <w:bottom w:val="none" w:sz="0" w:space="0" w:color="auto"/>
                <w:right w:val="none" w:sz="0" w:space="0" w:color="auto"/>
              </w:divBdr>
            </w:div>
            <w:div w:id="1325935094">
              <w:marLeft w:val="0"/>
              <w:marRight w:val="0"/>
              <w:marTop w:val="0"/>
              <w:marBottom w:val="0"/>
              <w:divBdr>
                <w:top w:val="none" w:sz="0" w:space="0" w:color="auto"/>
                <w:left w:val="none" w:sz="0" w:space="0" w:color="auto"/>
                <w:bottom w:val="none" w:sz="0" w:space="0" w:color="auto"/>
                <w:right w:val="none" w:sz="0" w:space="0" w:color="auto"/>
              </w:divBdr>
            </w:div>
            <w:div w:id="1656714509">
              <w:marLeft w:val="0"/>
              <w:marRight w:val="0"/>
              <w:marTop w:val="0"/>
              <w:marBottom w:val="0"/>
              <w:divBdr>
                <w:top w:val="none" w:sz="0" w:space="0" w:color="auto"/>
                <w:left w:val="none" w:sz="0" w:space="0" w:color="auto"/>
                <w:bottom w:val="none" w:sz="0" w:space="0" w:color="auto"/>
                <w:right w:val="none" w:sz="0" w:space="0" w:color="auto"/>
              </w:divBdr>
            </w:div>
            <w:div w:id="738792755">
              <w:marLeft w:val="0"/>
              <w:marRight w:val="0"/>
              <w:marTop w:val="0"/>
              <w:marBottom w:val="0"/>
              <w:divBdr>
                <w:top w:val="none" w:sz="0" w:space="0" w:color="auto"/>
                <w:left w:val="none" w:sz="0" w:space="0" w:color="auto"/>
                <w:bottom w:val="none" w:sz="0" w:space="0" w:color="auto"/>
                <w:right w:val="none" w:sz="0" w:space="0" w:color="auto"/>
              </w:divBdr>
            </w:div>
            <w:div w:id="1715697140">
              <w:marLeft w:val="0"/>
              <w:marRight w:val="0"/>
              <w:marTop w:val="0"/>
              <w:marBottom w:val="0"/>
              <w:divBdr>
                <w:top w:val="none" w:sz="0" w:space="0" w:color="auto"/>
                <w:left w:val="none" w:sz="0" w:space="0" w:color="auto"/>
                <w:bottom w:val="none" w:sz="0" w:space="0" w:color="auto"/>
                <w:right w:val="none" w:sz="0" w:space="0" w:color="auto"/>
              </w:divBdr>
            </w:div>
            <w:div w:id="1020012121">
              <w:marLeft w:val="0"/>
              <w:marRight w:val="0"/>
              <w:marTop w:val="0"/>
              <w:marBottom w:val="0"/>
              <w:divBdr>
                <w:top w:val="none" w:sz="0" w:space="0" w:color="auto"/>
                <w:left w:val="none" w:sz="0" w:space="0" w:color="auto"/>
                <w:bottom w:val="none" w:sz="0" w:space="0" w:color="auto"/>
                <w:right w:val="none" w:sz="0" w:space="0" w:color="auto"/>
              </w:divBdr>
            </w:div>
            <w:div w:id="1176727024">
              <w:marLeft w:val="0"/>
              <w:marRight w:val="0"/>
              <w:marTop w:val="0"/>
              <w:marBottom w:val="0"/>
              <w:divBdr>
                <w:top w:val="none" w:sz="0" w:space="0" w:color="auto"/>
                <w:left w:val="none" w:sz="0" w:space="0" w:color="auto"/>
                <w:bottom w:val="none" w:sz="0" w:space="0" w:color="auto"/>
                <w:right w:val="none" w:sz="0" w:space="0" w:color="auto"/>
              </w:divBdr>
            </w:div>
            <w:div w:id="902132575">
              <w:marLeft w:val="0"/>
              <w:marRight w:val="0"/>
              <w:marTop w:val="0"/>
              <w:marBottom w:val="0"/>
              <w:divBdr>
                <w:top w:val="none" w:sz="0" w:space="0" w:color="auto"/>
                <w:left w:val="none" w:sz="0" w:space="0" w:color="auto"/>
                <w:bottom w:val="none" w:sz="0" w:space="0" w:color="auto"/>
                <w:right w:val="none" w:sz="0" w:space="0" w:color="auto"/>
              </w:divBdr>
            </w:div>
            <w:div w:id="4520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6017">
      <w:bodyDiv w:val="1"/>
      <w:marLeft w:val="0"/>
      <w:marRight w:val="0"/>
      <w:marTop w:val="0"/>
      <w:marBottom w:val="0"/>
      <w:divBdr>
        <w:top w:val="none" w:sz="0" w:space="0" w:color="auto"/>
        <w:left w:val="none" w:sz="0" w:space="0" w:color="auto"/>
        <w:bottom w:val="none" w:sz="0" w:space="0" w:color="auto"/>
        <w:right w:val="none" w:sz="0" w:space="0" w:color="auto"/>
      </w:divBdr>
      <w:divsChild>
        <w:div w:id="244536842">
          <w:marLeft w:val="0"/>
          <w:marRight w:val="0"/>
          <w:marTop w:val="0"/>
          <w:marBottom w:val="0"/>
          <w:divBdr>
            <w:top w:val="none" w:sz="0" w:space="0" w:color="auto"/>
            <w:left w:val="none" w:sz="0" w:space="0" w:color="auto"/>
            <w:bottom w:val="none" w:sz="0" w:space="0" w:color="auto"/>
            <w:right w:val="none" w:sz="0" w:space="0" w:color="auto"/>
          </w:divBdr>
          <w:divsChild>
            <w:div w:id="34889037">
              <w:marLeft w:val="0"/>
              <w:marRight w:val="0"/>
              <w:marTop w:val="0"/>
              <w:marBottom w:val="0"/>
              <w:divBdr>
                <w:top w:val="none" w:sz="0" w:space="0" w:color="auto"/>
                <w:left w:val="none" w:sz="0" w:space="0" w:color="auto"/>
                <w:bottom w:val="none" w:sz="0" w:space="0" w:color="auto"/>
                <w:right w:val="none" w:sz="0" w:space="0" w:color="auto"/>
              </w:divBdr>
            </w:div>
            <w:div w:id="36902153">
              <w:marLeft w:val="0"/>
              <w:marRight w:val="0"/>
              <w:marTop w:val="0"/>
              <w:marBottom w:val="0"/>
              <w:divBdr>
                <w:top w:val="none" w:sz="0" w:space="0" w:color="auto"/>
                <w:left w:val="none" w:sz="0" w:space="0" w:color="auto"/>
                <w:bottom w:val="none" w:sz="0" w:space="0" w:color="auto"/>
                <w:right w:val="none" w:sz="0" w:space="0" w:color="auto"/>
              </w:divBdr>
            </w:div>
            <w:div w:id="215630899">
              <w:marLeft w:val="0"/>
              <w:marRight w:val="0"/>
              <w:marTop w:val="0"/>
              <w:marBottom w:val="0"/>
              <w:divBdr>
                <w:top w:val="none" w:sz="0" w:space="0" w:color="auto"/>
                <w:left w:val="none" w:sz="0" w:space="0" w:color="auto"/>
                <w:bottom w:val="none" w:sz="0" w:space="0" w:color="auto"/>
                <w:right w:val="none" w:sz="0" w:space="0" w:color="auto"/>
              </w:divBdr>
            </w:div>
            <w:div w:id="247734507">
              <w:marLeft w:val="0"/>
              <w:marRight w:val="0"/>
              <w:marTop w:val="0"/>
              <w:marBottom w:val="0"/>
              <w:divBdr>
                <w:top w:val="none" w:sz="0" w:space="0" w:color="auto"/>
                <w:left w:val="none" w:sz="0" w:space="0" w:color="auto"/>
                <w:bottom w:val="none" w:sz="0" w:space="0" w:color="auto"/>
                <w:right w:val="none" w:sz="0" w:space="0" w:color="auto"/>
              </w:divBdr>
            </w:div>
            <w:div w:id="267393956">
              <w:marLeft w:val="0"/>
              <w:marRight w:val="0"/>
              <w:marTop w:val="0"/>
              <w:marBottom w:val="0"/>
              <w:divBdr>
                <w:top w:val="none" w:sz="0" w:space="0" w:color="auto"/>
                <w:left w:val="none" w:sz="0" w:space="0" w:color="auto"/>
                <w:bottom w:val="none" w:sz="0" w:space="0" w:color="auto"/>
                <w:right w:val="none" w:sz="0" w:space="0" w:color="auto"/>
              </w:divBdr>
            </w:div>
            <w:div w:id="278804484">
              <w:marLeft w:val="0"/>
              <w:marRight w:val="0"/>
              <w:marTop w:val="0"/>
              <w:marBottom w:val="0"/>
              <w:divBdr>
                <w:top w:val="none" w:sz="0" w:space="0" w:color="auto"/>
                <w:left w:val="none" w:sz="0" w:space="0" w:color="auto"/>
                <w:bottom w:val="none" w:sz="0" w:space="0" w:color="auto"/>
                <w:right w:val="none" w:sz="0" w:space="0" w:color="auto"/>
              </w:divBdr>
            </w:div>
            <w:div w:id="309478852">
              <w:marLeft w:val="0"/>
              <w:marRight w:val="0"/>
              <w:marTop w:val="0"/>
              <w:marBottom w:val="0"/>
              <w:divBdr>
                <w:top w:val="none" w:sz="0" w:space="0" w:color="auto"/>
                <w:left w:val="none" w:sz="0" w:space="0" w:color="auto"/>
                <w:bottom w:val="none" w:sz="0" w:space="0" w:color="auto"/>
                <w:right w:val="none" w:sz="0" w:space="0" w:color="auto"/>
              </w:divBdr>
            </w:div>
            <w:div w:id="317001106">
              <w:marLeft w:val="0"/>
              <w:marRight w:val="0"/>
              <w:marTop w:val="0"/>
              <w:marBottom w:val="0"/>
              <w:divBdr>
                <w:top w:val="none" w:sz="0" w:space="0" w:color="auto"/>
                <w:left w:val="none" w:sz="0" w:space="0" w:color="auto"/>
                <w:bottom w:val="none" w:sz="0" w:space="0" w:color="auto"/>
                <w:right w:val="none" w:sz="0" w:space="0" w:color="auto"/>
              </w:divBdr>
            </w:div>
            <w:div w:id="324555625">
              <w:marLeft w:val="0"/>
              <w:marRight w:val="0"/>
              <w:marTop w:val="0"/>
              <w:marBottom w:val="0"/>
              <w:divBdr>
                <w:top w:val="none" w:sz="0" w:space="0" w:color="auto"/>
                <w:left w:val="none" w:sz="0" w:space="0" w:color="auto"/>
                <w:bottom w:val="none" w:sz="0" w:space="0" w:color="auto"/>
                <w:right w:val="none" w:sz="0" w:space="0" w:color="auto"/>
              </w:divBdr>
            </w:div>
            <w:div w:id="355277132">
              <w:marLeft w:val="0"/>
              <w:marRight w:val="0"/>
              <w:marTop w:val="0"/>
              <w:marBottom w:val="0"/>
              <w:divBdr>
                <w:top w:val="none" w:sz="0" w:space="0" w:color="auto"/>
                <w:left w:val="none" w:sz="0" w:space="0" w:color="auto"/>
                <w:bottom w:val="none" w:sz="0" w:space="0" w:color="auto"/>
                <w:right w:val="none" w:sz="0" w:space="0" w:color="auto"/>
              </w:divBdr>
            </w:div>
            <w:div w:id="356279817">
              <w:marLeft w:val="0"/>
              <w:marRight w:val="0"/>
              <w:marTop w:val="0"/>
              <w:marBottom w:val="0"/>
              <w:divBdr>
                <w:top w:val="none" w:sz="0" w:space="0" w:color="auto"/>
                <w:left w:val="none" w:sz="0" w:space="0" w:color="auto"/>
                <w:bottom w:val="none" w:sz="0" w:space="0" w:color="auto"/>
                <w:right w:val="none" w:sz="0" w:space="0" w:color="auto"/>
              </w:divBdr>
            </w:div>
            <w:div w:id="385842381">
              <w:marLeft w:val="0"/>
              <w:marRight w:val="0"/>
              <w:marTop w:val="0"/>
              <w:marBottom w:val="0"/>
              <w:divBdr>
                <w:top w:val="none" w:sz="0" w:space="0" w:color="auto"/>
                <w:left w:val="none" w:sz="0" w:space="0" w:color="auto"/>
                <w:bottom w:val="none" w:sz="0" w:space="0" w:color="auto"/>
                <w:right w:val="none" w:sz="0" w:space="0" w:color="auto"/>
              </w:divBdr>
            </w:div>
            <w:div w:id="404761468">
              <w:marLeft w:val="0"/>
              <w:marRight w:val="0"/>
              <w:marTop w:val="0"/>
              <w:marBottom w:val="0"/>
              <w:divBdr>
                <w:top w:val="none" w:sz="0" w:space="0" w:color="auto"/>
                <w:left w:val="none" w:sz="0" w:space="0" w:color="auto"/>
                <w:bottom w:val="none" w:sz="0" w:space="0" w:color="auto"/>
                <w:right w:val="none" w:sz="0" w:space="0" w:color="auto"/>
              </w:divBdr>
            </w:div>
            <w:div w:id="412826112">
              <w:marLeft w:val="0"/>
              <w:marRight w:val="0"/>
              <w:marTop w:val="0"/>
              <w:marBottom w:val="0"/>
              <w:divBdr>
                <w:top w:val="none" w:sz="0" w:space="0" w:color="auto"/>
                <w:left w:val="none" w:sz="0" w:space="0" w:color="auto"/>
                <w:bottom w:val="none" w:sz="0" w:space="0" w:color="auto"/>
                <w:right w:val="none" w:sz="0" w:space="0" w:color="auto"/>
              </w:divBdr>
            </w:div>
            <w:div w:id="449056372">
              <w:marLeft w:val="0"/>
              <w:marRight w:val="0"/>
              <w:marTop w:val="0"/>
              <w:marBottom w:val="0"/>
              <w:divBdr>
                <w:top w:val="none" w:sz="0" w:space="0" w:color="auto"/>
                <w:left w:val="none" w:sz="0" w:space="0" w:color="auto"/>
                <w:bottom w:val="none" w:sz="0" w:space="0" w:color="auto"/>
                <w:right w:val="none" w:sz="0" w:space="0" w:color="auto"/>
              </w:divBdr>
            </w:div>
            <w:div w:id="453256637">
              <w:marLeft w:val="0"/>
              <w:marRight w:val="0"/>
              <w:marTop w:val="0"/>
              <w:marBottom w:val="0"/>
              <w:divBdr>
                <w:top w:val="none" w:sz="0" w:space="0" w:color="auto"/>
                <w:left w:val="none" w:sz="0" w:space="0" w:color="auto"/>
                <w:bottom w:val="none" w:sz="0" w:space="0" w:color="auto"/>
                <w:right w:val="none" w:sz="0" w:space="0" w:color="auto"/>
              </w:divBdr>
            </w:div>
            <w:div w:id="478572633">
              <w:marLeft w:val="0"/>
              <w:marRight w:val="0"/>
              <w:marTop w:val="0"/>
              <w:marBottom w:val="0"/>
              <w:divBdr>
                <w:top w:val="none" w:sz="0" w:space="0" w:color="auto"/>
                <w:left w:val="none" w:sz="0" w:space="0" w:color="auto"/>
                <w:bottom w:val="none" w:sz="0" w:space="0" w:color="auto"/>
                <w:right w:val="none" w:sz="0" w:space="0" w:color="auto"/>
              </w:divBdr>
            </w:div>
            <w:div w:id="486480832">
              <w:marLeft w:val="0"/>
              <w:marRight w:val="0"/>
              <w:marTop w:val="0"/>
              <w:marBottom w:val="0"/>
              <w:divBdr>
                <w:top w:val="none" w:sz="0" w:space="0" w:color="auto"/>
                <w:left w:val="none" w:sz="0" w:space="0" w:color="auto"/>
                <w:bottom w:val="none" w:sz="0" w:space="0" w:color="auto"/>
                <w:right w:val="none" w:sz="0" w:space="0" w:color="auto"/>
              </w:divBdr>
            </w:div>
            <w:div w:id="525481229">
              <w:marLeft w:val="0"/>
              <w:marRight w:val="0"/>
              <w:marTop w:val="0"/>
              <w:marBottom w:val="0"/>
              <w:divBdr>
                <w:top w:val="none" w:sz="0" w:space="0" w:color="auto"/>
                <w:left w:val="none" w:sz="0" w:space="0" w:color="auto"/>
                <w:bottom w:val="none" w:sz="0" w:space="0" w:color="auto"/>
                <w:right w:val="none" w:sz="0" w:space="0" w:color="auto"/>
              </w:divBdr>
            </w:div>
            <w:div w:id="581064496">
              <w:marLeft w:val="0"/>
              <w:marRight w:val="0"/>
              <w:marTop w:val="0"/>
              <w:marBottom w:val="0"/>
              <w:divBdr>
                <w:top w:val="none" w:sz="0" w:space="0" w:color="auto"/>
                <w:left w:val="none" w:sz="0" w:space="0" w:color="auto"/>
                <w:bottom w:val="none" w:sz="0" w:space="0" w:color="auto"/>
                <w:right w:val="none" w:sz="0" w:space="0" w:color="auto"/>
              </w:divBdr>
            </w:div>
            <w:div w:id="600182865">
              <w:marLeft w:val="0"/>
              <w:marRight w:val="0"/>
              <w:marTop w:val="0"/>
              <w:marBottom w:val="0"/>
              <w:divBdr>
                <w:top w:val="none" w:sz="0" w:space="0" w:color="auto"/>
                <w:left w:val="none" w:sz="0" w:space="0" w:color="auto"/>
                <w:bottom w:val="none" w:sz="0" w:space="0" w:color="auto"/>
                <w:right w:val="none" w:sz="0" w:space="0" w:color="auto"/>
              </w:divBdr>
            </w:div>
            <w:div w:id="641155754">
              <w:marLeft w:val="0"/>
              <w:marRight w:val="0"/>
              <w:marTop w:val="0"/>
              <w:marBottom w:val="0"/>
              <w:divBdr>
                <w:top w:val="none" w:sz="0" w:space="0" w:color="auto"/>
                <w:left w:val="none" w:sz="0" w:space="0" w:color="auto"/>
                <w:bottom w:val="none" w:sz="0" w:space="0" w:color="auto"/>
                <w:right w:val="none" w:sz="0" w:space="0" w:color="auto"/>
              </w:divBdr>
            </w:div>
            <w:div w:id="670524167">
              <w:marLeft w:val="0"/>
              <w:marRight w:val="0"/>
              <w:marTop w:val="0"/>
              <w:marBottom w:val="0"/>
              <w:divBdr>
                <w:top w:val="none" w:sz="0" w:space="0" w:color="auto"/>
                <w:left w:val="none" w:sz="0" w:space="0" w:color="auto"/>
                <w:bottom w:val="none" w:sz="0" w:space="0" w:color="auto"/>
                <w:right w:val="none" w:sz="0" w:space="0" w:color="auto"/>
              </w:divBdr>
            </w:div>
            <w:div w:id="673410847">
              <w:marLeft w:val="0"/>
              <w:marRight w:val="0"/>
              <w:marTop w:val="0"/>
              <w:marBottom w:val="0"/>
              <w:divBdr>
                <w:top w:val="none" w:sz="0" w:space="0" w:color="auto"/>
                <w:left w:val="none" w:sz="0" w:space="0" w:color="auto"/>
                <w:bottom w:val="none" w:sz="0" w:space="0" w:color="auto"/>
                <w:right w:val="none" w:sz="0" w:space="0" w:color="auto"/>
              </w:divBdr>
            </w:div>
            <w:div w:id="676738806">
              <w:marLeft w:val="0"/>
              <w:marRight w:val="0"/>
              <w:marTop w:val="0"/>
              <w:marBottom w:val="0"/>
              <w:divBdr>
                <w:top w:val="none" w:sz="0" w:space="0" w:color="auto"/>
                <w:left w:val="none" w:sz="0" w:space="0" w:color="auto"/>
                <w:bottom w:val="none" w:sz="0" w:space="0" w:color="auto"/>
                <w:right w:val="none" w:sz="0" w:space="0" w:color="auto"/>
              </w:divBdr>
            </w:div>
            <w:div w:id="714936960">
              <w:marLeft w:val="0"/>
              <w:marRight w:val="0"/>
              <w:marTop w:val="0"/>
              <w:marBottom w:val="0"/>
              <w:divBdr>
                <w:top w:val="none" w:sz="0" w:space="0" w:color="auto"/>
                <w:left w:val="none" w:sz="0" w:space="0" w:color="auto"/>
                <w:bottom w:val="none" w:sz="0" w:space="0" w:color="auto"/>
                <w:right w:val="none" w:sz="0" w:space="0" w:color="auto"/>
              </w:divBdr>
            </w:div>
            <w:div w:id="730924778">
              <w:marLeft w:val="0"/>
              <w:marRight w:val="0"/>
              <w:marTop w:val="0"/>
              <w:marBottom w:val="0"/>
              <w:divBdr>
                <w:top w:val="none" w:sz="0" w:space="0" w:color="auto"/>
                <w:left w:val="none" w:sz="0" w:space="0" w:color="auto"/>
                <w:bottom w:val="none" w:sz="0" w:space="0" w:color="auto"/>
                <w:right w:val="none" w:sz="0" w:space="0" w:color="auto"/>
              </w:divBdr>
            </w:div>
            <w:div w:id="736781679">
              <w:marLeft w:val="0"/>
              <w:marRight w:val="0"/>
              <w:marTop w:val="0"/>
              <w:marBottom w:val="0"/>
              <w:divBdr>
                <w:top w:val="none" w:sz="0" w:space="0" w:color="auto"/>
                <w:left w:val="none" w:sz="0" w:space="0" w:color="auto"/>
                <w:bottom w:val="none" w:sz="0" w:space="0" w:color="auto"/>
                <w:right w:val="none" w:sz="0" w:space="0" w:color="auto"/>
              </w:divBdr>
            </w:div>
            <w:div w:id="743452585">
              <w:marLeft w:val="0"/>
              <w:marRight w:val="0"/>
              <w:marTop w:val="0"/>
              <w:marBottom w:val="0"/>
              <w:divBdr>
                <w:top w:val="none" w:sz="0" w:space="0" w:color="auto"/>
                <w:left w:val="none" w:sz="0" w:space="0" w:color="auto"/>
                <w:bottom w:val="none" w:sz="0" w:space="0" w:color="auto"/>
                <w:right w:val="none" w:sz="0" w:space="0" w:color="auto"/>
              </w:divBdr>
            </w:div>
            <w:div w:id="790562180">
              <w:marLeft w:val="0"/>
              <w:marRight w:val="0"/>
              <w:marTop w:val="0"/>
              <w:marBottom w:val="0"/>
              <w:divBdr>
                <w:top w:val="none" w:sz="0" w:space="0" w:color="auto"/>
                <w:left w:val="none" w:sz="0" w:space="0" w:color="auto"/>
                <w:bottom w:val="none" w:sz="0" w:space="0" w:color="auto"/>
                <w:right w:val="none" w:sz="0" w:space="0" w:color="auto"/>
              </w:divBdr>
            </w:div>
            <w:div w:id="801851232">
              <w:marLeft w:val="0"/>
              <w:marRight w:val="0"/>
              <w:marTop w:val="0"/>
              <w:marBottom w:val="0"/>
              <w:divBdr>
                <w:top w:val="none" w:sz="0" w:space="0" w:color="auto"/>
                <w:left w:val="none" w:sz="0" w:space="0" w:color="auto"/>
                <w:bottom w:val="none" w:sz="0" w:space="0" w:color="auto"/>
                <w:right w:val="none" w:sz="0" w:space="0" w:color="auto"/>
              </w:divBdr>
            </w:div>
            <w:div w:id="809130396">
              <w:marLeft w:val="0"/>
              <w:marRight w:val="0"/>
              <w:marTop w:val="0"/>
              <w:marBottom w:val="0"/>
              <w:divBdr>
                <w:top w:val="none" w:sz="0" w:space="0" w:color="auto"/>
                <w:left w:val="none" w:sz="0" w:space="0" w:color="auto"/>
                <w:bottom w:val="none" w:sz="0" w:space="0" w:color="auto"/>
                <w:right w:val="none" w:sz="0" w:space="0" w:color="auto"/>
              </w:divBdr>
            </w:div>
            <w:div w:id="822429830">
              <w:marLeft w:val="0"/>
              <w:marRight w:val="0"/>
              <w:marTop w:val="0"/>
              <w:marBottom w:val="0"/>
              <w:divBdr>
                <w:top w:val="none" w:sz="0" w:space="0" w:color="auto"/>
                <w:left w:val="none" w:sz="0" w:space="0" w:color="auto"/>
                <w:bottom w:val="none" w:sz="0" w:space="0" w:color="auto"/>
                <w:right w:val="none" w:sz="0" w:space="0" w:color="auto"/>
              </w:divBdr>
            </w:div>
            <w:div w:id="826243359">
              <w:marLeft w:val="0"/>
              <w:marRight w:val="0"/>
              <w:marTop w:val="0"/>
              <w:marBottom w:val="0"/>
              <w:divBdr>
                <w:top w:val="none" w:sz="0" w:space="0" w:color="auto"/>
                <w:left w:val="none" w:sz="0" w:space="0" w:color="auto"/>
                <w:bottom w:val="none" w:sz="0" w:space="0" w:color="auto"/>
                <w:right w:val="none" w:sz="0" w:space="0" w:color="auto"/>
              </w:divBdr>
            </w:div>
            <w:div w:id="852575001">
              <w:marLeft w:val="0"/>
              <w:marRight w:val="0"/>
              <w:marTop w:val="0"/>
              <w:marBottom w:val="0"/>
              <w:divBdr>
                <w:top w:val="none" w:sz="0" w:space="0" w:color="auto"/>
                <w:left w:val="none" w:sz="0" w:space="0" w:color="auto"/>
                <w:bottom w:val="none" w:sz="0" w:space="0" w:color="auto"/>
                <w:right w:val="none" w:sz="0" w:space="0" w:color="auto"/>
              </w:divBdr>
            </w:div>
            <w:div w:id="967081887">
              <w:marLeft w:val="0"/>
              <w:marRight w:val="0"/>
              <w:marTop w:val="0"/>
              <w:marBottom w:val="0"/>
              <w:divBdr>
                <w:top w:val="none" w:sz="0" w:space="0" w:color="auto"/>
                <w:left w:val="none" w:sz="0" w:space="0" w:color="auto"/>
                <w:bottom w:val="none" w:sz="0" w:space="0" w:color="auto"/>
                <w:right w:val="none" w:sz="0" w:space="0" w:color="auto"/>
              </w:divBdr>
            </w:div>
            <w:div w:id="981619469">
              <w:marLeft w:val="0"/>
              <w:marRight w:val="0"/>
              <w:marTop w:val="0"/>
              <w:marBottom w:val="0"/>
              <w:divBdr>
                <w:top w:val="none" w:sz="0" w:space="0" w:color="auto"/>
                <w:left w:val="none" w:sz="0" w:space="0" w:color="auto"/>
                <w:bottom w:val="none" w:sz="0" w:space="0" w:color="auto"/>
                <w:right w:val="none" w:sz="0" w:space="0" w:color="auto"/>
              </w:divBdr>
            </w:div>
            <w:div w:id="987124886">
              <w:marLeft w:val="0"/>
              <w:marRight w:val="0"/>
              <w:marTop w:val="0"/>
              <w:marBottom w:val="0"/>
              <w:divBdr>
                <w:top w:val="none" w:sz="0" w:space="0" w:color="auto"/>
                <w:left w:val="none" w:sz="0" w:space="0" w:color="auto"/>
                <w:bottom w:val="none" w:sz="0" w:space="0" w:color="auto"/>
                <w:right w:val="none" w:sz="0" w:space="0" w:color="auto"/>
              </w:divBdr>
            </w:div>
            <w:div w:id="1004280930">
              <w:marLeft w:val="0"/>
              <w:marRight w:val="0"/>
              <w:marTop w:val="0"/>
              <w:marBottom w:val="0"/>
              <w:divBdr>
                <w:top w:val="none" w:sz="0" w:space="0" w:color="auto"/>
                <w:left w:val="none" w:sz="0" w:space="0" w:color="auto"/>
                <w:bottom w:val="none" w:sz="0" w:space="0" w:color="auto"/>
                <w:right w:val="none" w:sz="0" w:space="0" w:color="auto"/>
              </w:divBdr>
            </w:div>
            <w:div w:id="1023017050">
              <w:marLeft w:val="0"/>
              <w:marRight w:val="0"/>
              <w:marTop w:val="0"/>
              <w:marBottom w:val="0"/>
              <w:divBdr>
                <w:top w:val="none" w:sz="0" w:space="0" w:color="auto"/>
                <w:left w:val="none" w:sz="0" w:space="0" w:color="auto"/>
                <w:bottom w:val="none" w:sz="0" w:space="0" w:color="auto"/>
                <w:right w:val="none" w:sz="0" w:space="0" w:color="auto"/>
              </w:divBdr>
            </w:div>
            <w:div w:id="1051883392">
              <w:marLeft w:val="0"/>
              <w:marRight w:val="0"/>
              <w:marTop w:val="0"/>
              <w:marBottom w:val="0"/>
              <w:divBdr>
                <w:top w:val="none" w:sz="0" w:space="0" w:color="auto"/>
                <w:left w:val="none" w:sz="0" w:space="0" w:color="auto"/>
                <w:bottom w:val="none" w:sz="0" w:space="0" w:color="auto"/>
                <w:right w:val="none" w:sz="0" w:space="0" w:color="auto"/>
              </w:divBdr>
            </w:div>
            <w:div w:id="1065110001">
              <w:marLeft w:val="0"/>
              <w:marRight w:val="0"/>
              <w:marTop w:val="0"/>
              <w:marBottom w:val="0"/>
              <w:divBdr>
                <w:top w:val="none" w:sz="0" w:space="0" w:color="auto"/>
                <w:left w:val="none" w:sz="0" w:space="0" w:color="auto"/>
                <w:bottom w:val="none" w:sz="0" w:space="0" w:color="auto"/>
                <w:right w:val="none" w:sz="0" w:space="0" w:color="auto"/>
              </w:divBdr>
            </w:div>
            <w:div w:id="1074087374">
              <w:marLeft w:val="0"/>
              <w:marRight w:val="0"/>
              <w:marTop w:val="0"/>
              <w:marBottom w:val="0"/>
              <w:divBdr>
                <w:top w:val="none" w:sz="0" w:space="0" w:color="auto"/>
                <w:left w:val="none" w:sz="0" w:space="0" w:color="auto"/>
                <w:bottom w:val="none" w:sz="0" w:space="0" w:color="auto"/>
                <w:right w:val="none" w:sz="0" w:space="0" w:color="auto"/>
              </w:divBdr>
            </w:div>
            <w:div w:id="1114903451">
              <w:marLeft w:val="0"/>
              <w:marRight w:val="0"/>
              <w:marTop w:val="0"/>
              <w:marBottom w:val="0"/>
              <w:divBdr>
                <w:top w:val="none" w:sz="0" w:space="0" w:color="auto"/>
                <w:left w:val="none" w:sz="0" w:space="0" w:color="auto"/>
                <w:bottom w:val="none" w:sz="0" w:space="0" w:color="auto"/>
                <w:right w:val="none" w:sz="0" w:space="0" w:color="auto"/>
              </w:divBdr>
            </w:div>
            <w:div w:id="1129588898">
              <w:marLeft w:val="0"/>
              <w:marRight w:val="0"/>
              <w:marTop w:val="0"/>
              <w:marBottom w:val="0"/>
              <w:divBdr>
                <w:top w:val="none" w:sz="0" w:space="0" w:color="auto"/>
                <w:left w:val="none" w:sz="0" w:space="0" w:color="auto"/>
                <w:bottom w:val="none" w:sz="0" w:space="0" w:color="auto"/>
                <w:right w:val="none" w:sz="0" w:space="0" w:color="auto"/>
              </w:divBdr>
            </w:div>
            <w:div w:id="1150096940">
              <w:marLeft w:val="0"/>
              <w:marRight w:val="0"/>
              <w:marTop w:val="0"/>
              <w:marBottom w:val="0"/>
              <w:divBdr>
                <w:top w:val="none" w:sz="0" w:space="0" w:color="auto"/>
                <w:left w:val="none" w:sz="0" w:space="0" w:color="auto"/>
                <w:bottom w:val="none" w:sz="0" w:space="0" w:color="auto"/>
                <w:right w:val="none" w:sz="0" w:space="0" w:color="auto"/>
              </w:divBdr>
            </w:div>
            <w:div w:id="1165903710">
              <w:marLeft w:val="0"/>
              <w:marRight w:val="0"/>
              <w:marTop w:val="0"/>
              <w:marBottom w:val="0"/>
              <w:divBdr>
                <w:top w:val="none" w:sz="0" w:space="0" w:color="auto"/>
                <w:left w:val="none" w:sz="0" w:space="0" w:color="auto"/>
                <w:bottom w:val="none" w:sz="0" w:space="0" w:color="auto"/>
                <w:right w:val="none" w:sz="0" w:space="0" w:color="auto"/>
              </w:divBdr>
            </w:div>
            <w:div w:id="1171140784">
              <w:marLeft w:val="0"/>
              <w:marRight w:val="0"/>
              <w:marTop w:val="0"/>
              <w:marBottom w:val="0"/>
              <w:divBdr>
                <w:top w:val="none" w:sz="0" w:space="0" w:color="auto"/>
                <w:left w:val="none" w:sz="0" w:space="0" w:color="auto"/>
                <w:bottom w:val="none" w:sz="0" w:space="0" w:color="auto"/>
                <w:right w:val="none" w:sz="0" w:space="0" w:color="auto"/>
              </w:divBdr>
            </w:div>
            <w:div w:id="1218542371">
              <w:marLeft w:val="0"/>
              <w:marRight w:val="0"/>
              <w:marTop w:val="0"/>
              <w:marBottom w:val="0"/>
              <w:divBdr>
                <w:top w:val="none" w:sz="0" w:space="0" w:color="auto"/>
                <w:left w:val="none" w:sz="0" w:space="0" w:color="auto"/>
                <w:bottom w:val="none" w:sz="0" w:space="0" w:color="auto"/>
                <w:right w:val="none" w:sz="0" w:space="0" w:color="auto"/>
              </w:divBdr>
            </w:div>
            <w:div w:id="1236404024">
              <w:marLeft w:val="0"/>
              <w:marRight w:val="0"/>
              <w:marTop w:val="0"/>
              <w:marBottom w:val="0"/>
              <w:divBdr>
                <w:top w:val="none" w:sz="0" w:space="0" w:color="auto"/>
                <w:left w:val="none" w:sz="0" w:space="0" w:color="auto"/>
                <w:bottom w:val="none" w:sz="0" w:space="0" w:color="auto"/>
                <w:right w:val="none" w:sz="0" w:space="0" w:color="auto"/>
              </w:divBdr>
            </w:div>
            <w:div w:id="1242134582">
              <w:marLeft w:val="0"/>
              <w:marRight w:val="0"/>
              <w:marTop w:val="0"/>
              <w:marBottom w:val="0"/>
              <w:divBdr>
                <w:top w:val="none" w:sz="0" w:space="0" w:color="auto"/>
                <w:left w:val="none" w:sz="0" w:space="0" w:color="auto"/>
                <w:bottom w:val="none" w:sz="0" w:space="0" w:color="auto"/>
                <w:right w:val="none" w:sz="0" w:space="0" w:color="auto"/>
              </w:divBdr>
            </w:div>
            <w:div w:id="1263413047">
              <w:marLeft w:val="0"/>
              <w:marRight w:val="0"/>
              <w:marTop w:val="0"/>
              <w:marBottom w:val="0"/>
              <w:divBdr>
                <w:top w:val="none" w:sz="0" w:space="0" w:color="auto"/>
                <w:left w:val="none" w:sz="0" w:space="0" w:color="auto"/>
                <w:bottom w:val="none" w:sz="0" w:space="0" w:color="auto"/>
                <w:right w:val="none" w:sz="0" w:space="0" w:color="auto"/>
              </w:divBdr>
            </w:div>
            <w:div w:id="1303190324">
              <w:marLeft w:val="0"/>
              <w:marRight w:val="0"/>
              <w:marTop w:val="0"/>
              <w:marBottom w:val="0"/>
              <w:divBdr>
                <w:top w:val="none" w:sz="0" w:space="0" w:color="auto"/>
                <w:left w:val="none" w:sz="0" w:space="0" w:color="auto"/>
                <w:bottom w:val="none" w:sz="0" w:space="0" w:color="auto"/>
                <w:right w:val="none" w:sz="0" w:space="0" w:color="auto"/>
              </w:divBdr>
            </w:div>
            <w:div w:id="1387949817">
              <w:marLeft w:val="0"/>
              <w:marRight w:val="0"/>
              <w:marTop w:val="0"/>
              <w:marBottom w:val="0"/>
              <w:divBdr>
                <w:top w:val="none" w:sz="0" w:space="0" w:color="auto"/>
                <w:left w:val="none" w:sz="0" w:space="0" w:color="auto"/>
                <w:bottom w:val="none" w:sz="0" w:space="0" w:color="auto"/>
                <w:right w:val="none" w:sz="0" w:space="0" w:color="auto"/>
              </w:divBdr>
            </w:div>
            <w:div w:id="1448500318">
              <w:marLeft w:val="0"/>
              <w:marRight w:val="0"/>
              <w:marTop w:val="0"/>
              <w:marBottom w:val="0"/>
              <w:divBdr>
                <w:top w:val="none" w:sz="0" w:space="0" w:color="auto"/>
                <w:left w:val="none" w:sz="0" w:space="0" w:color="auto"/>
                <w:bottom w:val="none" w:sz="0" w:space="0" w:color="auto"/>
                <w:right w:val="none" w:sz="0" w:space="0" w:color="auto"/>
              </w:divBdr>
            </w:div>
            <w:div w:id="1484196379">
              <w:marLeft w:val="0"/>
              <w:marRight w:val="0"/>
              <w:marTop w:val="0"/>
              <w:marBottom w:val="0"/>
              <w:divBdr>
                <w:top w:val="none" w:sz="0" w:space="0" w:color="auto"/>
                <w:left w:val="none" w:sz="0" w:space="0" w:color="auto"/>
                <w:bottom w:val="none" w:sz="0" w:space="0" w:color="auto"/>
                <w:right w:val="none" w:sz="0" w:space="0" w:color="auto"/>
              </w:divBdr>
            </w:div>
            <w:div w:id="1581141349">
              <w:marLeft w:val="0"/>
              <w:marRight w:val="0"/>
              <w:marTop w:val="0"/>
              <w:marBottom w:val="0"/>
              <w:divBdr>
                <w:top w:val="none" w:sz="0" w:space="0" w:color="auto"/>
                <w:left w:val="none" w:sz="0" w:space="0" w:color="auto"/>
                <w:bottom w:val="none" w:sz="0" w:space="0" w:color="auto"/>
                <w:right w:val="none" w:sz="0" w:space="0" w:color="auto"/>
              </w:divBdr>
            </w:div>
            <w:div w:id="1599830267">
              <w:marLeft w:val="0"/>
              <w:marRight w:val="0"/>
              <w:marTop w:val="0"/>
              <w:marBottom w:val="0"/>
              <w:divBdr>
                <w:top w:val="none" w:sz="0" w:space="0" w:color="auto"/>
                <w:left w:val="none" w:sz="0" w:space="0" w:color="auto"/>
                <w:bottom w:val="none" w:sz="0" w:space="0" w:color="auto"/>
                <w:right w:val="none" w:sz="0" w:space="0" w:color="auto"/>
              </w:divBdr>
            </w:div>
            <w:div w:id="1619485213">
              <w:marLeft w:val="0"/>
              <w:marRight w:val="0"/>
              <w:marTop w:val="0"/>
              <w:marBottom w:val="0"/>
              <w:divBdr>
                <w:top w:val="none" w:sz="0" w:space="0" w:color="auto"/>
                <w:left w:val="none" w:sz="0" w:space="0" w:color="auto"/>
                <w:bottom w:val="none" w:sz="0" w:space="0" w:color="auto"/>
                <w:right w:val="none" w:sz="0" w:space="0" w:color="auto"/>
              </w:divBdr>
            </w:div>
            <w:div w:id="1656759689">
              <w:marLeft w:val="0"/>
              <w:marRight w:val="0"/>
              <w:marTop w:val="0"/>
              <w:marBottom w:val="0"/>
              <w:divBdr>
                <w:top w:val="none" w:sz="0" w:space="0" w:color="auto"/>
                <w:left w:val="none" w:sz="0" w:space="0" w:color="auto"/>
                <w:bottom w:val="none" w:sz="0" w:space="0" w:color="auto"/>
                <w:right w:val="none" w:sz="0" w:space="0" w:color="auto"/>
              </w:divBdr>
            </w:div>
            <w:div w:id="1660767279">
              <w:marLeft w:val="0"/>
              <w:marRight w:val="0"/>
              <w:marTop w:val="0"/>
              <w:marBottom w:val="0"/>
              <w:divBdr>
                <w:top w:val="none" w:sz="0" w:space="0" w:color="auto"/>
                <w:left w:val="none" w:sz="0" w:space="0" w:color="auto"/>
                <w:bottom w:val="none" w:sz="0" w:space="0" w:color="auto"/>
                <w:right w:val="none" w:sz="0" w:space="0" w:color="auto"/>
              </w:divBdr>
            </w:div>
            <w:div w:id="1666475529">
              <w:marLeft w:val="0"/>
              <w:marRight w:val="0"/>
              <w:marTop w:val="0"/>
              <w:marBottom w:val="0"/>
              <w:divBdr>
                <w:top w:val="none" w:sz="0" w:space="0" w:color="auto"/>
                <w:left w:val="none" w:sz="0" w:space="0" w:color="auto"/>
                <w:bottom w:val="none" w:sz="0" w:space="0" w:color="auto"/>
                <w:right w:val="none" w:sz="0" w:space="0" w:color="auto"/>
              </w:divBdr>
            </w:div>
            <w:div w:id="1703744672">
              <w:marLeft w:val="0"/>
              <w:marRight w:val="0"/>
              <w:marTop w:val="0"/>
              <w:marBottom w:val="0"/>
              <w:divBdr>
                <w:top w:val="none" w:sz="0" w:space="0" w:color="auto"/>
                <w:left w:val="none" w:sz="0" w:space="0" w:color="auto"/>
                <w:bottom w:val="none" w:sz="0" w:space="0" w:color="auto"/>
                <w:right w:val="none" w:sz="0" w:space="0" w:color="auto"/>
              </w:divBdr>
            </w:div>
            <w:div w:id="1720783055">
              <w:marLeft w:val="0"/>
              <w:marRight w:val="0"/>
              <w:marTop w:val="0"/>
              <w:marBottom w:val="0"/>
              <w:divBdr>
                <w:top w:val="none" w:sz="0" w:space="0" w:color="auto"/>
                <w:left w:val="none" w:sz="0" w:space="0" w:color="auto"/>
                <w:bottom w:val="none" w:sz="0" w:space="0" w:color="auto"/>
                <w:right w:val="none" w:sz="0" w:space="0" w:color="auto"/>
              </w:divBdr>
            </w:div>
            <w:div w:id="1730881429">
              <w:marLeft w:val="0"/>
              <w:marRight w:val="0"/>
              <w:marTop w:val="0"/>
              <w:marBottom w:val="0"/>
              <w:divBdr>
                <w:top w:val="none" w:sz="0" w:space="0" w:color="auto"/>
                <w:left w:val="none" w:sz="0" w:space="0" w:color="auto"/>
                <w:bottom w:val="none" w:sz="0" w:space="0" w:color="auto"/>
                <w:right w:val="none" w:sz="0" w:space="0" w:color="auto"/>
              </w:divBdr>
            </w:div>
            <w:div w:id="1740399886">
              <w:marLeft w:val="0"/>
              <w:marRight w:val="0"/>
              <w:marTop w:val="0"/>
              <w:marBottom w:val="0"/>
              <w:divBdr>
                <w:top w:val="none" w:sz="0" w:space="0" w:color="auto"/>
                <w:left w:val="none" w:sz="0" w:space="0" w:color="auto"/>
                <w:bottom w:val="none" w:sz="0" w:space="0" w:color="auto"/>
                <w:right w:val="none" w:sz="0" w:space="0" w:color="auto"/>
              </w:divBdr>
            </w:div>
            <w:div w:id="1768430216">
              <w:marLeft w:val="0"/>
              <w:marRight w:val="0"/>
              <w:marTop w:val="0"/>
              <w:marBottom w:val="0"/>
              <w:divBdr>
                <w:top w:val="none" w:sz="0" w:space="0" w:color="auto"/>
                <w:left w:val="none" w:sz="0" w:space="0" w:color="auto"/>
                <w:bottom w:val="none" w:sz="0" w:space="0" w:color="auto"/>
                <w:right w:val="none" w:sz="0" w:space="0" w:color="auto"/>
              </w:divBdr>
            </w:div>
            <w:div w:id="1780368270">
              <w:marLeft w:val="0"/>
              <w:marRight w:val="0"/>
              <w:marTop w:val="0"/>
              <w:marBottom w:val="0"/>
              <w:divBdr>
                <w:top w:val="none" w:sz="0" w:space="0" w:color="auto"/>
                <w:left w:val="none" w:sz="0" w:space="0" w:color="auto"/>
                <w:bottom w:val="none" w:sz="0" w:space="0" w:color="auto"/>
                <w:right w:val="none" w:sz="0" w:space="0" w:color="auto"/>
              </w:divBdr>
            </w:div>
            <w:div w:id="1802338195">
              <w:marLeft w:val="0"/>
              <w:marRight w:val="0"/>
              <w:marTop w:val="0"/>
              <w:marBottom w:val="0"/>
              <w:divBdr>
                <w:top w:val="none" w:sz="0" w:space="0" w:color="auto"/>
                <w:left w:val="none" w:sz="0" w:space="0" w:color="auto"/>
                <w:bottom w:val="none" w:sz="0" w:space="0" w:color="auto"/>
                <w:right w:val="none" w:sz="0" w:space="0" w:color="auto"/>
              </w:divBdr>
            </w:div>
            <w:div w:id="1845434345">
              <w:marLeft w:val="0"/>
              <w:marRight w:val="0"/>
              <w:marTop w:val="0"/>
              <w:marBottom w:val="0"/>
              <w:divBdr>
                <w:top w:val="none" w:sz="0" w:space="0" w:color="auto"/>
                <w:left w:val="none" w:sz="0" w:space="0" w:color="auto"/>
                <w:bottom w:val="none" w:sz="0" w:space="0" w:color="auto"/>
                <w:right w:val="none" w:sz="0" w:space="0" w:color="auto"/>
              </w:divBdr>
            </w:div>
            <w:div w:id="1867478722">
              <w:marLeft w:val="0"/>
              <w:marRight w:val="0"/>
              <w:marTop w:val="0"/>
              <w:marBottom w:val="0"/>
              <w:divBdr>
                <w:top w:val="none" w:sz="0" w:space="0" w:color="auto"/>
                <w:left w:val="none" w:sz="0" w:space="0" w:color="auto"/>
                <w:bottom w:val="none" w:sz="0" w:space="0" w:color="auto"/>
                <w:right w:val="none" w:sz="0" w:space="0" w:color="auto"/>
              </w:divBdr>
            </w:div>
            <w:div w:id="1884750153">
              <w:marLeft w:val="0"/>
              <w:marRight w:val="0"/>
              <w:marTop w:val="0"/>
              <w:marBottom w:val="0"/>
              <w:divBdr>
                <w:top w:val="none" w:sz="0" w:space="0" w:color="auto"/>
                <w:left w:val="none" w:sz="0" w:space="0" w:color="auto"/>
                <w:bottom w:val="none" w:sz="0" w:space="0" w:color="auto"/>
                <w:right w:val="none" w:sz="0" w:space="0" w:color="auto"/>
              </w:divBdr>
            </w:div>
            <w:div w:id="1887059229">
              <w:marLeft w:val="0"/>
              <w:marRight w:val="0"/>
              <w:marTop w:val="0"/>
              <w:marBottom w:val="0"/>
              <w:divBdr>
                <w:top w:val="none" w:sz="0" w:space="0" w:color="auto"/>
                <w:left w:val="none" w:sz="0" w:space="0" w:color="auto"/>
                <w:bottom w:val="none" w:sz="0" w:space="0" w:color="auto"/>
                <w:right w:val="none" w:sz="0" w:space="0" w:color="auto"/>
              </w:divBdr>
            </w:div>
            <w:div w:id="1892186902">
              <w:marLeft w:val="0"/>
              <w:marRight w:val="0"/>
              <w:marTop w:val="0"/>
              <w:marBottom w:val="0"/>
              <w:divBdr>
                <w:top w:val="none" w:sz="0" w:space="0" w:color="auto"/>
                <w:left w:val="none" w:sz="0" w:space="0" w:color="auto"/>
                <w:bottom w:val="none" w:sz="0" w:space="0" w:color="auto"/>
                <w:right w:val="none" w:sz="0" w:space="0" w:color="auto"/>
              </w:divBdr>
            </w:div>
            <w:div w:id="1931936369">
              <w:marLeft w:val="0"/>
              <w:marRight w:val="0"/>
              <w:marTop w:val="0"/>
              <w:marBottom w:val="0"/>
              <w:divBdr>
                <w:top w:val="none" w:sz="0" w:space="0" w:color="auto"/>
                <w:left w:val="none" w:sz="0" w:space="0" w:color="auto"/>
                <w:bottom w:val="none" w:sz="0" w:space="0" w:color="auto"/>
                <w:right w:val="none" w:sz="0" w:space="0" w:color="auto"/>
              </w:divBdr>
            </w:div>
            <w:div w:id="1935507099">
              <w:marLeft w:val="0"/>
              <w:marRight w:val="0"/>
              <w:marTop w:val="0"/>
              <w:marBottom w:val="0"/>
              <w:divBdr>
                <w:top w:val="none" w:sz="0" w:space="0" w:color="auto"/>
                <w:left w:val="none" w:sz="0" w:space="0" w:color="auto"/>
                <w:bottom w:val="none" w:sz="0" w:space="0" w:color="auto"/>
                <w:right w:val="none" w:sz="0" w:space="0" w:color="auto"/>
              </w:divBdr>
            </w:div>
            <w:div w:id="1963464474">
              <w:marLeft w:val="0"/>
              <w:marRight w:val="0"/>
              <w:marTop w:val="0"/>
              <w:marBottom w:val="0"/>
              <w:divBdr>
                <w:top w:val="none" w:sz="0" w:space="0" w:color="auto"/>
                <w:left w:val="none" w:sz="0" w:space="0" w:color="auto"/>
                <w:bottom w:val="none" w:sz="0" w:space="0" w:color="auto"/>
                <w:right w:val="none" w:sz="0" w:space="0" w:color="auto"/>
              </w:divBdr>
            </w:div>
            <w:div w:id="2038577731">
              <w:marLeft w:val="0"/>
              <w:marRight w:val="0"/>
              <w:marTop w:val="0"/>
              <w:marBottom w:val="0"/>
              <w:divBdr>
                <w:top w:val="none" w:sz="0" w:space="0" w:color="auto"/>
                <w:left w:val="none" w:sz="0" w:space="0" w:color="auto"/>
                <w:bottom w:val="none" w:sz="0" w:space="0" w:color="auto"/>
                <w:right w:val="none" w:sz="0" w:space="0" w:color="auto"/>
              </w:divBdr>
            </w:div>
            <w:div w:id="2095585691">
              <w:marLeft w:val="0"/>
              <w:marRight w:val="0"/>
              <w:marTop w:val="0"/>
              <w:marBottom w:val="0"/>
              <w:divBdr>
                <w:top w:val="none" w:sz="0" w:space="0" w:color="auto"/>
                <w:left w:val="none" w:sz="0" w:space="0" w:color="auto"/>
                <w:bottom w:val="none" w:sz="0" w:space="0" w:color="auto"/>
                <w:right w:val="none" w:sz="0" w:space="0" w:color="auto"/>
              </w:divBdr>
            </w:div>
            <w:div w:id="2111050938">
              <w:marLeft w:val="0"/>
              <w:marRight w:val="0"/>
              <w:marTop w:val="0"/>
              <w:marBottom w:val="0"/>
              <w:divBdr>
                <w:top w:val="none" w:sz="0" w:space="0" w:color="auto"/>
                <w:left w:val="none" w:sz="0" w:space="0" w:color="auto"/>
                <w:bottom w:val="none" w:sz="0" w:space="0" w:color="auto"/>
                <w:right w:val="none" w:sz="0" w:space="0" w:color="auto"/>
              </w:divBdr>
            </w:div>
            <w:div w:id="21377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83346">
      <w:bodyDiv w:val="1"/>
      <w:marLeft w:val="0"/>
      <w:marRight w:val="0"/>
      <w:marTop w:val="0"/>
      <w:marBottom w:val="0"/>
      <w:divBdr>
        <w:top w:val="none" w:sz="0" w:space="0" w:color="auto"/>
        <w:left w:val="none" w:sz="0" w:space="0" w:color="auto"/>
        <w:bottom w:val="none" w:sz="0" w:space="0" w:color="auto"/>
        <w:right w:val="none" w:sz="0" w:space="0" w:color="auto"/>
      </w:divBdr>
      <w:divsChild>
        <w:div w:id="681669215">
          <w:marLeft w:val="0"/>
          <w:marRight w:val="0"/>
          <w:marTop w:val="0"/>
          <w:marBottom w:val="0"/>
          <w:divBdr>
            <w:top w:val="none" w:sz="0" w:space="0" w:color="auto"/>
            <w:left w:val="none" w:sz="0" w:space="0" w:color="auto"/>
            <w:bottom w:val="none" w:sz="0" w:space="0" w:color="auto"/>
            <w:right w:val="none" w:sz="0" w:space="0" w:color="auto"/>
          </w:divBdr>
          <w:divsChild>
            <w:div w:id="44284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2970">
      <w:bodyDiv w:val="1"/>
      <w:marLeft w:val="0"/>
      <w:marRight w:val="0"/>
      <w:marTop w:val="0"/>
      <w:marBottom w:val="0"/>
      <w:divBdr>
        <w:top w:val="none" w:sz="0" w:space="0" w:color="auto"/>
        <w:left w:val="none" w:sz="0" w:space="0" w:color="auto"/>
        <w:bottom w:val="none" w:sz="0" w:space="0" w:color="auto"/>
        <w:right w:val="none" w:sz="0" w:space="0" w:color="auto"/>
      </w:divBdr>
      <w:divsChild>
        <w:div w:id="1970937814">
          <w:marLeft w:val="0"/>
          <w:marRight w:val="0"/>
          <w:marTop w:val="0"/>
          <w:marBottom w:val="0"/>
          <w:divBdr>
            <w:top w:val="none" w:sz="0" w:space="0" w:color="auto"/>
            <w:left w:val="none" w:sz="0" w:space="0" w:color="auto"/>
            <w:bottom w:val="none" w:sz="0" w:space="0" w:color="auto"/>
            <w:right w:val="none" w:sz="0" w:space="0" w:color="auto"/>
          </w:divBdr>
          <w:divsChild>
            <w:div w:id="1275404634">
              <w:marLeft w:val="0"/>
              <w:marRight w:val="0"/>
              <w:marTop w:val="0"/>
              <w:marBottom w:val="0"/>
              <w:divBdr>
                <w:top w:val="none" w:sz="0" w:space="0" w:color="auto"/>
                <w:left w:val="none" w:sz="0" w:space="0" w:color="auto"/>
                <w:bottom w:val="none" w:sz="0" w:space="0" w:color="auto"/>
                <w:right w:val="none" w:sz="0" w:space="0" w:color="auto"/>
              </w:divBdr>
            </w:div>
            <w:div w:id="2084258604">
              <w:marLeft w:val="0"/>
              <w:marRight w:val="0"/>
              <w:marTop w:val="0"/>
              <w:marBottom w:val="0"/>
              <w:divBdr>
                <w:top w:val="none" w:sz="0" w:space="0" w:color="auto"/>
                <w:left w:val="none" w:sz="0" w:space="0" w:color="auto"/>
                <w:bottom w:val="none" w:sz="0" w:space="0" w:color="auto"/>
                <w:right w:val="none" w:sz="0" w:space="0" w:color="auto"/>
              </w:divBdr>
            </w:div>
            <w:div w:id="486361168">
              <w:marLeft w:val="0"/>
              <w:marRight w:val="0"/>
              <w:marTop w:val="0"/>
              <w:marBottom w:val="0"/>
              <w:divBdr>
                <w:top w:val="none" w:sz="0" w:space="0" w:color="auto"/>
                <w:left w:val="none" w:sz="0" w:space="0" w:color="auto"/>
                <w:bottom w:val="none" w:sz="0" w:space="0" w:color="auto"/>
                <w:right w:val="none" w:sz="0" w:space="0" w:color="auto"/>
              </w:divBdr>
            </w:div>
            <w:div w:id="1257711392">
              <w:marLeft w:val="0"/>
              <w:marRight w:val="0"/>
              <w:marTop w:val="0"/>
              <w:marBottom w:val="0"/>
              <w:divBdr>
                <w:top w:val="none" w:sz="0" w:space="0" w:color="auto"/>
                <w:left w:val="none" w:sz="0" w:space="0" w:color="auto"/>
                <w:bottom w:val="none" w:sz="0" w:space="0" w:color="auto"/>
                <w:right w:val="none" w:sz="0" w:space="0" w:color="auto"/>
              </w:divBdr>
            </w:div>
            <w:div w:id="343363778">
              <w:marLeft w:val="0"/>
              <w:marRight w:val="0"/>
              <w:marTop w:val="0"/>
              <w:marBottom w:val="0"/>
              <w:divBdr>
                <w:top w:val="none" w:sz="0" w:space="0" w:color="auto"/>
                <w:left w:val="none" w:sz="0" w:space="0" w:color="auto"/>
                <w:bottom w:val="none" w:sz="0" w:space="0" w:color="auto"/>
                <w:right w:val="none" w:sz="0" w:space="0" w:color="auto"/>
              </w:divBdr>
            </w:div>
            <w:div w:id="852691114">
              <w:marLeft w:val="0"/>
              <w:marRight w:val="0"/>
              <w:marTop w:val="0"/>
              <w:marBottom w:val="0"/>
              <w:divBdr>
                <w:top w:val="none" w:sz="0" w:space="0" w:color="auto"/>
                <w:left w:val="none" w:sz="0" w:space="0" w:color="auto"/>
                <w:bottom w:val="none" w:sz="0" w:space="0" w:color="auto"/>
                <w:right w:val="none" w:sz="0" w:space="0" w:color="auto"/>
              </w:divBdr>
            </w:div>
            <w:div w:id="1886133725">
              <w:marLeft w:val="0"/>
              <w:marRight w:val="0"/>
              <w:marTop w:val="0"/>
              <w:marBottom w:val="0"/>
              <w:divBdr>
                <w:top w:val="none" w:sz="0" w:space="0" w:color="auto"/>
                <w:left w:val="none" w:sz="0" w:space="0" w:color="auto"/>
                <w:bottom w:val="none" w:sz="0" w:space="0" w:color="auto"/>
                <w:right w:val="none" w:sz="0" w:space="0" w:color="auto"/>
              </w:divBdr>
            </w:div>
            <w:div w:id="722488506">
              <w:marLeft w:val="0"/>
              <w:marRight w:val="0"/>
              <w:marTop w:val="0"/>
              <w:marBottom w:val="0"/>
              <w:divBdr>
                <w:top w:val="none" w:sz="0" w:space="0" w:color="auto"/>
                <w:left w:val="none" w:sz="0" w:space="0" w:color="auto"/>
                <w:bottom w:val="none" w:sz="0" w:space="0" w:color="auto"/>
                <w:right w:val="none" w:sz="0" w:space="0" w:color="auto"/>
              </w:divBdr>
            </w:div>
            <w:div w:id="427434181">
              <w:marLeft w:val="0"/>
              <w:marRight w:val="0"/>
              <w:marTop w:val="0"/>
              <w:marBottom w:val="0"/>
              <w:divBdr>
                <w:top w:val="none" w:sz="0" w:space="0" w:color="auto"/>
                <w:left w:val="none" w:sz="0" w:space="0" w:color="auto"/>
                <w:bottom w:val="none" w:sz="0" w:space="0" w:color="auto"/>
                <w:right w:val="none" w:sz="0" w:space="0" w:color="auto"/>
              </w:divBdr>
            </w:div>
            <w:div w:id="982853669">
              <w:marLeft w:val="0"/>
              <w:marRight w:val="0"/>
              <w:marTop w:val="0"/>
              <w:marBottom w:val="0"/>
              <w:divBdr>
                <w:top w:val="none" w:sz="0" w:space="0" w:color="auto"/>
                <w:left w:val="none" w:sz="0" w:space="0" w:color="auto"/>
                <w:bottom w:val="none" w:sz="0" w:space="0" w:color="auto"/>
                <w:right w:val="none" w:sz="0" w:space="0" w:color="auto"/>
              </w:divBdr>
            </w:div>
            <w:div w:id="794522487">
              <w:marLeft w:val="0"/>
              <w:marRight w:val="0"/>
              <w:marTop w:val="0"/>
              <w:marBottom w:val="0"/>
              <w:divBdr>
                <w:top w:val="none" w:sz="0" w:space="0" w:color="auto"/>
                <w:left w:val="none" w:sz="0" w:space="0" w:color="auto"/>
                <w:bottom w:val="none" w:sz="0" w:space="0" w:color="auto"/>
                <w:right w:val="none" w:sz="0" w:space="0" w:color="auto"/>
              </w:divBdr>
            </w:div>
            <w:div w:id="1488740378">
              <w:marLeft w:val="0"/>
              <w:marRight w:val="0"/>
              <w:marTop w:val="0"/>
              <w:marBottom w:val="0"/>
              <w:divBdr>
                <w:top w:val="none" w:sz="0" w:space="0" w:color="auto"/>
                <w:left w:val="none" w:sz="0" w:space="0" w:color="auto"/>
                <w:bottom w:val="none" w:sz="0" w:space="0" w:color="auto"/>
                <w:right w:val="none" w:sz="0" w:space="0" w:color="auto"/>
              </w:divBdr>
            </w:div>
            <w:div w:id="2079399318">
              <w:marLeft w:val="0"/>
              <w:marRight w:val="0"/>
              <w:marTop w:val="0"/>
              <w:marBottom w:val="0"/>
              <w:divBdr>
                <w:top w:val="none" w:sz="0" w:space="0" w:color="auto"/>
                <w:left w:val="none" w:sz="0" w:space="0" w:color="auto"/>
                <w:bottom w:val="none" w:sz="0" w:space="0" w:color="auto"/>
                <w:right w:val="none" w:sz="0" w:space="0" w:color="auto"/>
              </w:divBdr>
            </w:div>
            <w:div w:id="168759504">
              <w:marLeft w:val="0"/>
              <w:marRight w:val="0"/>
              <w:marTop w:val="0"/>
              <w:marBottom w:val="0"/>
              <w:divBdr>
                <w:top w:val="none" w:sz="0" w:space="0" w:color="auto"/>
                <w:left w:val="none" w:sz="0" w:space="0" w:color="auto"/>
                <w:bottom w:val="none" w:sz="0" w:space="0" w:color="auto"/>
                <w:right w:val="none" w:sz="0" w:space="0" w:color="auto"/>
              </w:divBdr>
            </w:div>
            <w:div w:id="101653982">
              <w:marLeft w:val="0"/>
              <w:marRight w:val="0"/>
              <w:marTop w:val="0"/>
              <w:marBottom w:val="0"/>
              <w:divBdr>
                <w:top w:val="none" w:sz="0" w:space="0" w:color="auto"/>
                <w:left w:val="none" w:sz="0" w:space="0" w:color="auto"/>
                <w:bottom w:val="none" w:sz="0" w:space="0" w:color="auto"/>
                <w:right w:val="none" w:sz="0" w:space="0" w:color="auto"/>
              </w:divBdr>
            </w:div>
            <w:div w:id="1704792990">
              <w:marLeft w:val="0"/>
              <w:marRight w:val="0"/>
              <w:marTop w:val="0"/>
              <w:marBottom w:val="0"/>
              <w:divBdr>
                <w:top w:val="none" w:sz="0" w:space="0" w:color="auto"/>
                <w:left w:val="none" w:sz="0" w:space="0" w:color="auto"/>
                <w:bottom w:val="none" w:sz="0" w:space="0" w:color="auto"/>
                <w:right w:val="none" w:sz="0" w:space="0" w:color="auto"/>
              </w:divBdr>
            </w:div>
            <w:div w:id="471604310">
              <w:marLeft w:val="0"/>
              <w:marRight w:val="0"/>
              <w:marTop w:val="0"/>
              <w:marBottom w:val="0"/>
              <w:divBdr>
                <w:top w:val="none" w:sz="0" w:space="0" w:color="auto"/>
                <w:left w:val="none" w:sz="0" w:space="0" w:color="auto"/>
                <w:bottom w:val="none" w:sz="0" w:space="0" w:color="auto"/>
                <w:right w:val="none" w:sz="0" w:space="0" w:color="auto"/>
              </w:divBdr>
            </w:div>
            <w:div w:id="346559813">
              <w:marLeft w:val="0"/>
              <w:marRight w:val="0"/>
              <w:marTop w:val="0"/>
              <w:marBottom w:val="0"/>
              <w:divBdr>
                <w:top w:val="none" w:sz="0" w:space="0" w:color="auto"/>
                <w:left w:val="none" w:sz="0" w:space="0" w:color="auto"/>
                <w:bottom w:val="none" w:sz="0" w:space="0" w:color="auto"/>
                <w:right w:val="none" w:sz="0" w:space="0" w:color="auto"/>
              </w:divBdr>
            </w:div>
            <w:div w:id="1977492562">
              <w:marLeft w:val="0"/>
              <w:marRight w:val="0"/>
              <w:marTop w:val="0"/>
              <w:marBottom w:val="0"/>
              <w:divBdr>
                <w:top w:val="none" w:sz="0" w:space="0" w:color="auto"/>
                <w:left w:val="none" w:sz="0" w:space="0" w:color="auto"/>
                <w:bottom w:val="none" w:sz="0" w:space="0" w:color="auto"/>
                <w:right w:val="none" w:sz="0" w:space="0" w:color="auto"/>
              </w:divBdr>
            </w:div>
            <w:div w:id="1591964567">
              <w:marLeft w:val="0"/>
              <w:marRight w:val="0"/>
              <w:marTop w:val="0"/>
              <w:marBottom w:val="0"/>
              <w:divBdr>
                <w:top w:val="none" w:sz="0" w:space="0" w:color="auto"/>
                <w:left w:val="none" w:sz="0" w:space="0" w:color="auto"/>
                <w:bottom w:val="none" w:sz="0" w:space="0" w:color="auto"/>
                <w:right w:val="none" w:sz="0" w:space="0" w:color="auto"/>
              </w:divBdr>
            </w:div>
            <w:div w:id="82731289">
              <w:marLeft w:val="0"/>
              <w:marRight w:val="0"/>
              <w:marTop w:val="0"/>
              <w:marBottom w:val="0"/>
              <w:divBdr>
                <w:top w:val="none" w:sz="0" w:space="0" w:color="auto"/>
                <w:left w:val="none" w:sz="0" w:space="0" w:color="auto"/>
                <w:bottom w:val="none" w:sz="0" w:space="0" w:color="auto"/>
                <w:right w:val="none" w:sz="0" w:space="0" w:color="auto"/>
              </w:divBdr>
            </w:div>
            <w:div w:id="720518440">
              <w:marLeft w:val="0"/>
              <w:marRight w:val="0"/>
              <w:marTop w:val="0"/>
              <w:marBottom w:val="0"/>
              <w:divBdr>
                <w:top w:val="none" w:sz="0" w:space="0" w:color="auto"/>
                <w:left w:val="none" w:sz="0" w:space="0" w:color="auto"/>
                <w:bottom w:val="none" w:sz="0" w:space="0" w:color="auto"/>
                <w:right w:val="none" w:sz="0" w:space="0" w:color="auto"/>
              </w:divBdr>
            </w:div>
            <w:div w:id="1098525863">
              <w:marLeft w:val="0"/>
              <w:marRight w:val="0"/>
              <w:marTop w:val="0"/>
              <w:marBottom w:val="0"/>
              <w:divBdr>
                <w:top w:val="none" w:sz="0" w:space="0" w:color="auto"/>
                <w:left w:val="none" w:sz="0" w:space="0" w:color="auto"/>
                <w:bottom w:val="none" w:sz="0" w:space="0" w:color="auto"/>
                <w:right w:val="none" w:sz="0" w:space="0" w:color="auto"/>
              </w:divBdr>
            </w:div>
            <w:div w:id="306982600">
              <w:marLeft w:val="0"/>
              <w:marRight w:val="0"/>
              <w:marTop w:val="0"/>
              <w:marBottom w:val="0"/>
              <w:divBdr>
                <w:top w:val="none" w:sz="0" w:space="0" w:color="auto"/>
                <w:left w:val="none" w:sz="0" w:space="0" w:color="auto"/>
                <w:bottom w:val="none" w:sz="0" w:space="0" w:color="auto"/>
                <w:right w:val="none" w:sz="0" w:space="0" w:color="auto"/>
              </w:divBdr>
            </w:div>
            <w:div w:id="1290012550">
              <w:marLeft w:val="0"/>
              <w:marRight w:val="0"/>
              <w:marTop w:val="0"/>
              <w:marBottom w:val="0"/>
              <w:divBdr>
                <w:top w:val="none" w:sz="0" w:space="0" w:color="auto"/>
                <w:left w:val="none" w:sz="0" w:space="0" w:color="auto"/>
                <w:bottom w:val="none" w:sz="0" w:space="0" w:color="auto"/>
                <w:right w:val="none" w:sz="0" w:space="0" w:color="auto"/>
              </w:divBdr>
            </w:div>
            <w:div w:id="572200476">
              <w:marLeft w:val="0"/>
              <w:marRight w:val="0"/>
              <w:marTop w:val="0"/>
              <w:marBottom w:val="0"/>
              <w:divBdr>
                <w:top w:val="none" w:sz="0" w:space="0" w:color="auto"/>
                <w:left w:val="none" w:sz="0" w:space="0" w:color="auto"/>
                <w:bottom w:val="none" w:sz="0" w:space="0" w:color="auto"/>
                <w:right w:val="none" w:sz="0" w:space="0" w:color="auto"/>
              </w:divBdr>
            </w:div>
            <w:div w:id="751271714">
              <w:marLeft w:val="0"/>
              <w:marRight w:val="0"/>
              <w:marTop w:val="0"/>
              <w:marBottom w:val="0"/>
              <w:divBdr>
                <w:top w:val="none" w:sz="0" w:space="0" w:color="auto"/>
                <w:left w:val="none" w:sz="0" w:space="0" w:color="auto"/>
                <w:bottom w:val="none" w:sz="0" w:space="0" w:color="auto"/>
                <w:right w:val="none" w:sz="0" w:space="0" w:color="auto"/>
              </w:divBdr>
            </w:div>
            <w:div w:id="1877504057">
              <w:marLeft w:val="0"/>
              <w:marRight w:val="0"/>
              <w:marTop w:val="0"/>
              <w:marBottom w:val="0"/>
              <w:divBdr>
                <w:top w:val="none" w:sz="0" w:space="0" w:color="auto"/>
                <w:left w:val="none" w:sz="0" w:space="0" w:color="auto"/>
                <w:bottom w:val="none" w:sz="0" w:space="0" w:color="auto"/>
                <w:right w:val="none" w:sz="0" w:space="0" w:color="auto"/>
              </w:divBdr>
            </w:div>
            <w:div w:id="1554538378">
              <w:marLeft w:val="0"/>
              <w:marRight w:val="0"/>
              <w:marTop w:val="0"/>
              <w:marBottom w:val="0"/>
              <w:divBdr>
                <w:top w:val="none" w:sz="0" w:space="0" w:color="auto"/>
                <w:left w:val="none" w:sz="0" w:space="0" w:color="auto"/>
                <w:bottom w:val="none" w:sz="0" w:space="0" w:color="auto"/>
                <w:right w:val="none" w:sz="0" w:space="0" w:color="auto"/>
              </w:divBdr>
            </w:div>
            <w:div w:id="1632174282">
              <w:marLeft w:val="0"/>
              <w:marRight w:val="0"/>
              <w:marTop w:val="0"/>
              <w:marBottom w:val="0"/>
              <w:divBdr>
                <w:top w:val="none" w:sz="0" w:space="0" w:color="auto"/>
                <w:left w:val="none" w:sz="0" w:space="0" w:color="auto"/>
                <w:bottom w:val="none" w:sz="0" w:space="0" w:color="auto"/>
                <w:right w:val="none" w:sz="0" w:space="0" w:color="auto"/>
              </w:divBdr>
            </w:div>
            <w:div w:id="1220021196">
              <w:marLeft w:val="0"/>
              <w:marRight w:val="0"/>
              <w:marTop w:val="0"/>
              <w:marBottom w:val="0"/>
              <w:divBdr>
                <w:top w:val="none" w:sz="0" w:space="0" w:color="auto"/>
                <w:left w:val="none" w:sz="0" w:space="0" w:color="auto"/>
                <w:bottom w:val="none" w:sz="0" w:space="0" w:color="auto"/>
                <w:right w:val="none" w:sz="0" w:space="0" w:color="auto"/>
              </w:divBdr>
            </w:div>
            <w:div w:id="470825767">
              <w:marLeft w:val="0"/>
              <w:marRight w:val="0"/>
              <w:marTop w:val="0"/>
              <w:marBottom w:val="0"/>
              <w:divBdr>
                <w:top w:val="none" w:sz="0" w:space="0" w:color="auto"/>
                <w:left w:val="none" w:sz="0" w:space="0" w:color="auto"/>
                <w:bottom w:val="none" w:sz="0" w:space="0" w:color="auto"/>
                <w:right w:val="none" w:sz="0" w:space="0" w:color="auto"/>
              </w:divBdr>
            </w:div>
            <w:div w:id="1838691880">
              <w:marLeft w:val="0"/>
              <w:marRight w:val="0"/>
              <w:marTop w:val="0"/>
              <w:marBottom w:val="0"/>
              <w:divBdr>
                <w:top w:val="none" w:sz="0" w:space="0" w:color="auto"/>
                <w:left w:val="none" w:sz="0" w:space="0" w:color="auto"/>
                <w:bottom w:val="none" w:sz="0" w:space="0" w:color="auto"/>
                <w:right w:val="none" w:sz="0" w:space="0" w:color="auto"/>
              </w:divBdr>
            </w:div>
            <w:div w:id="1006592918">
              <w:marLeft w:val="0"/>
              <w:marRight w:val="0"/>
              <w:marTop w:val="0"/>
              <w:marBottom w:val="0"/>
              <w:divBdr>
                <w:top w:val="none" w:sz="0" w:space="0" w:color="auto"/>
                <w:left w:val="none" w:sz="0" w:space="0" w:color="auto"/>
                <w:bottom w:val="none" w:sz="0" w:space="0" w:color="auto"/>
                <w:right w:val="none" w:sz="0" w:space="0" w:color="auto"/>
              </w:divBdr>
            </w:div>
            <w:div w:id="640310353">
              <w:marLeft w:val="0"/>
              <w:marRight w:val="0"/>
              <w:marTop w:val="0"/>
              <w:marBottom w:val="0"/>
              <w:divBdr>
                <w:top w:val="none" w:sz="0" w:space="0" w:color="auto"/>
                <w:left w:val="none" w:sz="0" w:space="0" w:color="auto"/>
                <w:bottom w:val="none" w:sz="0" w:space="0" w:color="auto"/>
                <w:right w:val="none" w:sz="0" w:space="0" w:color="auto"/>
              </w:divBdr>
            </w:div>
            <w:div w:id="557937348">
              <w:marLeft w:val="0"/>
              <w:marRight w:val="0"/>
              <w:marTop w:val="0"/>
              <w:marBottom w:val="0"/>
              <w:divBdr>
                <w:top w:val="none" w:sz="0" w:space="0" w:color="auto"/>
                <w:left w:val="none" w:sz="0" w:space="0" w:color="auto"/>
                <w:bottom w:val="none" w:sz="0" w:space="0" w:color="auto"/>
                <w:right w:val="none" w:sz="0" w:space="0" w:color="auto"/>
              </w:divBdr>
            </w:div>
            <w:div w:id="99838895">
              <w:marLeft w:val="0"/>
              <w:marRight w:val="0"/>
              <w:marTop w:val="0"/>
              <w:marBottom w:val="0"/>
              <w:divBdr>
                <w:top w:val="none" w:sz="0" w:space="0" w:color="auto"/>
                <w:left w:val="none" w:sz="0" w:space="0" w:color="auto"/>
                <w:bottom w:val="none" w:sz="0" w:space="0" w:color="auto"/>
                <w:right w:val="none" w:sz="0" w:space="0" w:color="auto"/>
              </w:divBdr>
            </w:div>
            <w:div w:id="1166441432">
              <w:marLeft w:val="0"/>
              <w:marRight w:val="0"/>
              <w:marTop w:val="0"/>
              <w:marBottom w:val="0"/>
              <w:divBdr>
                <w:top w:val="none" w:sz="0" w:space="0" w:color="auto"/>
                <w:left w:val="none" w:sz="0" w:space="0" w:color="auto"/>
                <w:bottom w:val="none" w:sz="0" w:space="0" w:color="auto"/>
                <w:right w:val="none" w:sz="0" w:space="0" w:color="auto"/>
              </w:divBdr>
            </w:div>
            <w:div w:id="1206022846">
              <w:marLeft w:val="0"/>
              <w:marRight w:val="0"/>
              <w:marTop w:val="0"/>
              <w:marBottom w:val="0"/>
              <w:divBdr>
                <w:top w:val="none" w:sz="0" w:space="0" w:color="auto"/>
                <w:left w:val="none" w:sz="0" w:space="0" w:color="auto"/>
                <w:bottom w:val="none" w:sz="0" w:space="0" w:color="auto"/>
                <w:right w:val="none" w:sz="0" w:space="0" w:color="auto"/>
              </w:divBdr>
            </w:div>
            <w:div w:id="370496814">
              <w:marLeft w:val="0"/>
              <w:marRight w:val="0"/>
              <w:marTop w:val="0"/>
              <w:marBottom w:val="0"/>
              <w:divBdr>
                <w:top w:val="none" w:sz="0" w:space="0" w:color="auto"/>
                <w:left w:val="none" w:sz="0" w:space="0" w:color="auto"/>
                <w:bottom w:val="none" w:sz="0" w:space="0" w:color="auto"/>
                <w:right w:val="none" w:sz="0" w:space="0" w:color="auto"/>
              </w:divBdr>
            </w:div>
            <w:div w:id="1790002981">
              <w:marLeft w:val="0"/>
              <w:marRight w:val="0"/>
              <w:marTop w:val="0"/>
              <w:marBottom w:val="0"/>
              <w:divBdr>
                <w:top w:val="none" w:sz="0" w:space="0" w:color="auto"/>
                <w:left w:val="none" w:sz="0" w:space="0" w:color="auto"/>
                <w:bottom w:val="none" w:sz="0" w:space="0" w:color="auto"/>
                <w:right w:val="none" w:sz="0" w:space="0" w:color="auto"/>
              </w:divBdr>
            </w:div>
            <w:div w:id="1677148904">
              <w:marLeft w:val="0"/>
              <w:marRight w:val="0"/>
              <w:marTop w:val="0"/>
              <w:marBottom w:val="0"/>
              <w:divBdr>
                <w:top w:val="none" w:sz="0" w:space="0" w:color="auto"/>
                <w:left w:val="none" w:sz="0" w:space="0" w:color="auto"/>
                <w:bottom w:val="none" w:sz="0" w:space="0" w:color="auto"/>
                <w:right w:val="none" w:sz="0" w:space="0" w:color="auto"/>
              </w:divBdr>
            </w:div>
            <w:div w:id="12281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7032">
      <w:bodyDiv w:val="1"/>
      <w:marLeft w:val="0"/>
      <w:marRight w:val="0"/>
      <w:marTop w:val="0"/>
      <w:marBottom w:val="0"/>
      <w:divBdr>
        <w:top w:val="none" w:sz="0" w:space="0" w:color="auto"/>
        <w:left w:val="none" w:sz="0" w:space="0" w:color="auto"/>
        <w:bottom w:val="none" w:sz="0" w:space="0" w:color="auto"/>
        <w:right w:val="none" w:sz="0" w:space="0" w:color="auto"/>
      </w:divBdr>
      <w:divsChild>
        <w:div w:id="2080788311">
          <w:marLeft w:val="0"/>
          <w:marRight w:val="0"/>
          <w:marTop w:val="0"/>
          <w:marBottom w:val="0"/>
          <w:divBdr>
            <w:top w:val="none" w:sz="0" w:space="0" w:color="auto"/>
            <w:left w:val="none" w:sz="0" w:space="0" w:color="auto"/>
            <w:bottom w:val="none" w:sz="0" w:space="0" w:color="auto"/>
            <w:right w:val="none" w:sz="0" w:space="0" w:color="auto"/>
          </w:divBdr>
          <w:divsChild>
            <w:div w:id="1879510268">
              <w:marLeft w:val="0"/>
              <w:marRight w:val="0"/>
              <w:marTop w:val="0"/>
              <w:marBottom w:val="0"/>
              <w:divBdr>
                <w:top w:val="none" w:sz="0" w:space="0" w:color="auto"/>
                <w:left w:val="none" w:sz="0" w:space="0" w:color="auto"/>
                <w:bottom w:val="none" w:sz="0" w:space="0" w:color="auto"/>
                <w:right w:val="none" w:sz="0" w:space="0" w:color="auto"/>
              </w:divBdr>
            </w:div>
            <w:div w:id="468982485">
              <w:marLeft w:val="0"/>
              <w:marRight w:val="0"/>
              <w:marTop w:val="0"/>
              <w:marBottom w:val="0"/>
              <w:divBdr>
                <w:top w:val="none" w:sz="0" w:space="0" w:color="auto"/>
                <w:left w:val="none" w:sz="0" w:space="0" w:color="auto"/>
                <w:bottom w:val="none" w:sz="0" w:space="0" w:color="auto"/>
                <w:right w:val="none" w:sz="0" w:space="0" w:color="auto"/>
              </w:divBdr>
            </w:div>
            <w:div w:id="1923949088">
              <w:marLeft w:val="0"/>
              <w:marRight w:val="0"/>
              <w:marTop w:val="0"/>
              <w:marBottom w:val="0"/>
              <w:divBdr>
                <w:top w:val="none" w:sz="0" w:space="0" w:color="auto"/>
                <w:left w:val="none" w:sz="0" w:space="0" w:color="auto"/>
                <w:bottom w:val="none" w:sz="0" w:space="0" w:color="auto"/>
                <w:right w:val="none" w:sz="0" w:space="0" w:color="auto"/>
              </w:divBdr>
            </w:div>
            <w:div w:id="978345804">
              <w:marLeft w:val="0"/>
              <w:marRight w:val="0"/>
              <w:marTop w:val="0"/>
              <w:marBottom w:val="0"/>
              <w:divBdr>
                <w:top w:val="none" w:sz="0" w:space="0" w:color="auto"/>
                <w:left w:val="none" w:sz="0" w:space="0" w:color="auto"/>
                <w:bottom w:val="none" w:sz="0" w:space="0" w:color="auto"/>
                <w:right w:val="none" w:sz="0" w:space="0" w:color="auto"/>
              </w:divBdr>
            </w:div>
            <w:div w:id="263656599">
              <w:marLeft w:val="0"/>
              <w:marRight w:val="0"/>
              <w:marTop w:val="0"/>
              <w:marBottom w:val="0"/>
              <w:divBdr>
                <w:top w:val="none" w:sz="0" w:space="0" w:color="auto"/>
                <w:left w:val="none" w:sz="0" w:space="0" w:color="auto"/>
                <w:bottom w:val="none" w:sz="0" w:space="0" w:color="auto"/>
                <w:right w:val="none" w:sz="0" w:space="0" w:color="auto"/>
              </w:divBdr>
            </w:div>
            <w:div w:id="1862277514">
              <w:marLeft w:val="0"/>
              <w:marRight w:val="0"/>
              <w:marTop w:val="0"/>
              <w:marBottom w:val="0"/>
              <w:divBdr>
                <w:top w:val="none" w:sz="0" w:space="0" w:color="auto"/>
                <w:left w:val="none" w:sz="0" w:space="0" w:color="auto"/>
                <w:bottom w:val="none" w:sz="0" w:space="0" w:color="auto"/>
                <w:right w:val="none" w:sz="0" w:space="0" w:color="auto"/>
              </w:divBdr>
            </w:div>
            <w:div w:id="1428232644">
              <w:marLeft w:val="0"/>
              <w:marRight w:val="0"/>
              <w:marTop w:val="0"/>
              <w:marBottom w:val="0"/>
              <w:divBdr>
                <w:top w:val="none" w:sz="0" w:space="0" w:color="auto"/>
                <w:left w:val="none" w:sz="0" w:space="0" w:color="auto"/>
                <w:bottom w:val="none" w:sz="0" w:space="0" w:color="auto"/>
                <w:right w:val="none" w:sz="0" w:space="0" w:color="auto"/>
              </w:divBdr>
            </w:div>
            <w:div w:id="257643835">
              <w:marLeft w:val="0"/>
              <w:marRight w:val="0"/>
              <w:marTop w:val="0"/>
              <w:marBottom w:val="0"/>
              <w:divBdr>
                <w:top w:val="none" w:sz="0" w:space="0" w:color="auto"/>
                <w:left w:val="none" w:sz="0" w:space="0" w:color="auto"/>
                <w:bottom w:val="none" w:sz="0" w:space="0" w:color="auto"/>
                <w:right w:val="none" w:sz="0" w:space="0" w:color="auto"/>
              </w:divBdr>
            </w:div>
            <w:div w:id="1633443396">
              <w:marLeft w:val="0"/>
              <w:marRight w:val="0"/>
              <w:marTop w:val="0"/>
              <w:marBottom w:val="0"/>
              <w:divBdr>
                <w:top w:val="none" w:sz="0" w:space="0" w:color="auto"/>
                <w:left w:val="none" w:sz="0" w:space="0" w:color="auto"/>
                <w:bottom w:val="none" w:sz="0" w:space="0" w:color="auto"/>
                <w:right w:val="none" w:sz="0" w:space="0" w:color="auto"/>
              </w:divBdr>
            </w:div>
            <w:div w:id="2000035988">
              <w:marLeft w:val="0"/>
              <w:marRight w:val="0"/>
              <w:marTop w:val="0"/>
              <w:marBottom w:val="0"/>
              <w:divBdr>
                <w:top w:val="none" w:sz="0" w:space="0" w:color="auto"/>
                <w:left w:val="none" w:sz="0" w:space="0" w:color="auto"/>
                <w:bottom w:val="none" w:sz="0" w:space="0" w:color="auto"/>
                <w:right w:val="none" w:sz="0" w:space="0" w:color="auto"/>
              </w:divBdr>
            </w:div>
            <w:div w:id="1666397575">
              <w:marLeft w:val="0"/>
              <w:marRight w:val="0"/>
              <w:marTop w:val="0"/>
              <w:marBottom w:val="0"/>
              <w:divBdr>
                <w:top w:val="none" w:sz="0" w:space="0" w:color="auto"/>
                <w:left w:val="none" w:sz="0" w:space="0" w:color="auto"/>
                <w:bottom w:val="none" w:sz="0" w:space="0" w:color="auto"/>
                <w:right w:val="none" w:sz="0" w:space="0" w:color="auto"/>
              </w:divBdr>
            </w:div>
            <w:div w:id="99882465">
              <w:marLeft w:val="0"/>
              <w:marRight w:val="0"/>
              <w:marTop w:val="0"/>
              <w:marBottom w:val="0"/>
              <w:divBdr>
                <w:top w:val="none" w:sz="0" w:space="0" w:color="auto"/>
                <w:left w:val="none" w:sz="0" w:space="0" w:color="auto"/>
                <w:bottom w:val="none" w:sz="0" w:space="0" w:color="auto"/>
                <w:right w:val="none" w:sz="0" w:space="0" w:color="auto"/>
              </w:divBdr>
            </w:div>
            <w:div w:id="1554582712">
              <w:marLeft w:val="0"/>
              <w:marRight w:val="0"/>
              <w:marTop w:val="0"/>
              <w:marBottom w:val="0"/>
              <w:divBdr>
                <w:top w:val="none" w:sz="0" w:space="0" w:color="auto"/>
                <w:left w:val="none" w:sz="0" w:space="0" w:color="auto"/>
                <w:bottom w:val="none" w:sz="0" w:space="0" w:color="auto"/>
                <w:right w:val="none" w:sz="0" w:space="0" w:color="auto"/>
              </w:divBdr>
            </w:div>
            <w:div w:id="146213781">
              <w:marLeft w:val="0"/>
              <w:marRight w:val="0"/>
              <w:marTop w:val="0"/>
              <w:marBottom w:val="0"/>
              <w:divBdr>
                <w:top w:val="none" w:sz="0" w:space="0" w:color="auto"/>
                <w:left w:val="none" w:sz="0" w:space="0" w:color="auto"/>
                <w:bottom w:val="none" w:sz="0" w:space="0" w:color="auto"/>
                <w:right w:val="none" w:sz="0" w:space="0" w:color="auto"/>
              </w:divBdr>
            </w:div>
            <w:div w:id="1431118390">
              <w:marLeft w:val="0"/>
              <w:marRight w:val="0"/>
              <w:marTop w:val="0"/>
              <w:marBottom w:val="0"/>
              <w:divBdr>
                <w:top w:val="none" w:sz="0" w:space="0" w:color="auto"/>
                <w:left w:val="none" w:sz="0" w:space="0" w:color="auto"/>
                <w:bottom w:val="none" w:sz="0" w:space="0" w:color="auto"/>
                <w:right w:val="none" w:sz="0" w:space="0" w:color="auto"/>
              </w:divBdr>
            </w:div>
            <w:div w:id="25180192">
              <w:marLeft w:val="0"/>
              <w:marRight w:val="0"/>
              <w:marTop w:val="0"/>
              <w:marBottom w:val="0"/>
              <w:divBdr>
                <w:top w:val="none" w:sz="0" w:space="0" w:color="auto"/>
                <w:left w:val="none" w:sz="0" w:space="0" w:color="auto"/>
                <w:bottom w:val="none" w:sz="0" w:space="0" w:color="auto"/>
                <w:right w:val="none" w:sz="0" w:space="0" w:color="auto"/>
              </w:divBdr>
            </w:div>
            <w:div w:id="853806395">
              <w:marLeft w:val="0"/>
              <w:marRight w:val="0"/>
              <w:marTop w:val="0"/>
              <w:marBottom w:val="0"/>
              <w:divBdr>
                <w:top w:val="none" w:sz="0" w:space="0" w:color="auto"/>
                <w:left w:val="none" w:sz="0" w:space="0" w:color="auto"/>
                <w:bottom w:val="none" w:sz="0" w:space="0" w:color="auto"/>
                <w:right w:val="none" w:sz="0" w:space="0" w:color="auto"/>
              </w:divBdr>
            </w:div>
            <w:div w:id="513957240">
              <w:marLeft w:val="0"/>
              <w:marRight w:val="0"/>
              <w:marTop w:val="0"/>
              <w:marBottom w:val="0"/>
              <w:divBdr>
                <w:top w:val="none" w:sz="0" w:space="0" w:color="auto"/>
                <w:left w:val="none" w:sz="0" w:space="0" w:color="auto"/>
                <w:bottom w:val="none" w:sz="0" w:space="0" w:color="auto"/>
                <w:right w:val="none" w:sz="0" w:space="0" w:color="auto"/>
              </w:divBdr>
            </w:div>
            <w:div w:id="1792626063">
              <w:marLeft w:val="0"/>
              <w:marRight w:val="0"/>
              <w:marTop w:val="0"/>
              <w:marBottom w:val="0"/>
              <w:divBdr>
                <w:top w:val="none" w:sz="0" w:space="0" w:color="auto"/>
                <w:left w:val="none" w:sz="0" w:space="0" w:color="auto"/>
                <w:bottom w:val="none" w:sz="0" w:space="0" w:color="auto"/>
                <w:right w:val="none" w:sz="0" w:space="0" w:color="auto"/>
              </w:divBdr>
            </w:div>
            <w:div w:id="270552733">
              <w:marLeft w:val="0"/>
              <w:marRight w:val="0"/>
              <w:marTop w:val="0"/>
              <w:marBottom w:val="0"/>
              <w:divBdr>
                <w:top w:val="none" w:sz="0" w:space="0" w:color="auto"/>
                <w:left w:val="none" w:sz="0" w:space="0" w:color="auto"/>
                <w:bottom w:val="none" w:sz="0" w:space="0" w:color="auto"/>
                <w:right w:val="none" w:sz="0" w:space="0" w:color="auto"/>
              </w:divBdr>
            </w:div>
            <w:div w:id="1909682604">
              <w:marLeft w:val="0"/>
              <w:marRight w:val="0"/>
              <w:marTop w:val="0"/>
              <w:marBottom w:val="0"/>
              <w:divBdr>
                <w:top w:val="none" w:sz="0" w:space="0" w:color="auto"/>
                <w:left w:val="none" w:sz="0" w:space="0" w:color="auto"/>
                <w:bottom w:val="none" w:sz="0" w:space="0" w:color="auto"/>
                <w:right w:val="none" w:sz="0" w:space="0" w:color="auto"/>
              </w:divBdr>
            </w:div>
            <w:div w:id="157575445">
              <w:marLeft w:val="0"/>
              <w:marRight w:val="0"/>
              <w:marTop w:val="0"/>
              <w:marBottom w:val="0"/>
              <w:divBdr>
                <w:top w:val="none" w:sz="0" w:space="0" w:color="auto"/>
                <w:left w:val="none" w:sz="0" w:space="0" w:color="auto"/>
                <w:bottom w:val="none" w:sz="0" w:space="0" w:color="auto"/>
                <w:right w:val="none" w:sz="0" w:space="0" w:color="auto"/>
              </w:divBdr>
            </w:div>
            <w:div w:id="1592471860">
              <w:marLeft w:val="0"/>
              <w:marRight w:val="0"/>
              <w:marTop w:val="0"/>
              <w:marBottom w:val="0"/>
              <w:divBdr>
                <w:top w:val="none" w:sz="0" w:space="0" w:color="auto"/>
                <w:left w:val="none" w:sz="0" w:space="0" w:color="auto"/>
                <w:bottom w:val="none" w:sz="0" w:space="0" w:color="auto"/>
                <w:right w:val="none" w:sz="0" w:space="0" w:color="auto"/>
              </w:divBdr>
            </w:div>
            <w:div w:id="778109096">
              <w:marLeft w:val="0"/>
              <w:marRight w:val="0"/>
              <w:marTop w:val="0"/>
              <w:marBottom w:val="0"/>
              <w:divBdr>
                <w:top w:val="none" w:sz="0" w:space="0" w:color="auto"/>
                <w:left w:val="none" w:sz="0" w:space="0" w:color="auto"/>
                <w:bottom w:val="none" w:sz="0" w:space="0" w:color="auto"/>
                <w:right w:val="none" w:sz="0" w:space="0" w:color="auto"/>
              </w:divBdr>
            </w:div>
            <w:div w:id="1031808725">
              <w:marLeft w:val="0"/>
              <w:marRight w:val="0"/>
              <w:marTop w:val="0"/>
              <w:marBottom w:val="0"/>
              <w:divBdr>
                <w:top w:val="none" w:sz="0" w:space="0" w:color="auto"/>
                <w:left w:val="none" w:sz="0" w:space="0" w:color="auto"/>
                <w:bottom w:val="none" w:sz="0" w:space="0" w:color="auto"/>
                <w:right w:val="none" w:sz="0" w:space="0" w:color="auto"/>
              </w:divBdr>
            </w:div>
            <w:div w:id="1163549976">
              <w:marLeft w:val="0"/>
              <w:marRight w:val="0"/>
              <w:marTop w:val="0"/>
              <w:marBottom w:val="0"/>
              <w:divBdr>
                <w:top w:val="none" w:sz="0" w:space="0" w:color="auto"/>
                <w:left w:val="none" w:sz="0" w:space="0" w:color="auto"/>
                <w:bottom w:val="none" w:sz="0" w:space="0" w:color="auto"/>
                <w:right w:val="none" w:sz="0" w:space="0" w:color="auto"/>
              </w:divBdr>
            </w:div>
            <w:div w:id="1996451915">
              <w:marLeft w:val="0"/>
              <w:marRight w:val="0"/>
              <w:marTop w:val="0"/>
              <w:marBottom w:val="0"/>
              <w:divBdr>
                <w:top w:val="none" w:sz="0" w:space="0" w:color="auto"/>
                <w:left w:val="none" w:sz="0" w:space="0" w:color="auto"/>
                <w:bottom w:val="none" w:sz="0" w:space="0" w:color="auto"/>
                <w:right w:val="none" w:sz="0" w:space="0" w:color="auto"/>
              </w:divBdr>
            </w:div>
            <w:div w:id="607200129">
              <w:marLeft w:val="0"/>
              <w:marRight w:val="0"/>
              <w:marTop w:val="0"/>
              <w:marBottom w:val="0"/>
              <w:divBdr>
                <w:top w:val="none" w:sz="0" w:space="0" w:color="auto"/>
                <w:left w:val="none" w:sz="0" w:space="0" w:color="auto"/>
                <w:bottom w:val="none" w:sz="0" w:space="0" w:color="auto"/>
                <w:right w:val="none" w:sz="0" w:space="0" w:color="auto"/>
              </w:divBdr>
            </w:div>
            <w:div w:id="325667397">
              <w:marLeft w:val="0"/>
              <w:marRight w:val="0"/>
              <w:marTop w:val="0"/>
              <w:marBottom w:val="0"/>
              <w:divBdr>
                <w:top w:val="none" w:sz="0" w:space="0" w:color="auto"/>
                <w:left w:val="none" w:sz="0" w:space="0" w:color="auto"/>
                <w:bottom w:val="none" w:sz="0" w:space="0" w:color="auto"/>
                <w:right w:val="none" w:sz="0" w:space="0" w:color="auto"/>
              </w:divBdr>
            </w:div>
            <w:div w:id="1146896284">
              <w:marLeft w:val="0"/>
              <w:marRight w:val="0"/>
              <w:marTop w:val="0"/>
              <w:marBottom w:val="0"/>
              <w:divBdr>
                <w:top w:val="none" w:sz="0" w:space="0" w:color="auto"/>
                <w:left w:val="none" w:sz="0" w:space="0" w:color="auto"/>
                <w:bottom w:val="none" w:sz="0" w:space="0" w:color="auto"/>
                <w:right w:val="none" w:sz="0" w:space="0" w:color="auto"/>
              </w:divBdr>
            </w:div>
            <w:div w:id="1519738038">
              <w:marLeft w:val="0"/>
              <w:marRight w:val="0"/>
              <w:marTop w:val="0"/>
              <w:marBottom w:val="0"/>
              <w:divBdr>
                <w:top w:val="none" w:sz="0" w:space="0" w:color="auto"/>
                <w:left w:val="none" w:sz="0" w:space="0" w:color="auto"/>
                <w:bottom w:val="none" w:sz="0" w:space="0" w:color="auto"/>
                <w:right w:val="none" w:sz="0" w:space="0" w:color="auto"/>
              </w:divBdr>
            </w:div>
            <w:div w:id="1690065414">
              <w:marLeft w:val="0"/>
              <w:marRight w:val="0"/>
              <w:marTop w:val="0"/>
              <w:marBottom w:val="0"/>
              <w:divBdr>
                <w:top w:val="none" w:sz="0" w:space="0" w:color="auto"/>
                <w:left w:val="none" w:sz="0" w:space="0" w:color="auto"/>
                <w:bottom w:val="none" w:sz="0" w:space="0" w:color="auto"/>
                <w:right w:val="none" w:sz="0" w:space="0" w:color="auto"/>
              </w:divBdr>
            </w:div>
            <w:div w:id="691104222">
              <w:marLeft w:val="0"/>
              <w:marRight w:val="0"/>
              <w:marTop w:val="0"/>
              <w:marBottom w:val="0"/>
              <w:divBdr>
                <w:top w:val="none" w:sz="0" w:space="0" w:color="auto"/>
                <w:left w:val="none" w:sz="0" w:space="0" w:color="auto"/>
                <w:bottom w:val="none" w:sz="0" w:space="0" w:color="auto"/>
                <w:right w:val="none" w:sz="0" w:space="0" w:color="auto"/>
              </w:divBdr>
            </w:div>
            <w:div w:id="230237907">
              <w:marLeft w:val="0"/>
              <w:marRight w:val="0"/>
              <w:marTop w:val="0"/>
              <w:marBottom w:val="0"/>
              <w:divBdr>
                <w:top w:val="none" w:sz="0" w:space="0" w:color="auto"/>
                <w:left w:val="none" w:sz="0" w:space="0" w:color="auto"/>
                <w:bottom w:val="none" w:sz="0" w:space="0" w:color="auto"/>
                <w:right w:val="none" w:sz="0" w:space="0" w:color="auto"/>
              </w:divBdr>
            </w:div>
            <w:div w:id="214049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08040">
      <w:bodyDiv w:val="1"/>
      <w:marLeft w:val="0"/>
      <w:marRight w:val="0"/>
      <w:marTop w:val="0"/>
      <w:marBottom w:val="0"/>
      <w:divBdr>
        <w:top w:val="none" w:sz="0" w:space="0" w:color="auto"/>
        <w:left w:val="none" w:sz="0" w:space="0" w:color="auto"/>
        <w:bottom w:val="none" w:sz="0" w:space="0" w:color="auto"/>
        <w:right w:val="none" w:sz="0" w:space="0" w:color="auto"/>
      </w:divBdr>
      <w:divsChild>
        <w:div w:id="795175719">
          <w:marLeft w:val="0"/>
          <w:marRight w:val="0"/>
          <w:marTop w:val="0"/>
          <w:marBottom w:val="0"/>
          <w:divBdr>
            <w:top w:val="none" w:sz="0" w:space="0" w:color="auto"/>
            <w:left w:val="none" w:sz="0" w:space="0" w:color="auto"/>
            <w:bottom w:val="none" w:sz="0" w:space="0" w:color="auto"/>
            <w:right w:val="none" w:sz="0" w:space="0" w:color="auto"/>
          </w:divBdr>
          <w:divsChild>
            <w:div w:id="24441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5470">
      <w:bodyDiv w:val="1"/>
      <w:marLeft w:val="0"/>
      <w:marRight w:val="0"/>
      <w:marTop w:val="0"/>
      <w:marBottom w:val="0"/>
      <w:divBdr>
        <w:top w:val="none" w:sz="0" w:space="0" w:color="auto"/>
        <w:left w:val="none" w:sz="0" w:space="0" w:color="auto"/>
        <w:bottom w:val="none" w:sz="0" w:space="0" w:color="auto"/>
        <w:right w:val="none" w:sz="0" w:space="0" w:color="auto"/>
      </w:divBdr>
      <w:divsChild>
        <w:div w:id="1709834256">
          <w:marLeft w:val="0"/>
          <w:marRight w:val="0"/>
          <w:marTop w:val="0"/>
          <w:marBottom w:val="0"/>
          <w:divBdr>
            <w:top w:val="none" w:sz="0" w:space="0" w:color="auto"/>
            <w:left w:val="none" w:sz="0" w:space="0" w:color="auto"/>
            <w:bottom w:val="none" w:sz="0" w:space="0" w:color="auto"/>
            <w:right w:val="none" w:sz="0" w:space="0" w:color="auto"/>
          </w:divBdr>
          <w:divsChild>
            <w:div w:id="1626430398">
              <w:marLeft w:val="0"/>
              <w:marRight w:val="0"/>
              <w:marTop w:val="0"/>
              <w:marBottom w:val="0"/>
              <w:divBdr>
                <w:top w:val="none" w:sz="0" w:space="0" w:color="auto"/>
                <w:left w:val="none" w:sz="0" w:space="0" w:color="auto"/>
                <w:bottom w:val="none" w:sz="0" w:space="0" w:color="auto"/>
                <w:right w:val="none" w:sz="0" w:space="0" w:color="auto"/>
              </w:divBdr>
            </w:div>
            <w:div w:id="475727660">
              <w:marLeft w:val="0"/>
              <w:marRight w:val="0"/>
              <w:marTop w:val="0"/>
              <w:marBottom w:val="0"/>
              <w:divBdr>
                <w:top w:val="none" w:sz="0" w:space="0" w:color="auto"/>
                <w:left w:val="none" w:sz="0" w:space="0" w:color="auto"/>
                <w:bottom w:val="none" w:sz="0" w:space="0" w:color="auto"/>
                <w:right w:val="none" w:sz="0" w:space="0" w:color="auto"/>
              </w:divBdr>
            </w:div>
            <w:div w:id="971406609">
              <w:marLeft w:val="0"/>
              <w:marRight w:val="0"/>
              <w:marTop w:val="0"/>
              <w:marBottom w:val="0"/>
              <w:divBdr>
                <w:top w:val="none" w:sz="0" w:space="0" w:color="auto"/>
                <w:left w:val="none" w:sz="0" w:space="0" w:color="auto"/>
                <w:bottom w:val="none" w:sz="0" w:space="0" w:color="auto"/>
                <w:right w:val="none" w:sz="0" w:space="0" w:color="auto"/>
              </w:divBdr>
            </w:div>
            <w:div w:id="697975787">
              <w:marLeft w:val="0"/>
              <w:marRight w:val="0"/>
              <w:marTop w:val="0"/>
              <w:marBottom w:val="0"/>
              <w:divBdr>
                <w:top w:val="none" w:sz="0" w:space="0" w:color="auto"/>
                <w:left w:val="none" w:sz="0" w:space="0" w:color="auto"/>
                <w:bottom w:val="none" w:sz="0" w:space="0" w:color="auto"/>
                <w:right w:val="none" w:sz="0" w:space="0" w:color="auto"/>
              </w:divBdr>
            </w:div>
            <w:div w:id="544490438">
              <w:marLeft w:val="0"/>
              <w:marRight w:val="0"/>
              <w:marTop w:val="0"/>
              <w:marBottom w:val="0"/>
              <w:divBdr>
                <w:top w:val="none" w:sz="0" w:space="0" w:color="auto"/>
                <w:left w:val="none" w:sz="0" w:space="0" w:color="auto"/>
                <w:bottom w:val="none" w:sz="0" w:space="0" w:color="auto"/>
                <w:right w:val="none" w:sz="0" w:space="0" w:color="auto"/>
              </w:divBdr>
            </w:div>
            <w:div w:id="430468221">
              <w:marLeft w:val="0"/>
              <w:marRight w:val="0"/>
              <w:marTop w:val="0"/>
              <w:marBottom w:val="0"/>
              <w:divBdr>
                <w:top w:val="none" w:sz="0" w:space="0" w:color="auto"/>
                <w:left w:val="none" w:sz="0" w:space="0" w:color="auto"/>
                <w:bottom w:val="none" w:sz="0" w:space="0" w:color="auto"/>
                <w:right w:val="none" w:sz="0" w:space="0" w:color="auto"/>
              </w:divBdr>
            </w:div>
            <w:div w:id="613170196">
              <w:marLeft w:val="0"/>
              <w:marRight w:val="0"/>
              <w:marTop w:val="0"/>
              <w:marBottom w:val="0"/>
              <w:divBdr>
                <w:top w:val="none" w:sz="0" w:space="0" w:color="auto"/>
                <w:left w:val="none" w:sz="0" w:space="0" w:color="auto"/>
                <w:bottom w:val="none" w:sz="0" w:space="0" w:color="auto"/>
                <w:right w:val="none" w:sz="0" w:space="0" w:color="auto"/>
              </w:divBdr>
            </w:div>
            <w:div w:id="1756900254">
              <w:marLeft w:val="0"/>
              <w:marRight w:val="0"/>
              <w:marTop w:val="0"/>
              <w:marBottom w:val="0"/>
              <w:divBdr>
                <w:top w:val="none" w:sz="0" w:space="0" w:color="auto"/>
                <w:left w:val="none" w:sz="0" w:space="0" w:color="auto"/>
                <w:bottom w:val="none" w:sz="0" w:space="0" w:color="auto"/>
                <w:right w:val="none" w:sz="0" w:space="0" w:color="auto"/>
              </w:divBdr>
            </w:div>
            <w:div w:id="1628512041">
              <w:marLeft w:val="0"/>
              <w:marRight w:val="0"/>
              <w:marTop w:val="0"/>
              <w:marBottom w:val="0"/>
              <w:divBdr>
                <w:top w:val="none" w:sz="0" w:space="0" w:color="auto"/>
                <w:left w:val="none" w:sz="0" w:space="0" w:color="auto"/>
                <w:bottom w:val="none" w:sz="0" w:space="0" w:color="auto"/>
                <w:right w:val="none" w:sz="0" w:space="0" w:color="auto"/>
              </w:divBdr>
            </w:div>
            <w:div w:id="121964969">
              <w:marLeft w:val="0"/>
              <w:marRight w:val="0"/>
              <w:marTop w:val="0"/>
              <w:marBottom w:val="0"/>
              <w:divBdr>
                <w:top w:val="none" w:sz="0" w:space="0" w:color="auto"/>
                <w:left w:val="none" w:sz="0" w:space="0" w:color="auto"/>
                <w:bottom w:val="none" w:sz="0" w:space="0" w:color="auto"/>
                <w:right w:val="none" w:sz="0" w:space="0" w:color="auto"/>
              </w:divBdr>
            </w:div>
            <w:div w:id="860975978">
              <w:marLeft w:val="0"/>
              <w:marRight w:val="0"/>
              <w:marTop w:val="0"/>
              <w:marBottom w:val="0"/>
              <w:divBdr>
                <w:top w:val="none" w:sz="0" w:space="0" w:color="auto"/>
                <w:left w:val="none" w:sz="0" w:space="0" w:color="auto"/>
                <w:bottom w:val="none" w:sz="0" w:space="0" w:color="auto"/>
                <w:right w:val="none" w:sz="0" w:space="0" w:color="auto"/>
              </w:divBdr>
            </w:div>
            <w:div w:id="1715806798">
              <w:marLeft w:val="0"/>
              <w:marRight w:val="0"/>
              <w:marTop w:val="0"/>
              <w:marBottom w:val="0"/>
              <w:divBdr>
                <w:top w:val="none" w:sz="0" w:space="0" w:color="auto"/>
                <w:left w:val="none" w:sz="0" w:space="0" w:color="auto"/>
                <w:bottom w:val="none" w:sz="0" w:space="0" w:color="auto"/>
                <w:right w:val="none" w:sz="0" w:space="0" w:color="auto"/>
              </w:divBdr>
            </w:div>
            <w:div w:id="537593137">
              <w:marLeft w:val="0"/>
              <w:marRight w:val="0"/>
              <w:marTop w:val="0"/>
              <w:marBottom w:val="0"/>
              <w:divBdr>
                <w:top w:val="none" w:sz="0" w:space="0" w:color="auto"/>
                <w:left w:val="none" w:sz="0" w:space="0" w:color="auto"/>
                <w:bottom w:val="none" w:sz="0" w:space="0" w:color="auto"/>
                <w:right w:val="none" w:sz="0" w:space="0" w:color="auto"/>
              </w:divBdr>
            </w:div>
            <w:div w:id="992415018">
              <w:marLeft w:val="0"/>
              <w:marRight w:val="0"/>
              <w:marTop w:val="0"/>
              <w:marBottom w:val="0"/>
              <w:divBdr>
                <w:top w:val="none" w:sz="0" w:space="0" w:color="auto"/>
                <w:left w:val="none" w:sz="0" w:space="0" w:color="auto"/>
                <w:bottom w:val="none" w:sz="0" w:space="0" w:color="auto"/>
                <w:right w:val="none" w:sz="0" w:space="0" w:color="auto"/>
              </w:divBdr>
            </w:div>
            <w:div w:id="426969575">
              <w:marLeft w:val="0"/>
              <w:marRight w:val="0"/>
              <w:marTop w:val="0"/>
              <w:marBottom w:val="0"/>
              <w:divBdr>
                <w:top w:val="none" w:sz="0" w:space="0" w:color="auto"/>
                <w:left w:val="none" w:sz="0" w:space="0" w:color="auto"/>
                <w:bottom w:val="none" w:sz="0" w:space="0" w:color="auto"/>
                <w:right w:val="none" w:sz="0" w:space="0" w:color="auto"/>
              </w:divBdr>
            </w:div>
            <w:div w:id="1712923041">
              <w:marLeft w:val="0"/>
              <w:marRight w:val="0"/>
              <w:marTop w:val="0"/>
              <w:marBottom w:val="0"/>
              <w:divBdr>
                <w:top w:val="none" w:sz="0" w:space="0" w:color="auto"/>
                <w:left w:val="none" w:sz="0" w:space="0" w:color="auto"/>
                <w:bottom w:val="none" w:sz="0" w:space="0" w:color="auto"/>
                <w:right w:val="none" w:sz="0" w:space="0" w:color="auto"/>
              </w:divBdr>
            </w:div>
            <w:div w:id="600066337">
              <w:marLeft w:val="0"/>
              <w:marRight w:val="0"/>
              <w:marTop w:val="0"/>
              <w:marBottom w:val="0"/>
              <w:divBdr>
                <w:top w:val="none" w:sz="0" w:space="0" w:color="auto"/>
                <w:left w:val="none" w:sz="0" w:space="0" w:color="auto"/>
                <w:bottom w:val="none" w:sz="0" w:space="0" w:color="auto"/>
                <w:right w:val="none" w:sz="0" w:space="0" w:color="auto"/>
              </w:divBdr>
            </w:div>
            <w:div w:id="306983327">
              <w:marLeft w:val="0"/>
              <w:marRight w:val="0"/>
              <w:marTop w:val="0"/>
              <w:marBottom w:val="0"/>
              <w:divBdr>
                <w:top w:val="none" w:sz="0" w:space="0" w:color="auto"/>
                <w:left w:val="none" w:sz="0" w:space="0" w:color="auto"/>
                <w:bottom w:val="none" w:sz="0" w:space="0" w:color="auto"/>
                <w:right w:val="none" w:sz="0" w:space="0" w:color="auto"/>
              </w:divBdr>
            </w:div>
            <w:div w:id="1151020300">
              <w:marLeft w:val="0"/>
              <w:marRight w:val="0"/>
              <w:marTop w:val="0"/>
              <w:marBottom w:val="0"/>
              <w:divBdr>
                <w:top w:val="none" w:sz="0" w:space="0" w:color="auto"/>
                <w:left w:val="none" w:sz="0" w:space="0" w:color="auto"/>
                <w:bottom w:val="none" w:sz="0" w:space="0" w:color="auto"/>
                <w:right w:val="none" w:sz="0" w:space="0" w:color="auto"/>
              </w:divBdr>
            </w:div>
            <w:div w:id="1027028073">
              <w:marLeft w:val="0"/>
              <w:marRight w:val="0"/>
              <w:marTop w:val="0"/>
              <w:marBottom w:val="0"/>
              <w:divBdr>
                <w:top w:val="none" w:sz="0" w:space="0" w:color="auto"/>
                <w:left w:val="none" w:sz="0" w:space="0" w:color="auto"/>
                <w:bottom w:val="none" w:sz="0" w:space="0" w:color="auto"/>
                <w:right w:val="none" w:sz="0" w:space="0" w:color="auto"/>
              </w:divBdr>
            </w:div>
            <w:div w:id="1048071849">
              <w:marLeft w:val="0"/>
              <w:marRight w:val="0"/>
              <w:marTop w:val="0"/>
              <w:marBottom w:val="0"/>
              <w:divBdr>
                <w:top w:val="none" w:sz="0" w:space="0" w:color="auto"/>
                <w:left w:val="none" w:sz="0" w:space="0" w:color="auto"/>
                <w:bottom w:val="none" w:sz="0" w:space="0" w:color="auto"/>
                <w:right w:val="none" w:sz="0" w:space="0" w:color="auto"/>
              </w:divBdr>
            </w:div>
            <w:div w:id="1536625473">
              <w:marLeft w:val="0"/>
              <w:marRight w:val="0"/>
              <w:marTop w:val="0"/>
              <w:marBottom w:val="0"/>
              <w:divBdr>
                <w:top w:val="none" w:sz="0" w:space="0" w:color="auto"/>
                <w:left w:val="none" w:sz="0" w:space="0" w:color="auto"/>
                <w:bottom w:val="none" w:sz="0" w:space="0" w:color="auto"/>
                <w:right w:val="none" w:sz="0" w:space="0" w:color="auto"/>
              </w:divBdr>
            </w:div>
            <w:div w:id="1194349133">
              <w:marLeft w:val="0"/>
              <w:marRight w:val="0"/>
              <w:marTop w:val="0"/>
              <w:marBottom w:val="0"/>
              <w:divBdr>
                <w:top w:val="none" w:sz="0" w:space="0" w:color="auto"/>
                <w:left w:val="none" w:sz="0" w:space="0" w:color="auto"/>
                <w:bottom w:val="none" w:sz="0" w:space="0" w:color="auto"/>
                <w:right w:val="none" w:sz="0" w:space="0" w:color="auto"/>
              </w:divBdr>
            </w:div>
            <w:div w:id="2081443255">
              <w:marLeft w:val="0"/>
              <w:marRight w:val="0"/>
              <w:marTop w:val="0"/>
              <w:marBottom w:val="0"/>
              <w:divBdr>
                <w:top w:val="none" w:sz="0" w:space="0" w:color="auto"/>
                <w:left w:val="none" w:sz="0" w:space="0" w:color="auto"/>
                <w:bottom w:val="none" w:sz="0" w:space="0" w:color="auto"/>
                <w:right w:val="none" w:sz="0" w:space="0" w:color="auto"/>
              </w:divBdr>
            </w:div>
            <w:div w:id="136187230">
              <w:marLeft w:val="0"/>
              <w:marRight w:val="0"/>
              <w:marTop w:val="0"/>
              <w:marBottom w:val="0"/>
              <w:divBdr>
                <w:top w:val="none" w:sz="0" w:space="0" w:color="auto"/>
                <w:left w:val="none" w:sz="0" w:space="0" w:color="auto"/>
                <w:bottom w:val="none" w:sz="0" w:space="0" w:color="auto"/>
                <w:right w:val="none" w:sz="0" w:space="0" w:color="auto"/>
              </w:divBdr>
            </w:div>
            <w:div w:id="1599096568">
              <w:marLeft w:val="0"/>
              <w:marRight w:val="0"/>
              <w:marTop w:val="0"/>
              <w:marBottom w:val="0"/>
              <w:divBdr>
                <w:top w:val="none" w:sz="0" w:space="0" w:color="auto"/>
                <w:left w:val="none" w:sz="0" w:space="0" w:color="auto"/>
                <w:bottom w:val="none" w:sz="0" w:space="0" w:color="auto"/>
                <w:right w:val="none" w:sz="0" w:space="0" w:color="auto"/>
              </w:divBdr>
            </w:div>
            <w:div w:id="1011645836">
              <w:marLeft w:val="0"/>
              <w:marRight w:val="0"/>
              <w:marTop w:val="0"/>
              <w:marBottom w:val="0"/>
              <w:divBdr>
                <w:top w:val="none" w:sz="0" w:space="0" w:color="auto"/>
                <w:left w:val="none" w:sz="0" w:space="0" w:color="auto"/>
                <w:bottom w:val="none" w:sz="0" w:space="0" w:color="auto"/>
                <w:right w:val="none" w:sz="0" w:space="0" w:color="auto"/>
              </w:divBdr>
            </w:div>
            <w:div w:id="1853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31127">
      <w:bodyDiv w:val="1"/>
      <w:marLeft w:val="0"/>
      <w:marRight w:val="0"/>
      <w:marTop w:val="0"/>
      <w:marBottom w:val="0"/>
      <w:divBdr>
        <w:top w:val="none" w:sz="0" w:space="0" w:color="auto"/>
        <w:left w:val="none" w:sz="0" w:space="0" w:color="auto"/>
        <w:bottom w:val="none" w:sz="0" w:space="0" w:color="auto"/>
        <w:right w:val="none" w:sz="0" w:space="0" w:color="auto"/>
      </w:divBdr>
      <w:divsChild>
        <w:div w:id="1838881026">
          <w:marLeft w:val="0"/>
          <w:marRight w:val="0"/>
          <w:marTop w:val="0"/>
          <w:marBottom w:val="0"/>
          <w:divBdr>
            <w:top w:val="none" w:sz="0" w:space="0" w:color="auto"/>
            <w:left w:val="none" w:sz="0" w:space="0" w:color="auto"/>
            <w:bottom w:val="none" w:sz="0" w:space="0" w:color="auto"/>
            <w:right w:val="none" w:sz="0" w:space="0" w:color="auto"/>
          </w:divBdr>
          <w:divsChild>
            <w:div w:id="87578104">
              <w:marLeft w:val="0"/>
              <w:marRight w:val="0"/>
              <w:marTop w:val="0"/>
              <w:marBottom w:val="0"/>
              <w:divBdr>
                <w:top w:val="none" w:sz="0" w:space="0" w:color="auto"/>
                <w:left w:val="none" w:sz="0" w:space="0" w:color="auto"/>
                <w:bottom w:val="none" w:sz="0" w:space="0" w:color="auto"/>
                <w:right w:val="none" w:sz="0" w:space="0" w:color="auto"/>
              </w:divBdr>
            </w:div>
            <w:div w:id="141780335">
              <w:marLeft w:val="0"/>
              <w:marRight w:val="0"/>
              <w:marTop w:val="0"/>
              <w:marBottom w:val="0"/>
              <w:divBdr>
                <w:top w:val="none" w:sz="0" w:space="0" w:color="auto"/>
                <w:left w:val="none" w:sz="0" w:space="0" w:color="auto"/>
                <w:bottom w:val="none" w:sz="0" w:space="0" w:color="auto"/>
                <w:right w:val="none" w:sz="0" w:space="0" w:color="auto"/>
              </w:divBdr>
            </w:div>
            <w:div w:id="171456810">
              <w:marLeft w:val="0"/>
              <w:marRight w:val="0"/>
              <w:marTop w:val="0"/>
              <w:marBottom w:val="0"/>
              <w:divBdr>
                <w:top w:val="none" w:sz="0" w:space="0" w:color="auto"/>
                <w:left w:val="none" w:sz="0" w:space="0" w:color="auto"/>
                <w:bottom w:val="none" w:sz="0" w:space="0" w:color="auto"/>
                <w:right w:val="none" w:sz="0" w:space="0" w:color="auto"/>
              </w:divBdr>
            </w:div>
            <w:div w:id="175536951">
              <w:marLeft w:val="0"/>
              <w:marRight w:val="0"/>
              <w:marTop w:val="0"/>
              <w:marBottom w:val="0"/>
              <w:divBdr>
                <w:top w:val="none" w:sz="0" w:space="0" w:color="auto"/>
                <w:left w:val="none" w:sz="0" w:space="0" w:color="auto"/>
                <w:bottom w:val="none" w:sz="0" w:space="0" w:color="auto"/>
                <w:right w:val="none" w:sz="0" w:space="0" w:color="auto"/>
              </w:divBdr>
            </w:div>
            <w:div w:id="277881048">
              <w:marLeft w:val="0"/>
              <w:marRight w:val="0"/>
              <w:marTop w:val="0"/>
              <w:marBottom w:val="0"/>
              <w:divBdr>
                <w:top w:val="none" w:sz="0" w:space="0" w:color="auto"/>
                <w:left w:val="none" w:sz="0" w:space="0" w:color="auto"/>
                <w:bottom w:val="none" w:sz="0" w:space="0" w:color="auto"/>
                <w:right w:val="none" w:sz="0" w:space="0" w:color="auto"/>
              </w:divBdr>
            </w:div>
            <w:div w:id="336925521">
              <w:marLeft w:val="0"/>
              <w:marRight w:val="0"/>
              <w:marTop w:val="0"/>
              <w:marBottom w:val="0"/>
              <w:divBdr>
                <w:top w:val="none" w:sz="0" w:space="0" w:color="auto"/>
                <w:left w:val="none" w:sz="0" w:space="0" w:color="auto"/>
                <w:bottom w:val="none" w:sz="0" w:space="0" w:color="auto"/>
                <w:right w:val="none" w:sz="0" w:space="0" w:color="auto"/>
              </w:divBdr>
            </w:div>
            <w:div w:id="448597491">
              <w:marLeft w:val="0"/>
              <w:marRight w:val="0"/>
              <w:marTop w:val="0"/>
              <w:marBottom w:val="0"/>
              <w:divBdr>
                <w:top w:val="none" w:sz="0" w:space="0" w:color="auto"/>
                <w:left w:val="none" w:sz="0" w:space="0" w:color="auto"/>
                <w:bottom w:val="none" w:sz="0" w:space="0" w:color="auto"/>
                <w:right w:val="none" w:sz="0" w:space="0" w:color="auto"/>
              </w:divBdr>
            </w:div>
            <w:div w:id="454952878">
              <w:marLeft w:val="0"/>
              <w:marRight w:val="0"/>
              <w:marTop w:val="0"/>
              <w:marBottom w:val="0"/>
              <w:divBdr>
                <w:top w:val="none" w:sz="0" w:space="0" w:color="auto"/>
                <w:left w:val="none" w:sz="0" w:space="0" w:color="auto"/>
                <w:bottom w:val="none" w:sz="0" w:space="0" w:color="auto"/>
                <w:right w:val="none" w:sz="0" w:space="0" w:color="auto"/>
              </w:divBdr>
            </w:div>
            <w:div w:id="463350273">
              <w:marLeft w:val="0"/>
              <w:marRight w:val="0"/>
              <w:marTop w:val="0"/>
              <w:marBottom w:val="0"/>
              <w:divBdr>
                <w:top w:val="none" w:sz="0" w:space="0" w:color="auto"/>
                <w:left w:val="none" w:sz="0" w:space="0" w:color="auto"/>
                <w:bottom w:val="none" w:sz="0" w:space="0" w:color="auto"/>
                <w:right w:val="none" w:sz="0" w:space="0" w:color="auto"/>
              </w:divBdr>
            </w:div>
            <w:div w:id="565649807">
              <w:marLeft w:val="0"/>
              <w:marRight w:val="0"/>
              <w:marTop w:val="0"/>
              <w:marBottom w:val="0"/>
              <w:divBdr>
                <w:top w:val="none" w:sz="0" w:space="0" w:color="auto"/>
                <w:left w:val="none" w:sz="0" w:space="0" w:color="auto"/>
                <w:bottom w:val="none" w:sz="0" w:space="0" w:color="auto"/>
                <w:right w:val="none" w:sz="0" w:space="0" w:color="auto"/>
              </w:divBdr>
            </w:div>
            <w:div w:id="576332195">
              <w:marLeft w:val="0"/>
              <w:marRight w:val="0"/>
              <w:marTop w:val="0"/>
              <w:marBottom w:val="0"/>
              <w:divBdr>
                <w:top w:val="none" w:sz="0" w:space="0" w:color="auto"/>
                <w:left w:val="none" w:sz="0" w:space="0" w:color="auto"/>
                <w:bottom w:val="none" w:sz="0" w:space="0" w:color="auto"/>
                <w:right w:val="none" w:sz="0" w:space="0" w:color="auto"/>
              </w:divBdr>
            </w:div>
            <w:div w:id="587736691">
              <w:marLeft w:val="0"/>
              <w:marRight w:val="0"/>
              <w:marTop w:val="0"/>
              <w:marBottom w:val="0"/>
              <w:divBdr>
                <w:top w:val="none" w:sz="0" w:space="0" w:color="auto"/>
                <w:left w:val="none" w:sz="0" w:space="0" w:color="auto"/>
                <w:bottom w:val="none" w:sz="0" w:space="0" w:color="auto"/>
                <w:right w:val="none" w:sz="0" w:space="0" w:color="auto"/>
              </w:divBdr>
            </w:div>
            <w:div w:id="665938699">
              <w:marLeft w:val="0"/>
              <w:marRight w:val="0"/>
              <w:marTop w:val="0"/>
              <w:marBottom w:val="0"/>
              <w:divBdr>
                <w:top w:val="none" w:sz="0" w:space="0" w:color="auto"/>
                <w:left w:val="none" w:sz="0" w:space="0" w:color="auto"/>
                <w:bottom w:val="none" w:sz="0" w:space="0" w:color="auto"/>
                <w:right w:val="none" w:sz="0" w:space="0" w:color="auto"/>
              </w:divBdr>
            </w:div>
            <w:div w:id="668868327">
              <w:marLeft w:val="0"/>
              <w:marRight w:val="0"/>
              <w:marTop w:val="0"/>
              <w:marBottom w:val="0"/>
              <w:divBdr>
                <w:top w:val="none" w:sz="0" w:space="0" w:color="auto"/>
                <w:left w:val="none" w:sz="0" w:space="0" w:color="auto"/>
                <w:bottom w:val="none" w:sz="0" w:space="0" w:color="auto"/>
                <w:right w:val="none" w:sz="0" w:space="0" w:color="auto"/>
              </w:divBdr>
            </w:div>
            <w:div w:id="719207299">
              <w:marLeft w:val="0"/>
              <w:marRight w:val="0"/>
              <w:marTop w:val="0"/>
              <w:marBottom w:val="0"/>
              <w:divBdr>
                <w:top w:val="none" w:sz="0" w:space="0" w:color="auto"/>
                <w:left w:val="none" w:sz="0" w:space="0" w:color="auto"/>
                <w:bottom w:val="none" w:sz="0" w:space="0" w:color="auto"/>
                <w:right w:val="none" w:sz="0" w:space="0" w:color="auto"/>
              </w:divBdr>
            </w:div>
            <w:div w:id="736706598">
              <w:marLeft w:val="0"/>
              <w:marRight w:val="0"/>
              <w:marTop w:val="0"/>
              <w:marBottom w:val="0"/>
              <w:divBdr>
                <w:top w:val="none" w:sz="0" w:space="0" w:color="auto"/>
                <w:left w:val="none" w:sz="0" w:space="0" w:color="auto"/>
                <w:bottom w:val="none" w:sz="0" w:space="0" w:color="auto"/>
                <w:right w:val="none" w:sz="0" w:space="0" w:color="auto"/>
              </w:divBdr>
            </w:div>
            <w:div w:id="767426815">
              <w:marLeft w:val="0"/>
              <w:marRight w:val="0"/>
              <w:marTop w:val="0"/>
              <w:marBottom w:val="0"/>
              <w:divBdr>
                <w:top w:val="none" w:sz="0" w:space="0" w:color="auto"/>
                <w:left w:val="none" w:sz="0" w:space="0" w:color="auto"/>
                <w:bottom w:val="none" w:sz="0" w:space="0" w:color="auto"/>
                <w:right w:val="none" w:sz="0" w:space="0" w:color="auto"/>
              </w:divBdr>
            </w:div>
            <w:div w:id="809981627">
              <w:marLeft w:val="0"/>
              <w:marRight w:val="0"/>
              <w:marTop w:val="0"/>
              <w:marBottom w:val="0"/>
              <w:divBdr>
                <w:top w:val="none" w:sz="0" w:space="0" w:color="auto"/>
                <w:left w:val="none" w:sz="0" w:space="0" w:color="auto"/>
                <w:bottom w:val="none" w:sz="0" w:space="0" w:color="auto"/>
                <w:right w:val="none" w:sz="0" w:space="0" w:color="auto"/>
              </w:divBdr>
            </w:div>
            <w:div w:id="827207451">
              <w:marLeft w:val="0"/>
              <w:marRight w:val="0"/>
              <w:marTop w:val="0"/>
              <w:marBottom w:val="0"/>
              <w:divBdr>
                <w:top w:val="none" w:sz="0" w:space="0" w:color="auto"/>
                <w:left w:val="none" w:sz="0" w:space="0" w:color="auto"/>
                <w:bottom w:val="none" w:sz="0" w:space="0" w:color="auto"/>
                <w:right w:val="none" w:sz="0" w:space="0" w:color="auto"/>
              </w:divBdr>
            </w:div>
            <w:div w:id="877863233">
              <w:marLeft w:val="0"/>
              <w:marRight w:val="0"/>
              <w:marTop w:val="0"/>
              <w:marBottom w:val="0"/>
              <w:divBdr>
                <w:top w:val="none" w:sz="0" w:space="0" w:color="auto"/>
                <w:left w:val="none" w:sz="0" w:space="0" w:color="auto"/>
                <w:bottom w:val="none" w:sz="0" w:space="0" w:color="auto"/>
                <w:right w:val="none" w:sz="0" w:space="0" w:color="auto"/>
              </w:divBdr>
            </w:div>
            <w:div w:id="989674888">
              <w:marLeft w:val="0"/>
              <w:marRight w:val="0"/>
              <w:marTop w:val="0"/>
              <w:marBottom w:val="0"/>
              <w:divBdr>
                <w:top w:val="none" w:sz="0" w:space="0" w:color="auto"/>
                <w:left w:val="none" w:sz="0" w:space="0" w:color="auto"/>
                <w:bottom w:val="none" w:sz="0" w:space="0" w:color="auto"/>
                <w:right w:val="none" w:sz="0" w:space="0" w:color="auto"/>
              </w:divBdr>
            </w:div>
            <w:div w:id="1032271449">
              <w:marLeft w:val="0"/>
              <w:marRight w:val="0"/>
              <w:marTop w:val="0"/>
              <w:marBottom w:val="0"/>
              <w:divBdr>
                <w:top w:val="none" w:sz="0" w:space="0" w:color="auto"/>
                <w:left w:val="none" w:sz="0" w:space="0" w:color="auto"/>
                <w:bottom w:val="none" w:sz="0" w:space="0" w:color="auto"/>
                <w:right w:val="none" w:sz="0" w:space="0" w:color="auto"/>
              </w:divBdr>
            </w:div>
            <w:div w:id="1316491556">
              <w:marLeft w:val="0"/>
              <w:marRight w:val="0"/>
              <w:marTop w:val="0"/>
              <w:marBottom w:val="0"/>
              <w:divBdr>
                <w:top w:val="none" w:sz="0" w:space="0" w:color="auto"/>
                <w:left w:val="none" w:sz="0" w:space="0" w:color="auto"/>
                <w:bottom w:val="none" w:sz="0" w:space="0" w:color="auto"/>
                <w:right w:val="none" w:sz="0" w:space="0" w:color="auto"/>
              </w:divBdr>
            </w:div>
            <w:div w:id="1404525501">
              <w:marLeft w:val="0"/>
              <w:marRight w:val="0"/>
              <w:marTop w:val="0"/>
              <w:marBottom w:val="0"/>
              <w:divBdr>
                <w:top w:val="none" w:sz="0" w:space="0" w:color="auto"/>
                <w:left w:val="none" w:sz="0" w:space="0" w:color="auto"/>
                <w:bottom w:val="none" w:sz="0" w:space="0" w:color="auto"/>
                <w:right w:val="none" w:sz="0" w:space="0" w:color="auto"/>
              </w:divBdr>
            </w:div>
            <w:div w:id="1449468707">
              <w:marLeft w:val="0"/>
              <w:marRight w:val="0"/>
              <w:marTop w:val="0"/>
              <w:marBottom w:val="0"/>
              <w:divBdr>
                <w:top w:val="none" w:sz="0" w:space="0" w:color="auto"/>
                <w:left w:val="none" w:sz="0" w:space="0" w:color="auto"/>
                <w:bottom w:val="none" w:sz="0" w:space="0" w:color="auto"/>
                <w:right w:val="none" w:sz="0" w:space="0" w:color="auto"/>
              </w:divBdr>
            </w:div>
            <w:div w:id="1450390417">
              <w:marLeft w:val="0"/>
              <w:marRight w:val="0"/>
              <w:marTop w:val="0"/>
              <w:marBottom w:val="0"/>
              <w:divBdr>
                <w:top w:val="none" w:sz="0" w:space="0" w:color="auto"/>
                <w:left w:val="none" w:sz="0" w:space="0" w:color="auto"/>
                <w:bottom w:val="none" w:sz="0" w:space="0" w:color="auto"/>
                <w:right w:val="none" w:sz="0" w:space="0" w:color="auto"/>
              </w:divBdr>
            </w:div>
            <w:div w:id="1564949467">
              <w:marLeft w:val="0"/>
              <w:marRight w:val="0"/>
              <w:marTop w:val="0"/>
              <w:marBottom w:val="0"/>
              <w:divBdr>
                <w:top w:val="none" w:sz="0" w:space="0" w:color="auto"/>
                <w:left w:val="none" w:sz="0" w:space="0" w:color="auto"/>
                <w:bottom w:val="none" w:sz="0" w:space="0" w:color="auto"/>
                <w:right w:val="none" w:sz="0" w:space="0" w:color="auto"/>
              </w:divBdr>
            </w:div>
            <w:div w:id="1965576471">
              <w:marLeft w:val="0"/>
              <w:marRight w:val="0"/>
              <w:marTop w:val="0"/>
              <w:marBottom w:val="0"/>
              <w:divBdr>
                <w:top w:val="none" w:sz="0" w:space="0" w:color="auto"/>
                <w:left w:val="none" w:sz="0" w:space="0" w:color="auto"/>
                <w:bottom w:val="none" w:sz="0" w:space="0" w:color="auto"/>
                <w:right w:val="none" w:sz="0" w:space="0" w:color="auto"/>
              </w:divBdr>
            </w:div>
            <w:div w:id="2018606385">
              <w:marLeft w:val="0"/>
              <w:marRight w:val="0"/>
              <w:marTop w:val="0"/>
              <w:marBottom w:val="0"/>
              <w:divBdr>
                <w:top w:val="none" w:sz="0" w:space="0" w:color="auto"/>
                <w:left w:val="none" w:sz="0" w:space="0" w:color="auto"/>
                <w:bottom w:val="none" w:sz="0" w:space="0" w:color="auto"/>
                <w:right w:val="none" w:sz="0" w:space="0" w:color="auto"/>
              </w:divBdr>
            </w:div>
            <w:div w:id="2061587670">
              <w:marLeft w:val="0"/>
              <w:marRight w:val="0"/>
              <w:marTop w:val="0"/>
              <w:marBottom w:val="0"/>
              <w:divBdr>
                <w:top w:val="none" w:sz="0" w:space="0" w:color="auto"/>
                <w:left w:val="none" w:sz="0" w:space="0" w:color="auto"/>
                <w:bottom w:val="none" w:sz="0" w:space="0" w:color="auto"/>
                <w:right w:val="none" w:sz="0" w:space="0" w:color="auto"/>
              </w:divBdr>
            </w:div>
            <w:div w:id="2089763355">
              <w:marLeft w:val="0"/>
              <w:marRight w:val="0"/>
              <w:marTop w:val="0"/>
              <w:marBottom w:val="0"/>
              <w:divBdr>
                <w:top w:val="none" w:sz="0" w:space="0" w:color="auto"/>
                <w:left w:val="none" w:sz="0" w:space="0" w:color="auto"/>
                <w:bottom w:val="none" w:sz="0" w:space="0" w:color="auto"/>
                <w:right w:val="none" w:sz="0" w:space="0" w:color="auto"/>
              </w:divBdr>
            </w:div>
            <w:div w:id="2106731110">
              <w:marLeft w:val="0"/>
              <w:marRight w:val="0"/>
              <w:marTop w:val="0"/>
              <w:marBottom w:val="0"/>
              <w:divBdr>
                <w:top w:val="none" w:sz="0" w:space="0" w:color="auto"/>
                <w:left w:val="none" w:sz="0" w:space="0" w:color="auto"/>
                <w:bottom w:val="none" w:sz="0" w:space="0" w:color="auto"/>
                <w:right w:val="none" w:sz="0" w:space="0" w:color="auto"/>
              </w:divBdr>
            </w:div>
            <w:div w:id="21353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5510">
      <w:bodyDiv w:val="1"/>
      <w:marLeft w:val="0"/>
      <w:marRight w:val="0"/>
      <w:marTop w:val="0"/>
      <w:marBottom w:val="0"/>
      <w:divBdr>
        <w:top w:val="none" w:sz="0" w:space="0" w:color="auto"/>
        <w:left w:val="none" w:sz="0" w:space="0" w:color="auto"/>
        <w:bottom w:val="none" w:sz="0" w:space="0" w:color="auto"/>
        <w:right w:val="none" w:sz="0" w:space="0" w:color="auto"/>
      </w:divBdr>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3278">
      <w:bodyDiv w:val="1"/>
      <w:marLeft w:val="0"/>
      <w:marRight w:val="0"/>
      <w:marTop w:val="0"/>
      <w:marBottom w:val="0"/>
      <w:divBdr>
        <w:top w:val="none" w:sz="0" w:space="0" w:color="auto"/>
        <w:left w:val="none" w:sz="0" w:space="0" w:color="auto"/>
        <w:bottom w:val="none" w:sz="0" w:space="0" w:color="auto"/>
        <w:right w:val="none" w:sz="0" w:space="0" w:color="auto"/>
      </w:divBdr>
    </w:div>
    <w:div w:id="1934775901">
      <w:bodyDiv w:val="1"/>
      <w:marLeft w:val="0"/>
      <w:marRight w:val="0"/>
      <w:marTop w:val="0"/>
      <w:marBottom w:val="0"/>
      <w:divBdr>
        <w:top w:val="none" w:sz="0" w:space="0" w:color="auto"/>
        <w:left w:val="none" w:sz="0" w:space="0" w:color="auto"/>
        <w:bottom w:val="none" w:sz="0" w:space="0" w:color="auto"/>
        <w:right w:val="none" w:sz="0" w:space="0" w:color="auto"/>
      </w:divBdr>
      <w:divsChild>
        <w:div w:id="553853887">
          <w:marLeft w:val="0"/>
          <w:marRight w:val="0"/>
          <w:marTop w:val="0"/>
          <w:marBottom w:val="0"/>
          <w:divBdr>
            <w:top w:val="none" w:sz="0" w:space="0" w:color="auto"/>
            <w:left w:val="none" w:sz="0" w:space="0" w:color="auto"/>
            <w:bottom w:val="none" w:sz="0" w:space="0" w:color="auto"/>
            <w:right w:val="none" w:sz="0" w:space="0" w:color="auto"/>
          </w:divBdr>
          <w:divsChild>
            <w:div w:id="2122412126">
              <w:marLeft w:val="0"/>
              <w:marRight w:val="0"/>
              <w:marTop w:val="0"/>
              <w:marBottom w:val="0"/>
              <w:divBdr>
                <w:top w:val="none" w:sz="0" w:space="0" w:color="auto"/>
                <w:left w:val="none" w:sz="0" w:space="0" w:color="auto"/>
                <w:bottom w:val="none" w:sz="0" w:space="0" w:color="auto"/>
                <w:right w:val="none" w:sz="0" w:space="0" w:color="auto"/>
              </w:divBdr>
            </w:div>
            <w:div w:id="1911891119">
              <w:marLeft w:val="0"/>
              <w:marRight w:val="0"/>
              <w:marTop w:val="0"/>
              <w:marBottom w:val="0"/>
              <w:divBdr>
                <w:top w:val="none" w:sz="0" w:space="0" w:color="auto"/>
                <w:left w:val="none" w:sz="0" w:space="0" w:color="auto"/>
                <w:bottom w:val="none" w:sz="0" w:space="0" w:color="auto"/>
                <w:right w:val="none" w:sz="0" w:space="0" w:color="auto"/>
              </w:divBdr>
            </w:div>
            <w:div w:id="1890797965">
              <w:marLeft w:val="0"/>
              <w:marRight w:val="0"/>
              <w:marTop w:val="0"/>
              <w:marBottom w:val="0"/>
              <w:divBdr>
                <w:top w:val="none" w:sz="0" w:space="0" w:color="auto"/>
                <w:left w:val="none" w:sz="0" w:space="0" w:color="auto"/>
                <w:bottom w:val="none" w:sz="0" w:space="0" w:color="auto"/>
                <w:right w:val="none" w:sz="0" w:space="0" w:color="auto"/>
              </w:divBdr>
            </w:div>
            <w:div w:id="1271820046">
              <w:marLeft w:val="0"/>
              <w:marRight w:val="0"/>
              <w:marTop w:val="0"/>
              <w:marBottom w:val="0"/>
              <w:divBdr>
                <w:top w:val="none" w:sz="0" w:space="0" w:color="auto"/>
                <w:left w:val="none" w:sz="0" w:space="0" w:color="auto"/>
                <w:bottom w:val="none" w:sz="0" w:space="0" w:color="auto"/>
                <w:right w:val="none" w:sz="0" w:space="0" w:color="auto"/>
              </w:divBdr>
            </w:div>
            <w:div w:id="50538220">
              <w:marLeft w:val="0"/>
              <w:marRight w:val="0"/>
              <w:marTop w:val="0"/>
              <w:marBottom w:val="0"/>
              <w:divBdr>
                <w:top w:val="none" w:sz="0" w:space="0" w:color="auto"/>
                <w:left w:val="none" w:sz="0" w:space="0" w:color="auto"/>
                <w:bottom w:val="none" w:sz="0" w:space="0" w:color="auto"/>
                <w:right w:val="none" w:sz="0" w:space="0" w:color="auto"/>
              </w:divBdr>
            </w:div>
            <w:div w:id="1145122833">
              <w:marLeft w:val="0"/>
              <w:marRight w:val="0"/>
              <w:marTop w:val="0"/>
              <w:marBottom w:val="0"/>
              <w:divBdr>
                <w:top w:val="none" w:sz="0" w:space="0" w:color="auto"/>
                <w:left w:val="none" w:sz="0" w:space="0" w:color="auto"/>
                <w:bottom w:val="none" w:sz="0" w:space="0" w:color="auto"/>
                <w:right w:val="none" w:sz="0" w:space="0" w:color="auto"/>
              </w:divBdr>
            </w:div>
            <w:div w:id="22828455">
              <w:marLeft w:val="0"/>
              <w:marRight w:val="0"/>
              <w:marTop w:val="0"/>
              <w:marBottom w:val="0"/>
              <w:divBdr>
                <w:top w:val="none" w:sz="0" w:space="0" w:color="auto"/>
                <w:left w:val="none" w:sz="0" w:space="0" w:color="auto"/>
                <w:bottom w:val="none" w:sz="0" w:space="0" w:color="auto"/>
                <w:right w:val="none" w:sz="0" w:space="0" w:color="auto"/>
              </w:divBdr>
            </w:div>
            <w:div w:id="416751198">
              <w:marLeft w:val="0"/>
              <w:marRight w:val="0"/>
              <w:marTop w:val="0"/>
              <w:marBottom w:val="0"/>
              <w:divBdr>
                <w:top w:val="none" w:sz="0" w:space="0" w:color="auto"/>
                <w:left w:val="none" w:sz="0" w:space="0" w:color="auto"/>
                <w:bottom w:val="none" w:sz="0" w:space="0" w:color="auto"/>
                <w:right w:val="none" w:sz="0" w:space="0" w:color="auto"/>
              </w:divBdr>
            </w:div>
            <w:div w:id="377582990">
              <w:marLeft w:val="0"/>
              <w:marRight w:val="0"/>
              <w:marTop w:val="0"/>
              <w:marBottom w:val="0"/>
              <w:divBdr>
                <w:top w:val="none" w:sz="0" w:space="0" w:color="auto"/>
                <w:left w:val="none" w:sz="0" w:space="0" w:color="auto"/>
                <w:bottom w:val="none" w:sz="0" w:space="0" w:color="auto"/>
                <w:right w:val="none" w:sz="0" w:space="0" w:color="auto"/>
              </w:divBdr>
            </w:div>
            <w:div w:id="1749646855">
              <w:marLeft w:val="0"/>
              <w:marRight w:val="0"/>
              <w:marTop w:val="0"/>
              <w:marBottom w:val="0"/>
              <w:divBdr>
                <w:top w:val="none" w:sz="0" w:space="0" w:color="auto"/>
                <w:left w:val="none" w:sz="0" w:space="0" w:color="auto"/>
                <w:bottom w:val="none" w:sz="0" w:space="0" w:color="auto"/>
                <w:right w:val="none" w:sz="0" w:space="0" w:color="auto"/>
              </w:divBdr>
            </w:div>
            <w:div w:id="1930843461">
              <w:marLeft w:val="0"/>
              <w:marRight w:val="0"/>
              <w:marTop w:val="0"/>
              <w:marBottom w:val="0"/>
              <w:divBdr>
                <w:top w:val="none" w:sz="0" w:space="0" w:color="auto"/>
                <w:left w:val="none" w:sz="0" w:space="0" w:color="auto"/>
                <w:bottom w:val="none" w:sz="0" w:space="0" w:color="auto"/>
                <w:right w:val="none" w:sz="0" w:space="0" w:color="auto"/>
              </w:divBdr>
            </w:div>
            <w:div w:id="1538733185">
              <w:marLeft w:val="0"/>
              <w:marRight w:val="0"/>
              <w:marTop w:val="0"/>
              <w:marBottom w:val="0"/>
              <w:divBdr>
                <w:top w:val="none" w:sz="0" w:space="0" w:color="auto"/>
                <w:left w:val="none" w:sz="0" w:space="0" w:color="auto"/>
                <w:bottom w:val="none" w:sz="0" w:space="0" w:color="auto"/>
                <w:right w:val="none" w:sz="0" w:space="0" w:color="auto"/>
              </w:divBdr>
            </w:div>
            <w:div w:id="1310405628">
              <w:marLeft w:val="0"/>
              <w:marRight w:val="0"/>
              <w:marTop w:val="0"/>
              <w:marBottom w:val="0"/>
              <w:divBdr>
                <w:top w:val="none" w:sz="0" w:space="0" w:color="auto"/>
                <w:left w:val="none" w:sz="0" w:space="0" w:color="auto"/>
                <w:bottom w:val="none" w:sz="0" w:space="0" w:color="auto"/>
                <w:right w:val="none" w:sz="0" w:space="0" w:color="auto"/>
              </w:divBdr>
            </w:div>
            <w:div w:id="1664431890">
              <w:marLeft w:val="0"/>
              <w:marRight w:val="0"/>
              <w:marTop w:val="0"/>
              <w:marBottom w:val="0"/>
              <w:divBdr>
                <w:top w:val="none" w:sz="0" w:space="0" w:color="auto"/>
                <w:left w:val="none" w:sz="0" w:space="0" w:color="auto"/>
                <w:bottom w:val="none" w:sz="0" w:space="0" w:color="auto"/>
                <w:right w:val="none" w:sz="0" w:space="0" w:color="auto"/>
              </w:divBdr>
            </w:div>
            <w:div w:id="955912746">
              <w:marLeft w:val="0"/>
              <w:marRight w:val="0"/>
              <w:marTop w:val="0"/>
              <w:marBottom w:val="0"/>
              <w:divBdr>
                <w:top w:val="none" w:sz="0" w:space="0" w:color="auto"/>
                <w:left w:val="none" w:sz="0" w:space="0" w:color="auto"/>
                <w:bottom w:val="none" w:sz="0" w:space="0" w:color="auto"/>
                <w:right w:val="none" w:sz="0" w:space="0" w:color="auto"/>
              </w:divBdr>
            </w:div>
            <w:div w:id="1468013733">
              <w:marLeft w:val="0"/>
              <w:marRight w:val="0"/>
              <w:marTop w:val="0"/>
              <w:marBottom w:val="0"/>
              <w:divBdr>
                <w:top w:val="none" w:sz="0" w:space="0" w:color="auto"/>
                <w:left w:val="none" w:sz="0" w:space="0" w:color="auto"/>
                <w:bottom w:val="none" w:sz="0" w:space="0" w:color="auto"/>
                <w:right w:val="none" w:sz="0" w:space="0" w:color="auto"/>
              </w:divBdr>
            </w:div>
            <w:div w:id="1768578130">
              <w:marLeft w:val="0"/>
              <w:marRight w:val="0"/>
              <w:marTop w:val="0"/>
              <w:marBottom w:val="0"/>
              <w:divBdr>
                <w:top w:val="none" w:sz="0" w:space="0" w:color="auto"/>
                <w:left w:val="none" w:sz="0" w:space="0" w:color="auto"/>
                <w:bottom w:val="none" w:sz="0" w:space="0" w:color="auto"/>
                <w:right w:val="none" w:sz="0" w:space="0" w:color="auto"/>
              </w:divBdr>
            </w:div>
            <w:div w:id="1595480250">
              <w:marLeft w:val="0"/>
              <w:marRight w:val="0"/>
              <w:marTop w:val="0"/>
              <w:marBottom w:val="0"/>
              <w:divBdr>
                <w:top w:val="none" w:sz="0" w:space="0" w:color="auto"/>
                <w:left w:val="none" w:sz="0" w:space="0" w:color="auto"/>
                <w:bottom w:val="none" w:sz="0" w:space="0" w:color="auto"/>
                <w:right w:val="none" w:sz="0" w:space="0" w:color="auto"/>
              </w:divBdr>
            </w:div>
            <w:div w:id="880635644">
              <w:marLeft w:val="0"/>
              <w:marRight w:val="0"/>
              <w:marTop w:val="0"/>
              <w:marBottom w:val="0"/>
              <w:divBdr>
                <w:top w:val="none" w:sz="0" w:space="0" w:color="auto"/>
                <w:left w:val="none" w:sz="0" w:space="0" w:color="auto"/>
                <w:bottom w:val="none" w:sz="0" w:space="0" w:color="auto"/>
                <w:right w:val="none" w:sz="0" w:space="0" w:color="auto"/>
              </w:divBdr>
            </w:div>
            <w:div w:id="1402560893">
              <w:marLeft w:val="0"/>
              <w:marRight w:val="0"/>
              <w:marTop w:val="0"/>
              <w:marBottom w:val="0"/>
              <w:divBdr>
                <w:top w:val="none" w:sz="0" w:space="0" w:color="auto"/>
                <w:left w:val="none" w:sz="0" w:space="0" w:color="auto"/>
                <w:bottom w:val="none" w:sz="0" w:space="0" w:color="auto"/>
                <w:right w:val="none" w:sz="0" w:space="0" w:color="auto"/>
              </w:divBdr>
            </w:div>
            <w:div w:id="793014606">
              <w:marLeft w:val="0"/>
              <w:marRight w:val="0"/>
              <w:marTop w:val="0"/>
              <w:marBottom w:val="0"/>
              <w:divBdr>
                <w:top w:val="none" w:sz="0" w:space="0" w:color="auto"/>
                <w:left w:val="none" w:sz="0" w:space="0" w:color="auto"/>
                <w:bottom w:val="none" w:sz="0" w:space="0" w:color="auto"/>
                <w:right w:val="none" w:sz="0" w:space="0" w:color="auto"/>
              </w:divBdr>
            </w:div>
            <w:div w:id="1977445279">
              <w:marLeft w:val="0"/>
              <w:marRight w:val="0"/>
              <w:marTop w:val="0"/>
              <w:marBottom w:val="0"/>
              <w:divBdr>
                <w:top w:val="none" w:sz="0" w:space="0" w:color="auto"/>
                <w:left w:val="none" w:sz="0" w:space="0" w:color="auto"/>
                <w:bottom w:val="none" w:sz="0" w:space="0" w:color="auto"/>
                <w:right w:val="none" w:sz="0" w:space="0" w:color="auto"/>
              </w:divBdr>
            </w:div>
            <w:div w:id="1569151365">
              <w:marLeft w:val="0"/>
              <w:marRight w:val="0"/>
              <w:marTop w:val="0"/>
              <w:marBottom w:val="0"/>
              <w:divBdr>
                <w:top w:val="none" w:sz="0" w:space="0" w:color="auto"/>
                <w:left w:val="none" w:sz="0" w:space="0" w:color="auto"/>
                <w:bottom w:val="none" w:sz="0" w:space="0" w:color="auto"/>
                <w:right w:val="none" w:sz="0" w:space="0" w:color="auto"/>
              </w:divBdr>
            </w:div>
            <w:div w:id="1779711448">
              <w:marLeft w:val="0"/>
              <w:marRight w:val="0"/>
              <w:marTop w:val="0"/>
              <w:marBottom w:val="0"/>
              <w:divBdr>
                <w:top w:val="none" w:sz="0" w:space="0" w:color="auto"/>
                <w:left w:val="none" w:sz="0" w:space="0" w:color="auto"/>
                <w:bottom w:val="none" w:sz="0" w:space="0" w:color="auto"/>
                <w:right w:val="none" w:sz="0" w:space="0" w:color="auto"/>
              </w:divBdr>
            </w:div>
            <w:div w:id="383145907">
              <w:marLeft w:val="0"/>
              <w:marRight w:val="0"/>
              <w:marTop w:val="0"/>
              <w:marBottom w:val="0"/>
              <w:divBdr>
                <w:top w:val="none" w:sz="0" w:space="0" w:color="auto"/>
                <w:left w:val="none" w:sz="0" w:space="0" w:color="auto"/>
                <w:bottom w:val="none" w:sz="0" w:space="0" w:color="auto"/>
                <w:right w:val="none" w:sz="0" w:space="0" w:color="auto"/>
              </w:divBdr>
            </w:div>
            <w:div w:id="100495663">
              <w:marLeft w:val="0"/>
              <w:marRight w:val="0"/>
              <w:marTop w:val="0"/>
              <w:marBottom w:val="0"/>
              <w:divBdr>
                <w:top w:val="none" w:sz="0" w:space="0" w:color="auto"/>
                <w:left w:val="none" w:sz="0" w:space="0" w:color="auto"/>
                <w:bottom w:val="none" w:sz="0" w:space="0" w:color="auto"/>
                <w:right w:val="none" w:sz="0" w:space="0" w:color="auto"/>
              </w:divBdr>
            </w:div>
            <w:div w:id="1034892375">
              <w:marLeft w:val="0"/>
              <w:marRight w:val="0"/>
              <w:marTop w:val="0"/>
              <w:marBottom w:val="0"/>
              <w:divBdr>
                <w:top w:val="none" w:sz="0" w:space="0" w:color="auto"/>
                <w:left w:val="none" w:sz="0" w:space="0" w:color="auto"/>
                <w:bottom w:val="none" w:sz="0" w:space="0" w:color="auto"/>
                <w:right w:val="none" w:sz="0" w:space="0" w:color="auto"/>
              </w:divBdr>
            </w:div>
            <w:div w:id="248737566">
              <w:marLeft w:val="0"/>
              <w:marRight w:val="0"/>
              <w:marTop w:val="0"/>
              <w:marBottom w:val="0"/>
              <w:divBdr>
                <w:top w:val="none" w:sz="0" w:space="0" w:color="auto"/>
                <w:left w:val="none" w:sz="0" w:space="0" w:color="auto"/>
                <w:bottom w:val="none" w:sz="0" w:space="0" w:color="auto"/>
                <w:right w:val="none" w:sz="0" w:space="0" w:color="auto"/>
              </w:divBdr>
            </w:div>
            <w:div w:id="1813597601">
              <w:marLeft w:val="0"/>
              <w:marRight w:val="0"/>
              <w:marTop w:val="0"/>
              <w:marBottom w:val="0"/>
              <w:divBdr>
                <w:top w:val="none" w:sz="0" w:space="0" w:color="auto"/>
                <w:left w:val="none" w:sz="0" w:space="0" w:color="auto"/>
                <w:bottom w:val="none" w:sz="0" w:space="0" w:color="auto"/>
                <w:right w:val="none" w:sz="0" w:space="0" w:color="auto"/>
              </w:divBdr>
            </w:div>
            <w:div w:id="1047488489">
              <w:marLeft w:val="0"/>
              <w:marRight w:val="0"/>
              <w:marTop w:val="0"/>
              <w:marBottom w:val="0"/>
              <w:divBdr>
                <w:top w:val="none" w:sz="0" w:space="0" w:color="auto"/>
                <w:left w:val="none" w:sz="0" w:space="0" w:color="auto"/>
                <w:bottom w:val="none" w:sz="0" w:space="0" w:color="auto"/>
                <w:right w:val="none" w:sz="0" w:space="0" w:color="auto"/>
              </w:divBdr>
            </w:div>
            <w:div w:id="79761978">
              <w:marLeft w:val="0"/>
              <w:marRight w:val="0"/>
              <w:marTop w:val="0"/>
              <w:marBottom w:val="0"/>
              <w:divBdr>
                <w:top w:val="none" w:sz="0" w:space="0" w:color="auto"/>
                <w:left w:val="none" w:sz="0" w:space="0" w:color="auto"/>
                <w:bottom w:val="none" w:sz="0" w:space="0" w:color="auto"/>
                <w:right w:val="none" w:sz="0" w:space="0" w:color="auto"/>
              </w:divBdr>
            </w:div>
            <w:div w:id="1341396943">
              <w:marLeft w:val="0"/>
              <w:marRight w:val="0"/>
              <w:marTop w:val="0"/>
              <w:marBottom w:val="0"/>
              <w:divBdr>
                <w:top w:val="none" w:sz="0" w:space="0" w:color="auto"/>
                <w:left w:val="none" w:sz="0" w:space="0" w:color="auto"/>
                <w:bottom w:val="none" w:sz="0" w:space="0" w:color="auto"/>
                <w:right w:val="none" w:sz="0" w:space="0" w:color="auto"/>
              </w:divBdr>
            </w:div>
            <w:div w:id="1675061342">
              <w:marLeft w:val="0"/>
              <w:marRight w:val="0"/>
              <w:marTop w:val="0"/>
              <w:marBottom w:val="0"/>
              <w:divBdr>
                <w:top w:val="none" w:sz="0" w:space="0" w:color="auto"/>
                <w:left w:val="none" w:sz="0" w:space="0" w:color="auto"/>
                <w:bottom w:val="none" w:sz="0" w:space="0" w:color="auto"/>
                <w:right w:val="none" w:sz="0" w:space="0" w:color="auto"/>
              </w:divBdr>
            </w:div>
            <w:div w:id="1964844894">
              <w:marLeft w:val="0"/>
              <w:marRight w:val="0"/>
              <w:marTop w:val="0"/>
              <w:marBottom w:val="0"/>
              <w:divBdr>
                <w:top w:val="none" w:sz="0" w:space="0" w:color="auto"/>
                <w:left w:val="none" w:sz="0" w:space="0" w:color="auto"/>
                <w:bottom w:val="none" w:sz="0" w:space="0" w:color="auto"/>
                <w:right w:val="none" w:sz="0" w:space="0" w:color="auto"/>
              </w:divBdr>
            </w:div>
            <w:div w:id="1687904223">
              <w:marLeft w:val="0"/>
              <w:marRight w:val="0"/>
              <w:marTop w:val="0"/>
              <w:marBottom w:val="0"/>
              <w:divBdr>
                <w:top w:val="none" w:sz="0" w:space="0" w:color="auto"/>
                <w:left w:val="none" w:sz="0" w:space="0" w:color="auto"/>
                <w:bottom w:val="none" w:sz="0" w:space="0" w:color="auto"/>
                <w:right w:val="none" w:sz="0" w:space="0" w:color="auto"/>
              </w:divBdr>
            </w:div>
            <w:div w:id="35200801">
              <w:marLeft w:val="0"/>
              <w:marRight w:val="0"/>
              <w:marTop w:val="0"/>
              <w:marBottom w:val="0"/>
              <w:divBdr>
                <w:top w:val="none" w:sz="0" w:space="0" w:color="auto"/>
                <w:left w:val="none" w:sz="0" w:space="0" w:color="auto"/>
                <w:bottom w:val="none" w:sz="0" w:space="0" w:color="auto"/>
                <w:right w:val="none" w:sz="0" w:space="0" w:color="auto"/>
              </w:divBdr>
            </w:div>
            <w:div w:id="903829964">
              <w:marLeft w:val="0"/>
              <w:marRight w:val="0"/>
              <w:marTop w:val="0"/>
              <w:marBottom w:val="0"/>
              <w:divBdr>
                <w:top w:val="none" w:sz="0" w:space="0" w:color="auto"/>
                <w:left w:val="none" w:sz="0" w:space="0" w:color="auto"/>
                <w:bottom w:val="none" w:sz="0" w:space="0" w:color="auto"/>
                <w:right w:val="none" w:sz="0" w:space="0" w:color="auto"/>
              </w:divBdr>
            </w:div>
            <w:div w:id="2056544519">
              <w:marLeft w:val="0"/>
              <w:marRight w:val="0"/>
              <w:marTop w:val="0"/>
              <w:marBottom w:val="0"/>
              <w:divBdr>
                <w:top w:val="none" w:sz="0" w:space="0" w:color="auto"/>
                <w:left w:val="none" w:sz="0" w:space="0" w:color="auto"/>
                <w:bottom w:val="none" w:sz="0" w:space="0" w:color="auto"/>
                <w:right w:val="none" w:sz="0" w:space="0" w:color="auto"/>
              </w:divBdr>
            </w:div>
            <w:div w:id="1678576610">
              <w:marLeft w:val="0"/>
              <w:marRight w:val="0"/>
              <w:marTop w:val="0"/>
              <w:marBottom w:val="0"/>
              <w:divBdr>
                <w:top w:val="none" w:sz="0" w:space="0" w:color="auto"/>
                <w:left w:val="none" w:sz="0" w:space="0" w:color="auto"/>
                <w:bottom w:val="none" w:sz="0" w:space="0" w:color="auto"/>
                <w:right w:val="none" w:sz="0" w:space="0" w:color="auto"/>
              </w:divBdr>
            </w:div>
            <w:div w:id="1778719727">
              <w:marLeft w:val="0"/>
              <w:marRight w:val="0"/>
              <w:marTop w:val="0"/>
              <w:marBottom w:val="0"/>
              <w:divBdr>
                <w:top w:val="none" w:sz="0" w:space="0" w:color="auto"/>
                <w:left w:val="none" w:sz="0" w:space="0" w:color="auto"/>
                <w:bottom w:val="none" w:sz="0" w:space="0" w:color="auto"/>
                <w:right w:val="none" w:sz="0" w:space="0" w:color="auto"/>
              </w:divBdr>
            </w:div>
            <w:div w:id="1101268160">
              <w:marLeft w:val="0"/>
              <w:marRight w:val="0"/>
              <w:marTop w:val="0"/>
              <w:marBottom w:val="0"/>
              <w:divBdr>
                <w:top w:val="none" w:sz="0" w:space="0" w:color="auto"/>
                <w:left w:val="none" w:sz="0" w:space="0" w:color="auto"/>
                <w:bottom w:val="none" w:sz="0" w:space="0" w:color="auto"/>
                <w:right w:val="none" w:sz="0" w:space="0" w:color="auto"/>
              </w:divBdr>
            </w:div>
            <w:div w:id="855774781">
              <w:marLeft w:val="0"/>
              <w:marRight w:val="0"/>
              <w:marTop w:val="0"/>
              <w:marBottom w:val="0"/>
              <w:divBdr>
                <w:top w:val="none" w:sz="0" w:space="0" w:color="auto"/>
                <w:left w:val="none" w:sz="0" w:space="0" w:color="auto"/>
                <w:bottom w:val="none" w:sz="0" w:space="0" w:color="auto"/>
                <w:right w:val="none" w:sz="0" w:space="0" w:color="auto"/>
              </w:divBdr>
            </w:div>
            <w:div w:id="816459007">
              <w:marLeft w:val="0"/>
              <w:marRight w:val="0"/>
              <w:marTop w:val="0"/>
              <w:marBottom w:val="0"/>
              <w:divBdr>
                <w:top w:val="none" w:sz="0" w:space="0" w:color="auto"/>
                <w:left w:val="none" w:sz="0" w:space="0" w:color="auto"/>
                <w:bottom w:val="none" w:sz="0" w:space="0" w:color="auto"/>
                <w:right w:val="none" w:sz="0" w:space="0" w:color="auto"/>
              </w:divBdr>
            </w:div>
            <w:div w:id="1111433544">
              <w:marLeft w:val="0"/>
              <w:marRight w:val="0"/>
              <w:marTop w:val="0"/>
              <w:marBottom w:val="0"/>
              <w:divBdr>
                <w:top w:val="none" w:sz="0" w:space="0" w:color="auto"/>
                <w:left w:val="none" w:sz="0" w:space="0" w:color="auto"/>
                <w:bottom w:val="none" w:sz="0" w:space="0" w:color="auto"/>
                <w:right w:val="none" w:sz="0" w:space="0" w:color="auto"/>
              </w:divBdr>
            </w:div>
            <w:div w:id="1372799941">
              <w:marLeft w:val="0"/>
              <w:marRight w:val="0"/>
              <w:marTop w:val="0"/>
              <w:marBottom w:val="0"/>
              <w:divBdr>
                <w:top w:val="none" w:sz="0" w:space="0" w:color="auto"/>
                <w:left w:val="none" w:sz="0" w:space="0" w:color="auto"/>
                <w:bottom w:val="none" w:sz="0" w:space="0" w:color="auto"/>
                <w:right w:val="none" w:sz="0" w:space="0" w:color="auto"/>
              </w:divBdr>
            </w:div>
            <w:div w:id="1768382277">
              <w:marLeft w:val="0"/>
              <w:marRight w:val="0"/>
              <w:marTop w:val="0"/>
              <w:marBottom w:val="0"/>
              <w:divBdr>
                <w:top w:val="none" w:sz="0" w:space="0" w:color="auto"/>
                <w:left w:val="none" w:sz="0" w:space="0" w:color="auto"/>
                <w:bottom w:val="none" w:sz="0" w:space="0" w:color="auto"/>
                <w:right w:val="none" w:sz="0" w:space="0" w:color="auto"/>
              </w:divBdr>
            </w:div>
            <w:div w:id="209460394">
              <w:marLeft w:val="0"/>
              <w:marRight w:val="0"/>
              <w:marTop w:val="0"/>
              <w:marBottom w:val="0"/>
              <w:divBdr>
                <w:top w:val="none" w:sz="0" w:space="0" w:color="auto"/>
                <w:left w:val="none" w:sz="0" w:space="0" w:color="auto"/>
                <w:bottom w:val="none" w:sz="0" w:space="0" w:color="auto"/>
                <w:right w:val="none" w:sz="0" w:space="0" w:color="auto"/>
              </w:divBdr>
            </w:div>
            <w:div w:id="1063798733">
              <w:marLeft w:val="0"/>
              <w:marRight w:val="0"/>
              <w:marTop w:val="0"/>
              <w:marBottom w:val="0"/>
              <w:divBdr>
                <w:top w:val="none" w:sz="0" w:space="0" w:color="auto"/>
                <w:left w:val="none" w:sz="0" w:space="0" w:color="auto"/>
                <w:bottom w:val="none" w:sz="0" w:space="0" w:color="auto"/>
                <w:right w:val="none" w:sz="0" w:space="0" w:color="auto"/>
              </w:divBdr>
            </w:div>
            <w:div w:id="291373615">
              <w:marLeft w:val="0"/>
              <w:marRight w:val="0"/>
              <w:marTop w:val="0"/>
              <w:marBottom w:val="0"/>
              <w:divBdr>
                <w:top w:val="none" w:sz="0" w:space="0" w:color="auto"/>
                <w:left w:val="none" w:sz="0" w:space="0" w:color="auto"/>
                <w:bottom w:val="none" w:sz="0" w:space="0" w:color="auto"/>
                <w:right w:val="none" w:sz="0" w:space="0" w:color="auto"/>
              </w:divBdr>
            </w:div>
            <w:div w:id="1384913069">
              <w:marLeft w:val="0"/>
              <w:marRight w:val="0"/>
              <w:marTop w:val="0"/>
              <w:marBottom w:val="0"/>
              <w:divBdr>
                <w:top w:val="none" w:sz="0" w:space="0" w:color="auto"/>
                <w:left w:val="none" w:sz="0" w:space="0" w:color="auto"/>
                <w:bottom w:val="none" w:sz="0" w:space="0" w:color="auto"/>
                <w:right w:val="none" w:sz="0" w:space="0" w:color="auto"/>
              </w:divBdr>
            </w:div>
            <w:div w:id="987512203">
              <w:marLeft w:val="0"/>
              <w:marRight w:val="0"/>
              <w:marTop w:val="0"/>
              <w:marBottom w:val="0"/>
              <w:divBdr>
                <w:top w:val="none" w:sz="0" w:space="0" w:color="auto"/>
                <w:left w:val="none" w:sz="0" w:space="0" w:color="auto"/>
                <w:bottom w:val="none" w:sz="0" w:space="0" w:color="auto"/>
                <w:right w:val="none" w:sz="0" w:space="0" w:color="auto"/>
              </w:divBdr>
            </w:div>
            <w:div w:id="197161016">
              <w:marLeft w:val="0"/>
              <w:marRight w:val="0"/>
              <w:marTop w:val="0"/>
              <w:marBottom w:val="0"/>
              <w:divBdr>
                <w:top w:val="none" w:sz="0" w:space="0" w:color="auto"/>
                <w:left w:val="none" w:sz="0" w:space="0" w:color="auto"/>
                <w:bottom w:val="none" w:sz="0" w:space="0" w:color="auto"/>
                <w:right w:val="none" w:sz="0" w:space="0" w:color="auto"/>
              </w:divBdr>
            </w:div>
            <w:div w:id="1187595009">
              <w:marLeft w:val="0"/>
              <w:marRight w:val="0"/>
              <w:marTop w:val="0"/>
              <w:marBottom w:val="0"/>
              <w:divBdr>
                <w:top w:val="none" w:sz="0" w:space="0" w:color="auto"/>
                <w:left w:val="none" w:sz="0" w:space="0" w:color="auto"/>
                <w:bottom w:val="none" w:sz="0" w:space="0" w:color="auto"/>
                <w:right w:val="none" w:sz="0" w:space="0" w:color="auto"/>
              </w:divBdr>
            </w:div>
            <w:div w:id="581254888">
              <w:marLeft w:val="0"/>
              <w:marRight w:val="0"/>
              <w:marTop w:val="0"/>
              <w:marBottom w:val="0"/>
              <w:divBdr>
                <w:top w:val="none" w:sz="0" w:space="0" w:color="auto"/>
                <w:left w:val="none" w:sz="0" w:space="0" w:color="auto"/>
                <w:bottom w:val="none" w:sz="0" w:space="0" w:color="auto"/>
                <w:right w:val="none" w:sz="0" w:space="0" w:color="auto"/>
              </w:divBdr>
            </w:div>
            <w:div w:id="1790201028">
              <w:marLeft w:val="0"/>
              <w:marRight w:val="0"/>
              <w:marTop w:val="0"/>
              <w:marBottom w:val="0"/>
              <w:divBdr>
                <w:top w:val="none" w:sz="0" w:space="0" w:color="auto"/>
                <w:left w:val="none" w:sz="0" w:space="0" w:color="auto"/>
                <w:bottom w:val="none" w:sz="0" w:space="0" w:color="auto"/>
                <w:right w:val="none" w:sz="0" w:space="0" w:color="auto"/>
              </w:divBdr>
            </w:div>
            <w:div w:id="566502513">
              <w:marLeft w:val="0"/>
              <w:marRight w:val="0"/>
              <w:marTop w:val="0"/>
              <w:marBottom w:val="0"/>
              <w:divBdr>
                <w:top w:val="none" w:sz="0" w:space="0" w:color="auto"/>
                <w:left w:val="none" w:sz="0" w:space="0" w:color="auto"/>
                <w:bottom w:val="none" w:sz="0" w:space="0" w:color="auto"/>
                <w:right w:val="none" w:sz="0" w:space="0" w:color="auto"/>
              </w:divBdr>
            </w:div>
            <w:div w:id="631524873">
              <w:marLeft w:val="0"/>
              <w:marRight w:val="0"/>
              <w:marTop w:val="0"/>
              <w:marBottom w:val="0"/>
              <w:divBdr>
                <w:top w:val="none" w:sz="0" w:space="0" w:color="auto"/>
                <w:left w:val="none" w:sz="0" w:space="0" w:color="auto"/>
                <w:bottom w:val="none" w:sz="0" w:space="0" w:color="auto"/>
                <w:right w:val="none" w:sz="0" w:space="0" w:color="auto"/>
              </w:divBdr>
            </w:div>
            <w:div w:id="1394236658">
              <w:marLeft w:val="0"/>
              <w:marRight w:val="0"/>
              <w:marTop w:val="0"/>
              <w:marBottom w:val="0"/>
              <w:divBdr>
                <w:top w:val="none" w:sz="0" w:space="0" w:color="auto"/>
                <w:left w:val="none" w:sz="0" w:space="0" w:color="auto"/>
                <w:bottom w:val="none" w:sz="0" w:space="0" w:color="auto"/>
                <w:right w:val="none" w:sz="0" w:space="0" w:color="auto"/>
              </w:divBdr>
            </w:div>
            <w:div w:id="1126195463">
              <w:marLeft w:val="0"/>
              <w:marRight w:val="0"/>
              <w:marTop w:val="0"/>
              <w:marBottom w:val="0"/>
              <w:divBdr>
                <w:top w:val="none" w:sz="0" w:space="0" w:color="auto"/>
                <w:left w:val="none" w:sz="0" w:space="0" w:color="auto"/>
                <w:bottom w:val="none" w:sz="0" w:space="0" w:color="auto"/>
                <w:right w:val="none" w:sz="0" w:space="0" w:color="auto"/>
              </w:divBdr>
            </w:div>
            <w:div w:id="1990086274">
              <w:marLeft w:val="0"/>
              <w:marRight w:val="0"/>
              <w:marTop w:val="0"/>
              <w:marBottom w:val="0"/>
              <w:divBdr>
                <w:top w:val="none" w:sz="0" w:space="0" w:color="auto"/>
                <w:left w:val="none" w:sz="0" w:space="0" w:color="auto"/>
                <w:bottom w:val="none" w:sz="0" w:space="0" w:color="auto"/>
                <w:right w:val="none" w:sz="0" w:space="0" w:color="auto"/>
              </w:divBdr>
            </w:div>
            <w:div w:id="1940869930">
              <w:marLeft w:val="0"/>
              <w:marRight w:val="0"/>
              <w:marTop w:val="0"/>
              <w:marBottom w:val="0"/>
              <w:divBdr>
                <w:top w:val="none" w:sz="0" w:space="0" w:color="auto"/>
                <w:left w:val="none" w:sz="0" w:space="0" w:color="auto"/>
                <w:bottom w:val="none" w:sz="0" w:space="0" w:color="auto"/>
                <w:right w:val="none" w:sz="0" w:space="0" w:color="auto"/>
              </w:divBdr>
            </w:div>
            <w:div w:id="465859796">
              <w:marLeft w:val="0"/>
              <w:marRight w:val="0"/>
              <w:marTop w:val="0"/>
              <w:marBottom w:val="0"/>
              <w:divBdr>
                <w:top w:val="none" w:sz="0" w:space="0" w:color="auto"/>
                <w:left w:val="none" w:sz="0" w:space="0" w:color="auto"/>
                <w:bottom w:val="none" w:sz="0" w:space="0" w:color="auto"/>
                <w:right w:val="none" w:sz="0" w:space="0" w:color="auto"/>
              </w:divBdr>
            </w:div>
            <w:div w:id="225072835">
              <w:marLeft w:val="0"/>
              <w:marRight w:val="0"/>
              <w:marTop w:val="0"/>
              <w:marBottom w:val="0"/>
              <w:divBdr>
                <w:top w:val="none" w:sz="0" w:space="0" w:color="auto"/>
                <w:left w:val="none" w:sz="0" w:space="0" w:color="auto"/>
                <w:bottom w:val="none" w:sz="0" w:space="0" w:color="auto"/>
                <w:right w:val="none" w:sz="0" w:space="0" w:color="auto"/>
              </w:divBdr>
            </w:div>
            <w:div w:id="369308995">
              <w:marLeft w:val="0"/>
              <w:marRight w:val="0"/>
              <w:marTop w:val="0"/>
              <w:marBottom w:val="0"/>
              <w:divBdr>
                <w:top w:val="none" w:sz="0" w:space="0" w:color="auto"/>
                <w:left w:val="none" w:sz="0" w:space="0" w:color="auto"/>
                <w:bottom w:val="none" w:sz="0" w:space="0" w:color="auto"/>
                <w:right w:val="none" w:sz="0" w:space="0" w:color="auto"/>
              </w:divBdr>
            </w:div>
            <w:div w:id="1854683566">
              <w:marLeft w:val="0"/>
              <w:marRight w:val="0"/>
              <w:marTop w:val="0"/>
              <w:marBottom w:val="0"/>
              <w:divBdr>
                <w:top w:val="none" w:sz="0" w:space="0" w:color="auto"/>
                <w:left w:val="none" w:sz="0" w:space="0" w:color="auto"/>
                <w:bottom w:val="none" w:sz="0" w:space="0" w:color="auto"/>
                <w:right w:val="none" w:sz="0" w:space="0" w:color="auto"/>
              </w:divBdr>
            </w:div>
            <w:div w:id="1536917503">
              <w:marLeft w:val="0"/>
              <w:marRight w:val="0"/>
              <w:marTop w:val="0"/>
              <w:marBottom w:val="0"/>
              <w:divBdr>
                <w:top w:val="none" w:sz="0" w:space="0" w:color="auto"/>
                <w:left w:val="none" w:sz="0" w:space="0" w:color="auto"/>
                <w:bottom w:val="none" w:sz="0" w:space="0" w:color="auto"/>
                <w:right w:val="none" w:sz="0" w:space="0" w:color="auto"/>
              </w:divBdr>
            </w:div>
            <w:div w:id="2002851560">
              <w:marLeft w:val="0"/>
              <w:marRight w:val="0"/>
              <w:marTop w:val="0"/>
              <w:marBottom w:val="0"/>
              <w:divBdr>
                <w:top w:val="none" w:sz="0" w:space="0" w:color="auto"/>
                <w:left w:val="none" w:sz="0" w:space="0" w:color="auto"/>
                <w:bottom w:val="none" w:sz="0" w:space="0" w:color="auto"/>
                <w:right w:val="none" w:sz="0" w:space="0" w:color="auto"/>
              </w:divBdr>
            </w:div>
            <w:div w:id="1179809383">
              <w:marLeft w:val="0"/>
              <w:marRight w:val="0"/>
              <w:marTop w:val="0"/>
              <w:marBottom w:val="0"/>
              <w:divBdr>
                <w:top w:val="none" w:sz="0" w:space="0" w:color="auto"/>
                <w:left w:val="none" w:sz="0" w:space="0" w:color="auto"/>
                <w:bottom w:val="none" w:sz="0" w:space="0" w:color="auto"/>
                <w:right w:val="none" w:sz="0" w:space="0" w:color="auto"/>
              </w:divBdr>
            </w:div>
            <w:div w:id="1978684241">
              <w:marLeft w:val="0"/>
              <w:marRight w:val="0"/>
              <w:marTop w:val="0"/>
              <w:marBottom w:val="0"/>
              <w:divBdr>
                <w:top w:val="none" w:sz="0" w:space="0" w:color="auto"/>
                <w:left w:val="none" w:sz="0" w:space="0" w:color="auto"/>
                <w:bottom w:val="none" w:sz="0" w:space="0" w:color="auto"/>
                <w:right w:val="none" w:sz="0" w:space="0" w:color="auto"/>
              </w:divBdr>
            </w:div>
            <w:div w:id="1540513428">
              <w:marLeft w:val="0"/>
              <w:marRight w:val="0"/>
              <w:marTop w:val="0"/>
              <w:marBottom w:val="0"/>
              <w:divBdr>
                <w:top w:val="none" w:sz="0" w:space="0" w:color="auto"/>
                <w:left w:val="none" w:sz="0" w:space="0" w:color="auto"/>
                <w:bottom w:val="none" w:sz="0" w:space="0" w:color="auto"/>
                <w:right w:val="none" w:sz="0" w:space="0" w:color="auto"/>
              </w:divBdr>
            </w:div>
            <w:div w:id="1738895214">
              <w:marLeft w:val="0"/>
              <w:marRight w:val="0"/>
              <w:marTop w:val="0"/>
              <w:marBottom w:val="0"/>
              <w:divBdr>
                <w:top w:val="none" w:sz="0" w:space="0" w:color="auto"/>
                <w:left w:val="none" w:sz="0" w:space="0" w:color="auto"/>
                <w:bottom w:val="none" w:sz="0" w:space="0" w:color="auto"/>
                <w:right w:val="none" w:sz="0" w:space="0" w:color="auto"/>
              </w:divBdr>
            </w:div>
            <w:div w:id="2039811191">
              <w:marLeft w:val="0"/>
              <w:marRight w:val="0"/>
              <w:marTop w:val="0"/>
              <w:marBottom w:val="0"/>
              <w:divBdr>
                <w:top w:val="none" w:sz="0" w:space="0" w:color="auto"/>
                <w:left w:val="none" w:sz="0" w:space="0" w:color="auto"/>
                <w:bottom w:val="none" w:sz="0" w:space="0" w:color="auto"/>
                <w:right w:val="none" w:sz="0" w:space="0" w:color="auto"/>
              </w:divBdr>
            </w:div>
            <w:div w:id="1108161347">
              <w:marLeft w:val="0"/>
              <w:marRight w:val="0"/>
              <w:marTop w:val="0"/>
              <w:marBottom w:val="0"/>
              <w:divBdr>
                <w:top w:val="none" w:sz="0" w:space="0" w:color="auto"/>
                <w:left w:val="none" w:sz="0" w:space="0" w:color="auto"/>
                <w:bottom w:val="none" w:sz="0" w:space="0" w:color="auto"/>
                <w:right w:val="none" w:sz="0" w:space="0" w:color="auto"/>
              </w:divBdr>
            </w:div>
            <w:div w:id="608318349">
              <w:marLeft w:val="0"/>
              <w:marRight w:val="0"/>
              <w:marTop w:val="0"/>
              <w:marBottom w:val="0"/>
              <w:divBdr>
                <w:top w:val="none" w:sz="0" w:space="0" w:color="auto"/>
                <w:left w:val="none" w:sz="0" w:space="0" w:color="auto"/>
                <w:bottom w:val="none" w:sz="0" w:space="0" w:color="auto"/>
                <w:right w:val="none" w:sz="0" w:space="0" w:color="auto"/>
              </w:divBdr>
            </w:div>
            <w:div w:id="1239244080">
              <w:marLeft w:val="0"/>
              <w:marRight w:val="0"/>
              <w:marTop w:val="0"/>
              <w:marBottom w:val="0"/>
              <w:divBdr>
                <w:top w:val="none" w:sz="0" w:space="0" w:color="auto"/>
                <w:left w:val="none" w:sz="0" w:space="0" w:color="auto"/>
                <w:bottom w:val="none" w:sz="0" w:space="0" w:color="auto"/>
                <w:right w:val="none" w:sz="0" w:space="0" w:color="auto"/>
              </w:divBdr>
            </w:div>
            <w:div w:id="824249647">
              <w:marLeft w:val="0"/>
              <w:marRight w:val="0"/>
              <w:marTop w:val="0"/>
              <w:marBottom w:val="0"/>
              <w:divBdr>
                <w:top w:val="none" w:sz="0" w:space="0" w:color="auto"/>
                <w:left w:val="none" w:sz="0" w:space="0" w:color="auto"/>
                <w:bottom w:val="none" w:sz="0" w:space="0" w:color="auto"/>
                <w:right w:val="none" w:sz="0" w:space="0" w:color="auto"/>
              </w:divBdr>
            </w:div>
            <w:div w:id="1061100943">
              <w:marLeft w:val="0"/>
              <w:marRight w:val="0"/>
              <w:marTop w:val="0"/>
              <w:marBottom w:val="0"/>
              <w:divBdr>
                <w:top w:val="none" w:sz="0" w:space="0" w:color="auto"/>
                <w:left w:val="none" w:sz="0" w:space="0" w:color="auto"/>
                <w:bottom w:val="none" w:sz="0" w:space="0" w:color="auto"/>
                <w:right w:val="none" w:sz="0" w:space="0" w:color="auto"/>
              </w:divBdr>
            </w:div>
            <w:div w:id="374744099">
              <w:marLeft w:val="0"/>
              <w:marRight w:val="0"/>
              <w:marTop w:val="0"/>
              <w:marBottom w:val="0"/>
              <w:divBdr>
                <w:top w:val="none" w:sz="0" w:space="0" w:color="auto"/>
                <w:left w:val="none" w:sz="0" w:space="0" w:color="auto"/>
                <w:bottom w:val="none" w:sz="0" w:space="0" w:color="auto"/>
                <w:right w:val="none" w:sz="0" w:space="0" w:color="auto"/>
              </w:divBdr>
            </w:div>
            <w:div w:id="1497501154">
              <w:marLeft w:val="0"/>
              <w:marRight w:val="0"/>
              <w:marTop w:val="0"/>
              <w:marBottom w:val="0"/>
              <w:divBdr>
                <w:top w:val="none" w:sz="0" w:space="0" w:color="auto"/>
                <w:left w:val="none" w:sz="0" w:space="0" w:color="auto"/>
                <w:bottom w:val="none" w:sz="0" w:space="0" w:color="auto"/>
                <w:right w:val="none" w:sz="0" w:space="0" w:color="auto"/>
              </w:divBdr>
            </w:div>
            <w:div w:id="671034316">
              <w:marLeft w:val="0"/>
              <w:marRight w:val="0"/>
              <w:marTop w:val="0"/>
              <w:marBottom w:val="0"/>
              <w:divBdr>
                <w:top w:val="none" w:sz="0" w:space="0" w:color="auto"/>
                <w:left w:val="none" w:sz="0" w:space="0" w:color="auto"/>
                <w:bottom w:val="none" w:sz="0" w:space="0" w:color="auto"/>
                <w:right w:val="none" w:sz="0" w:space="0" w:color="auto"/>
              </w:divBdr>
            </w:div>
            <w:div w:id="1329947206">
              <w:marLeft w:val="0"/>
              <w:marRight w:val="0"/>
              <w:marTop w:val="0"/>
              <w:marBottom w:val="0"/>
              <w:divBdr>
                <w:top w:val="none" w:sz="0" w:space="0" w:color="auto"/>
                <w:left w:val="none" w:sz="0" w:space="0" w:color="auto"/>
                <w:bottom w:val="none" w:sz="0" w:space="0" w:color="auto"/>
                <w:right w:val="none" w:sz="0" w:space="0" w:color="auto"/>
              </w:divBdr>
            </w:div>
            <w:div w:id="1309633666">
              <w:marLeft w:val="0"/>
              <w:marRight w:val="0"/>
              <w:marTop w:val="0"/>
              <w:marBottom w:val="0"/>
              <w:divBdr>
                <w:top w:val="none" w:sz="0" w:space="0" w:color="auto"/>
                <w:left w:val="none" w:sz="0" w:space="0" w:color="auto"/>
                <w:bottom w:val="none" w:sz="0" w:space="0" w:color="auto"/>
                <w:right w:val="none" w:sz="0" w:space="0" w:color="auto"/>
              </w:divBdr>
            </w:div>
            <w:div w:id="1307051559">
              <w:marLeft w:val="0"/>
              <w:marRight w:val="0"/>
              <w:marTop w:val="0"/>
              <w:marBottom w:val="0"/>
              <w:divBdr>
                <w:top w:val="none" w:sz="0" w:space="0" w:color="auto"/>
                <w:left w:val="none" w:sz="0" w:space="0" w:color="auto"/>
                <w:bottom w:val="none" w:sz="0" w:space="0" w:color="auto"/>
                <w:right w:val="none" w:sz="0" w:space="0" w:color="auto"/>
              </w:divBdr>
            </w:div>
            <w:div w:id="36323414">
              <w:marLeft w:val="0"/>
              <w:marRight w:val="0"/>
              <w:marTop w:val="0"/>
              <w:marBottom w:val="0"/>
              <w:divBdr>
                <w:top w:val="none" w:sz="0" w:space="0" w:color="auto"/>
                <w:left w:val="none" w:sz="0" w:space="0" w:color="auto"/>
                <w:bottom w:val="none" w:sz="0" w:space="0" w:color="auto"/>
                <w:right w:val="none" w:sz="0" w:space="0" w:color="auto"/>
              </w:divBdr>
            </w:div>
            <w:div w:id="1180006500">
              <w:marLeft w:val="0"/>
              <w:marRight w:val="0"/>
              <w:marTop w:val="0"/>
              <w:marBottom w:val="0"/>
              <w:divBdr>
                <w:top w:val="none" w:sz="0" w:space="0" w:color="auto"/>
                <w:left w:val="none" w:sz="0" w:space="0" w:color="auto"/>
                <w:bottom w:val="none" w:sz="0" w:space="0" w:color="auto"/>
                <w:right w:val="none" w:sz="0" w:space="0" w:color="auto"/>
              </w:divBdr>
            </w:div>
            <w:div w:id="1090277379">
              <w:marLeft w:val="0"/>
              <w:marRight w:val="0"/>
              <w:marTop w:val="0"/>
              <w:marBottom w:val="0"/>
              <w:divBdr>
                <w:top w:val="none" w:sz="0" w:space="0" w:color="auto"/>
                <w:left w:val="none" w:sz="0" w:space="0" w:color="auto"/>
                <w:bottom w:val="none" w:sz="0" w:space="0" w:color="auto"/>
                <w:right w:val="none" w:sz="0" w:space="0" w:color="auto"/>
              </w:divBdr>
            </w:div>
            <w:div w:id="717435112">
              <w:marLeft w:val="0"/>
              <w:marRight w:val="0"/>
              <w:marTop w:val="0"/>
              <w:marBottom w:val="0"/>
              <w:divBdr>
                <w:top w:val="none" w:sz="0" w:space="0" w:color="auto"/>
                <w:left w:val="none" w:sz="0" w:space="0" w:color="auto"/>
                <w:bottom w:val="none" w:sz="0" w:space="0" w:color="auto"/>
                <w:right w:val="none" w:sz="0" w:space="0" w:color="auto"/>
              </w:divBdr>
            </w:div>
            <w:div w:id="1222522005">
              <w:marLeft w:val="0"/>
              <w:marRight w:val="0"/>
              <w:marTop w:val="0"/>
              <w:marBottom w:val="0"/>
              <w:divBdr>
                <w:top w:val="none" w:sz="0" w:space="0" w:color="auto"/>
                <w:left w:val="none" w:sz="0" w:space="0" w:color="auto"/>
                <w:bottom w:val="none" w:sz="0" w:space="0" w:color="auto"/>
                <w:right w:val="none" w:sz="0" w:space="0" w:color="auto"/>
              </w:divBdr>
            </w:div>
            <w:div w:id="1389570013">
              <w:marLeft w:val="0"/>
              <w:marRight w:val="0"/>
              <w:marTop w:val="0"/>
              <w:marBottom w:val="0"/>
              <w:divBdr>
                <w:top w:val="none" w:sz="0" w:space="0" w:color="auto"/>
                <w:left w:val="none" w:sz="0" w:space="0" w:color="auto"/>
                <w:bottom w:val="none" w:sz="0" w:space="0" w:color="auto"/>
                <w:right w:val="none" w:sz="0" w:space="0" w:color="auto"/>
              </w:divBdr>
            </w:div>
            <w:div w:id="1475178286">
              <w:marLeft w:val="0"/>
              <w:marRight w:val="0"/>
              <w:marTop w:val="0"/>
              <w:marBottom w:val="0"/>
              <w:divBdr>
                <w:top w:val="none" w:sz="0" w:space="0" w:color="auto"/>
                <w:left w:val="none" w:sz="0" w:space="0" w:color="auto"/>
                <w:bottom w:val="none" w:sz="0" w:space="0" w:color="auto"/>
                <w:right w:val="none" w:sz="0" w:space="0" w:color="auto"/>
              </w:divBdr>
            </w:div>
            <w:div w:id="1445804002">
              <w:marLeft w:val="0"/>
              <w:marRight w:val="0"/>
              <w:marTop w:val="0"/>
              <w:marBottom w:val="0"/>
              <w:divBdr>
                <w:top w:val="none" w:sz="0" w:space="0" w:color="auto"/>
                <w:left w:val="none" w:sz="0" w:space="0" w:color="auto"/>
                <w:bottom w:val="none" w:sz="0" w:space="0" w:color="auto"/>
                <w:right w:val="none" w:sz="0" w:space="0" w:color="auto"/>
              </w:divBdr>
            </w:div>
            <w:div w:id="1792287120">
              <w:marLeft w:val="0"/>
              <w:marRight w:val="0"/>
              <w:marTop w:val="0"/>
              <w:marBottom w:val="0"/>
              <w:divBdr>
                <w:top w:val="none" w:sz="0" w:space="0" w:color="auto"/>
                <w:left w:val="none" w:sz="0" w:space="0" w:color="auto"/>
                <w:bottom w:val="none" w:sz="0" w:space="0" w:color="auto"/>
                <w:right w:val="none" w:sz="0" w:space="0" w:color="auto"/>
              </w:divBdr>
            </w:div>
            <w:div w:id="314378609">
              <w:marLeft w:val="0"/>
              <w:marRight w:val="0"/>
              <w:marTop w:val="0"/>
              <w:marBottom w:val="0"/>
              <w:divBdr>
                <w:top w:val="none" w:sz="0" w:space="0" w:color="auto"/>
                <w:left w:val="none" w:sz="0" w:space="0" w:color="auto"/>
                <w:bottom w:val="none" w:sz="0" w:space="0" w:color="auto"/>
                <w:right w:val="none" w:sz="0" w:space="0" w:color="auto"/>
              </w:divBdr>
            </w:div>
            <w:div w:id="1066104033">
              <w:marLeft w:val="0"/>
              <w:marRight w:val="0"/>
              <w:marTop w:val="0"/>
              <w:marBottom w:val="0"/>
              <w:divBdr>
                <w:top w:val="none" w:sz="0" w:space="0" w:color="auto"/>
                <w:left w:val="none" w:sz="0" w:space="0" w:color="auto"/>
                <w:bottom w:val="none" w:sz="0" w:space="0" w:color="auto"/>
                <w:right w:val="none" w:sz="0" w:space="0" w:color="auto"/>
              </w:divBdr>
            </w:div>
            <w:div w:id="300841950">
              <w:marLeft w:val="0"/>
              <w:marRight w:val="0"/>
              <w:marTop w:val="0"/>
              <w:marBottom w:val="0"/>
              <w:divBdr>
                <w:top w:val="none" w:sz="0" w:space="0" w:color="auto"/>
                <w:left w:val="none" w:sz="0" w:space="0" w:color="auto"/>
                <w:bottom w:val="none" w:sz="0" w:space="0" w:color="auto"/>
                <w:right w:val="none" w:sz="0" w:space="0" w:color="auto"/>
              </w:divBdr>
            </w:div>
            <w:div w:id="714278159">
              <w:marLeft w:val="0"/>
              <w:marRight w:val="0"/>
              <w:marTop w:val="0"/>
              <w:marBottom w:val="0"/>
              <w:divBdr>
                <w:top w:val="none" w:sz="0" w:space="0" w:color="auto"/>
                <w:left w:val="none" w:sz="0" w:space="0" w:color="auto"/>
                <w:bottom w:val="none" w:sz="0" w:space="0" w:color="auto"/>
                <w:right w:val="none" w:sz="0" w:space="0" w:color="auto"/>
              </w:divBdr>
            </w:div>
            <w:div w:id="291137411">
              <w:marLeft w:val="0"/>
              <w:marRight w:val="0"/>
              <w:marTop w:val="0"/>
              <w:marBottom w:val="0"/>
              <w:divBdr>
                <w:top w:val="none" w:sz="0" w:space="0" w:color="auto"/>
                <w:left w:val="none" w:sz="0" w:space="0" w:color="auto"/>
                <w:bottom w:val="none" w:sz="0" w:space="0" w:color="auto"/>
                <w:right w:val="none" w:sz="0" w:space="0" w:color="auto"/>
              </w:divBdr>
            </w:div>
            <w:div w:id="977999616">
              <w:marLeft w:val="0"/>
              <w:marRight w:val="0"/>
              <w:marTop w:val="0"/>
              <w:marBottom w:val="0"/>
              <w:divBdr>
                <w:top w:val="none" w:sz="0" w:space="0" w:color="auto"/>
                <w:left w:val="none" w:sz="0" w:space="0" w:color="auto"/>
                <w:bottom w:val="none" w:sz="0" w:space="0" w:color="auto"/>
                <w:right w:val="none" w:sz="0" w:space="0" w:color="auto"/>
              </w:divBdr>
            </w:div>
            <w:div w:id="1561593755">
              <w:marLeft w:val="0"/>
              <w:marRight w:val="0"/>
              <w:marTop w:val="0"/>
              <w:marBottom w:val="0"/>
              <w:divBdr>
                <w:top w:val="none" w:sz="0" w:space="0" w:color="auto"/>
                <w:left w:val="none" w:sz="0" w:space="0" w:color="auto"/>
                <w:bottom w:val="none" w:sz="0" w:space="0" w:color="auto"/>
                <w:right w:val="none" w:sz="0" w:space="0" w:color="auto"/>
              </w:divBdr>
            </w:div>
            <w:div w:id="1226144743">
              <w:marLeft w:val="0"/>
              <w:marRight w:val="0"/>
              <w:marTop w:val="0"/>
              <w:marBottom w:val="0"/>
              <w:divBdr>
                <w:top w:val="none" w:sz="0" w:space="0" w:color="auto"/>
                <w:left w:val="none" w:sz="0" w:space="0" w:color="auto"/>
                <w:bottom w:val="none" w:sz="0" w:space="0" w:color="auto"/>
                <w:right w:val="none" w:sz="0" w:space="0" w:color="auto"/>
              </w:divBdr>
            </w:div>
            <w:div w:id="1907957734">
              <w:marLeft w:val="0"/>
              <w:marRight w:val="0"/>
              <w:marTop w:val="0"/>
              <w:marBottom w:val="0"/>
              <w:divBdr>
                <w:top w:val="none" w:sz="0" w:space="0" w:color="auto"/>
                <w:left w:val="none" w:sz="0" w:space="0" w:color="auto"/>
                <w:bottom w:val="none" w:sz="0" w:space="0" w:color="auto"/>
                <w:right w:val="none" w:sz="0" w:space="0" w:color="auto"/>
              </w:divBdr>
            </w:div>
            <w:div w:id="1185167478">
              <w:marLeft w:val="0"/>
              <w:marRight w:val="0"/>
              <w:marTop w:val="0"/>
              <w:marBottom w:val="0"/>
              <w:divBdr>
                <w:top w:val="none" w:sz="0" w:space="0" w:color="auto"/>
                <w:left w:val="none" w:sz="0" w:space="0" w:color="auto"/>
                <w:bottom w:val="none" w:sz="0" w:space="0" w:color="auto"/>
                <w:right w:val="none" w:sz="0" w:space="0" w:color="auto"/>
              </w:divBdr>
            </w:div>
            <w:div w:id="342980954">
              <w:marLeft w:val="0"/>
              <w:marRight w:val="0"/>
              <w:marTop w:val="0"/>
              <w:marBottom w:val="0"/>
              <w:divBdr>
                <w:top w:val="none" w:sz="0" w:space="0" w:color="auto"/>
                <w:left w:val="none" w:sz="0" w:space="0" w:color="auto"/>
                <w:bottom w:val="none" w:sz="0" w:space="0" w:color="auto"/>
                <w:right w:val="none" w:sz="0" w:space="0" w:color="auto"/>
              </w:divBdr>
            </w:div>
            <w:div w:id="278726877">
              <w:marLeft w:val="0"/>
              <w:marRight w:val="0"/>
              <w:marTop w:val="0"/>
              <w:marBottom w:val="0"/>
              <w:divBdr>
                <w:top w:val="none" w:sz="0" w:space="0" w:color="auto"/>
                <w:left w:val="none" w:sz="0" w:space="0" w:color="auto"/>
                <w:bottom w:val="none" w:sz="0" w:space="0" w:color="auto"/>
                <w:right w:val="none" w:sz="0" w:space="0" w:color="auto"/>
              </w:divBdr>
            </w:div>
            <w:div w:id="142934696">
              <w:marLeft w:val="0"/>
              <w:marRight w:val="0"/>
              <w:marTop w:val="0"/>
              <w:marBottom w:val="0"/>
              <w:divBdr>
                <w:top w:val="none" w:sz="0" w:space="0" w:color="auto"/>
                <w:left w:val="none" w:sz="0" w:space="0" w:color="auto"/>
                <w:bottom w:val="none" w:sz="0" w:space="0" w:color="auto"/>
                <w:right w:val="none" w:sz="0" w:space="0" w:color="auto"/>
              </w:divBdr>
            </w:div>
            <w:div w:id="1994603346">
              <w:marLeft w:val="0"/>
              <w:marRight w:val="0"/>
              <w:marTop w:val="0"/>
              <w:marBottom w:val="0"/>
              <w:divBdr>
                <w:top w:val="none" w:sz="0" w:space="0" w:color="auto"/>
                <w:left w:val="none" w:sz="0" w:space="0" w:color="auto"/>
                <w:bottom w:val="none" w:sz="0" w:space="0" w:color="auto"/>
                <w:right w:val="none" w:sz="0" w:space="0" w:color="auto"/>
              </w:divBdr>
            </w:div>
            <w:div w:id="1348554144">
              <w:marLeft w:val="0"/>
              <w:marRight w:val="0"/>
              <w:marTop w:val="0"/>
              <w:marBottom w:val="0"/>
              <w:divBdr>
                <w:top w:val="none" w:sz="0" w:space="0" w:color="auto"/>
                <w:left w:val="none" w:sz="0" w:space="0" w:color="auto"/>
                <w:bottom w:val="none" w:sz="0" w:space="0" w:color="auto"/>
                <w:right w:val="none" w:sz="0" w:space="0" w:color="auto"/>
              </w:divBdr>
            </w:div>
            <w:div w:id="530530574">
              <w:marLeft w:val="0"/>
              <w:marRight w:val="0"/>
              <w:marTop w:val="0"/>
              <w:marBottom w:val="0"/>
              <w:divBdr>
                <w:top w:val="none" w:sz="0" w:space="0" w:color="auto"/>
                <w:left w:val="none" w:sz="0" w:space="0" w:color="auto"/>
                <w:bottom w:val="none" w:sz="0" w:space="0" w:color="auto"/>
                <w:right w:val="none" w:sz="0" w:space="0" w:color="auto"/>
              </w:divBdr>
            </w:div>
            <w:div w:id="1446188934">
              <w:marLeft w:val="0"/>
              <w:marRight w:val="0"/>
              <w:marTop w:val="0"/>
              <w:marBottom w:val="0"/>
              <w:divBdr>
                <w:top w:val="none" w:sz="0" w:space="0" w:color="auto"/>
                <w:left w:val="none" w:sz="0" w:space="0" w:color="auto"/>
                <w:bottom w:val="none" w:sz="0" w:space="0" w:color="auto"/>
                <w:right w:val="none" w:sz="0" w:space="0" w:color="auto"/>
              </w:divBdr>
            </w:div>
            <w:div w:id="54938810">
              <w:marLeft w:val="0"/>
              <w:marRight w:val="0"/>
              <w:marTop w:val="0"/>
              <w:marBottom w:val="0"/>
              <w:divBdr>
                <w:top w:val="none" w:sz="0" w:space="0" w:color="auto"/>
                <w:left w:val="none" w:sz="0" w:space="0" w:color="auto"/>
                <w:bottom w:val="none" w:sz="0" w:space="0" w:color="auto"/>
                <w:right w:val="none" w:sz="0" w:space="0" w:color="auto"/>
              </w:divBdr>
            </w:div>
            <w:div w:id="522473394">
              <w:marLeft w:val="0"/>
              <w:marRight w:val="0"/>
              <w:marTop w:val="0"/>
              <w:marBottom w:val="0"/>
              <w:divBdr>
                <w:top w:val="none" w:sz="0" w:space="0" w:color="auto"/>
                <w:left w:val="none" w:sz="0" w:space="0" w:color="auto"/>
                <w:bottom w:val="none" w:sz="0" w:space="0" w:color="auto"/>
                <w:right w:val="none" w:sz="0" w:space="0" w:color="auto"/>
              </w:divBdr>
            </w:div>
            <w:div w:id="227687988">
              <w:marLeft w:val="0"/>
              <w:marRight w:val="0"/>
              <w:marTop w:val="0"/>
              <w:marBottom w:val="0"/>
              <w:divBdr>
                <w:top w:val="none" w:sz="0" w:space="0" w:color="auto"/>
                <w:left w:val="none" w:sz="0" w:space="0" w:color="auto"/>
                <w:bottom w:val="none" w:sz="0" w:space="0" w:color="auto"/>
                <w:right w:val="none" w:sz="0" w:space="0" w:color="auto"/>
              </w:divBdr>
            </w:div>
            <w:div w:id="2099448173">
              <w:marLeft w:val="0"/>
              <w:marRight w:val="0"/>
              <w:marTop w:val="0"/>
              <w:marBottom w:val="0"/>
              <w:divBdr>
                <w:top w:val="none" w:sz="0" w:space="0" w:color="auto"/>
                <w:left w:val="none" w:sz="0" w:space="0" w:color="auto"/>
                <w:bottom w:val="none" w:sz="0" w:space="0" w:color="auto"/>
                <w:right w:val="none" w:sz="0" w:space="0" w:color="auto"/>
              </w:divBdr>
            </w:div>
            <w:div w:id="885526426">
              <w:marLeft w:val="0"/>
              <w:marRight w:val="0"/>
              <w:marTop w:val="0"/>
              <w:marBottom w:val="0"/>
              <w:divBdr>
                <w:top w:val="none" w:sz="0" w:space="0" w:color="auto"/>
                <w:left w:val="none" w:sz="0" w:space="0" w:color="auto"/>
                <w:bottom w:val="none" w:sz="0" w:space="0" w:color="auto"/>
                <w:right w:val="none" w:sz="0" w:space="0" w:color="auto"/>
              </w:divBdr>
            </w:div>
            <w:div w:id="382949230">
              <w:marLeft w:val="0"/>
              <w:marRight w:val="0"/>
              <w:marTop w:val="0"/>
              <w:marBottom w:val="0"/>
              <w:divBdr>
                <w:top w:val="none" w:sz="0" w:space="0" w:color="auto"/>
                <w:left w:val="none" w:sz="0" w:space="0" w:color="auto"/>
                <w:bottom w:val="none" w:sz="0" w:space="0" w:color="auto"/>
                <w:right w:val="none" w:sz="0" w:space="0" w:color="auto"/>
              </w:divBdr>
            </w:div>
            <w:div w:id="1020547371">
              <w:marLeft w:val="0"/>
              <w:marRight w:val="0"/>
              <w:marTop w:val="0"/>
              <w:marBottom w:val="0"/>
              <w:divBdr>
                <w:top w:val="none" w:sz="0" w:space="0" w:color="auto"/>
                <w:left w:val="none" w:sz="0" w:space="0" w:color="auto"/>
                <w:bottom w:val="none" w:sz="0" w:space="0" w:color="auto"/>
                <w:right w:val="none" w:sz="0" w:space="0" w:color="auto"/>
              </w:divBdr>
            </w:div>
            <w:div w:id="2145855212">
              <w:marLeft w:val="0"/>
              <w:marRight w:val="0"/>
              <w:marTop w:val="0"/>
              <w:marBottom w:val="0"/>
              <w:divBdr>
                <w:top w:val="none" w:sz="0" w:space="0" w:color="auto"/>
                <w:left w:val="none" w:sz="0" w:space="0" w:color="auto"/>
                <w:bottom w:val="none" w:sz="0" w:space="0" w:color="auto"/>
                <w:right w:val="none" w:sz="0" w:space="0" w:color="auto"/>
              </w:divBdr>
            </w:div>
            <w:div w:id="883907406">
              <w:marLeft w:val="0"/>
              <w:marRight w:val="0"/>
              <w:marTop w:val="0"/>
              <w:marBottom w:val="0"/>
              <w:divBdr>
                <w:top w:val="none" w:sz="0" w:space="0" w:color="auto"/>
                <w:left w:val="none" w:sz="0" w:space="0" w:color="auto"/>
                <w:bottom w:val="none" w:sz="0" w:space="0" w:color="auto"/>
                <w:right w:val="none" w:sz="0" w:space="0" w:color="auto"/>
              </w:divBdr>
            </w:div>
            <w:div w:id="1719011865">
              <w:marLeft w:val="0"/>
              <w:marRight w:val="0"/>
              <w:marTop w:val="0"/>
              <w:marBottom w:val="0"/>
              <w:divBdr>
                <w:top w:val="none" w:sz="0" w:space="0" w:color="auto"/>
                <w:left w:val="none" w:sz="0" w:space="0" w:color="auto"/>
                <w:bottom w:val="none" w:sz="0" w:space="0" w:color="auto"/>
                <w:right w:val="none" w:sz="0" w:space="0" w:color="auto"/>
              </w:divBdr>
            </w:div>
            <w:div w:id="211709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9642">
      <w:bodyDiv w:val="1"/>
      <w:marLeft w:val="0"/>
      <w:marRight w:val="0"/>
      <w:marTop w:val="0"/>
      <w:marBottom w:val="0"/>
      <w:divBdr>
        <w:top w:val="none" w:sz="0" w:space="0" w:color="auto"/>
        <w:left w:val="none" w:sz="0" w:space="0" w:color="auto"/>
        <w:bottom w:val="none" w:sz="0" w:space="0" w:color="auto"/>
        <w:right w:val="none" w:sz="0" w:space="0" w:color="auto"/>
      </w:divBdr>
      <w:divsChild>
        <w:div w:id="1713266978">
          <w:marLeft w:val="0"/>
          <w:marRight w:val="0"/>
          <w:marTop w:val="0"/>
          <w:marBottom w:val="0"/>
          <w:divBdr>
            <w:top w:val="none" w:sz="0" w:space="0" w:color="auto"/>
            <w:left w:val="none" w:sz="0" w:space="0" w:color="auto"/>
            <w:bottom w:val="none" w:sz="0" w:space="0" w:color="auto"/>
            <w:right w:val="none" w:sz="0" w:space="0" w:color="auto"/>
          </w:divBdr>
          <w:divsChild>
            <w:div w:id="1766460245">
              <w:marLeft w:val="0"/>
              <w:marRight w:val="0"/>
              <w:marTop w:val="0"/>
              <w:marBottom w:val="0"/>
              <w:divBdr>
                <w:top w:val="none" w:sz="0" w:space="0" w:color="auto"/>
                <w:left w:val="none" w:sz="0" w:space="0" w:color="auto"/>
                <w:bottom w:val="none" w:sz="0" w:space="0" w:color="auto"/>
                <w:right w:val="none" w:sz="0" w:space="0" w:color="auto"/>
              </w:divBdr>
            </w:div>
            <w:div w:id="1084184984">
              <w:marLeft w:val="0"/>
              <w:marRight w:val="0"/>
              <w:marTop w:val="0"/>
              <w:marBottom w:val="0"/>
              <w:divBdr>
                <w:top w:val="none" w:sz="0" w:space="0" w:color="auto"/>
                <w:left w:val="none" w:sz="0" w:space="0" w:color="auto"/>
                <w:bottom w:val="none" w:sz="0" w:space="0" w:color="auto"/>
                <w:right w:val="none" w:sz="0" w:space="0" w:color="auto"/>
              </w:divBdr>
            </w:div>
            <w:div w:id="1231161130">
              <w:marLeft w:val="0"/>
              <w:marRight w:val="0"/>
              <w:marTop w:val="0"/>
              <w:marBottom w:val="0"/>
              <w:divBdr>
                <w:top w:val="none" w:sz="0" w:space="0" w:color="auto"/>
                <w:left w:val="none" w:sz="0" w:space="0" w:color="auto"/>
                <w:bottom w:val="none" w:sz="0" w:space="0" w:color="auto"/>
                <w:right w:val="none" w:sz="0" w:space="0" w:color="auto"/>
              </w:divBdr>
            </w:div>
            <w:div w:id="1933194731">
              <w:marLeft w:val="0"/>
              <w:marRight w:val="0"/>
              <w:marTop w:val="0"/>
              <w:marBottom w:val="0"/>
              <w:divBdr>
                <w:top w:val="none" w:sz="0" w:space="0" w:color="auto"/>
                <w:left w:val="none" w:sz="0" w:space="0" w:color="auto"/>
                <w:bottom w:val="none" w:sz="0" w:space="0" w:color="auto"/>
                <w:right w:val="none" w:sz="0" w:space="0" w:color="auto"/>
              </w:divBdr>
            </w:div>
            <w:div w:id="138378137">
              <w:marLeft w:val="0"/>
              <w:marRight w:val="0"/>
              <w:marTop w:val="0"/>
              <w:marBottom w:val="0"/>
              <w:divBdr>
                <w:top w:val="none" w:sz="0" w:space="0" w:color="auto"/>
                <w:left w:val="none" w:sz="0" w:space="0" w:color="auto"/>
                <w:bottom w:val="none" w:sz="0" w:space="0" w:color="auto"/>
                <w:right w:val="none" w:sz="0" w:space="0" w:color="auto"/>
              </w:divBdr>
            </w:div>
            <w:div w:id="991760095">
              <w:marLeft w:val="0"/>
              <w:marRight w:val="0"/>
              <w:marTop w:val="0"/>
              <w:marBottom w:val="0"/>
              <w:divBdr>
                <w:top w:val="none" w:sz="0" w:space="0" w:color="auto"/>
                <w:left w:val="none" w:sz="0" w:space="0" w:color="auto"/>
                <w:bottom w:val="none" w:sz="0" w:space="0" w:color="auto"/>
                <w:right w:val="none" w:sz="0" w:space="0" w:color="auto"/>
              </w:divBdr>
            </w:div>
            <w:div w:id="2141337118">
              <w:marLeft w:val="0"/>
              <w:marRight w:val="0"/>
              <w:marTop w:val="0"/>
              <w:marBottom w:val="0"/>
              <w:divBdr>
                <w:top w:val="none" w:sz="0" w:space="0" w:color="auto"/>
                <w:left w:val="none" w:sz="0" w:space="0" w:color="auto"/>
                <w:bottom w:val="none" w:sz="0" w:space="0" w:color="auto"/>
                <w:right w:val="none" w:sz="0" w:space="0" w:color="auto"/>
              </w:divBdr>
            </w:div>
            <w:div w:id="821237360">
              <w:marLeft w:val="0"/>
              <w:marRight w:val="0"/>
              <w:marTop w:val="0"/>
              <w:marBottom w:val="0"/>
              <w:divBdr>
                <w:top w:val="none" w:sz="0" w:space="0" w:color="auto"/>
                <w:left w:val="none" w:sz="0" w:space="0" w:color="auto"/>
                <w:bottom w:val="none" w:sz="0" w:space="0" w:color="auto"/>
                <w:right w:val="none" w:sz="0" w:space="0" w:color="auto"/>
              </w:divBdr>
            </w:div>
            <w:div w:id="1225872626">
              <w:marLeft w:val="0"/>
              <w:marRight w:val="0"/>
              <w:marTop w:val="0"/>
              <w:marBottom w:val="0"/>
              <w:divBdr>
                <w:top w:val="none" w:sz="0" w:space="0" w:color="auto"/>
                <w:left w:val="none" w:sz="0" w:space="0" w:color="auto"/>
                <w:bottom w:val="none" w:sz="0" w:space="0" w:color="auto"/>
                <w:right w:val="none" w:sz="0" w:space="0" w:color="auto"/>
              </w:divBdr>
            </w:div>
            <w:div w:id="1767994963">
              <w:marLeft w:val="0"/>
              <w:marRight w:val="0"/>
              <w:marTop w:val="0"/>
              <w:marBottom w:val="0"/>
              <w:divBdr>
                <w:top w:val="none" w:sz="0" w:space="0" w:color="auto"/>
                <w:left w:val="none" w:sz="0" w:space="0" w:color="auto"/>
                <w:bottom w:val="none" w:sz="0" w:space="0" w:color="auto"/>
                <w:right w:val="none" w:sz="0" w:space="0" w:color="auto"/>
              </w:divBdr>
            </w:div>
            <w:div w:id="1927379031">
              <w:marLeft w:val="0"/>
              <w:marRight w:val="0"/>
              <w:marTop w:val="0"/>
              <w:marBottom w:val="0"/>
              <w:divBdr>
                <w:top w:val="none" w:sz="0" w:space="0" w:color="auto"/>
                <w:left w:val="none" w:sz="0" w:space="0" w:color="auto"/>
                <w:bottom w:val="none" w:sz="0" w:space="0" w:color="auto"/>
                <w:right w:val="none" w:sz="0" w:space="0" w:color="auto"/>
              </w:divBdr>
            </w:div>
            <w:div w:id="1110003633">
              <w:marLeft w:val="0"/>
              <w:marRight w:val="0"/>
              <w:marTop w:val="0"/>
              <w:marBottom w:val="0"/>
              <w:divBdr>
                <w:top w:val="none" w:sz="0" w:space="0" w:color="auto"/>
                <w:left w:val="none" w:sz="0" w:space="0" w:color="auto"/>
                <w:bottom w:val="none" w:sz="0" w:space="0" w:color="auto"/>
                <w:right w:val="none" w:sz="0" w:space="0" w:color="auto"/>
              </w:divBdr>
            </w:div>
            <w:div w:id="1548570599">
              <w:marLeft w:val="0"/>
              <w:marRight w:val="0"/>
              <w:marTop w:val="0"/>
              <w:marBottom w:val="0"/>
              <w:divBdr>
                <w:top w:val="none" w:sz="0" w:space="0" w:color="auto"/>
                <w:left w:val="none" w:sz="0" w:space="0" w:color="auto"/>
                <w:bottom w:val="none" w:sz="0" w:space="0" w:color="auto"/>
                <w:right w:val="none" w:sz="0" w:space="0" w:color="auto"/>
              </w:divBdr>
            </w:div>
            <w:div w:id="1816794205">
              <w:marLeft w:val="0"/>
              <w:marRight w:val="0"/>
              <w:marTop w:val="0"/>
              <w:marBottom w:val="0"/>
              <w:divBdr>
                <w:top w:val="none" w:sz="0" w:space="0" w:color="auto"/>
                <w:left w:val="none" w:sz="0" w:space="0" w:color="auto"/>
                <w:bottom w:val="none" w:sz="0" w:space="0" w:color="auto"/>
                <w:right w:val="none" w:sz="0" w:space="0" w:color="auto"/>
              </w:divBdr>
            </w:div>
            <w:div w:id="1147091764">
              <w:marLeft w:val="0"/>
              <w:marRight w:val="0"/>
              <w:marTop w:val="0"/>
              <w:marBottom w:val="0"/>
              <w:divBdr>
                <w:top w:val="none" w:sz="0" w:space="0" w:color="auto"/>
                <w:left w:val="none" w:sz="0" w:space="0" w:color="auto"/>
                <w:bottom w:val="none" w:sz="0" w:space="0" w:color="auto"/>
                <w:right w:val="none" w:sz="0" w:space="0" w:color="auto"/>
              </w:divBdr>
            </w:div>
            <w:div w:id="1689482127">
              <w:marLeft w:val="0"/>
              <w:marRight w:val="0"/>
              <w:marTop w:val="0"/>
              <w:marBottom w:val="0"/>
              <w:divBdr>
                <w:top w:val="none" w:sz="0" w:space="0" w:color="auto"/>
                <w:left w:val="none" w:sz="0" w:space="0" w:color="auto"/>
                <w:bottom w:val="none" w:sz="0" w:space="0" w:color="auto"/>
                <w:right w:val="none" w:sz="0" w:space="0" w:color="auto"/>
              </w:divBdr>
            </w:div>
            <w:div w:id="1645618963">
              <w:marLeft w:val="0"/>
              <w:marRight w:val="0"/>
              <w:marTop w:val="0"/>
              <w:marBottom w:val="0"/>
              <w:divBdr>
                <w:top w:val="none" w:sz="0" w:space="0" w:color="auto"/>
                <w:left w:val="none" w:sz="0" w:space="0" w:color="auto"/>
                <w:bottom w:val="none" w:sz="0" w:space="0" w:color="auto"/>
                <w:right w:val="none" w:sz="0" w:space="0" w:color="auto"/>
              </w:divBdr>
            </w:div>
            <w:div w:id="547425120">
              <w:marLeft w:val="0"/>
              <w:marRight w:val="0"/>
              <w:marTop w:val="0"/>
              <w:marBottom w:val="0"/>
              <w:divBdr>
                <w:top w:val="none" w:sz="0" w:space="0" w:color="auto"/>
                <w:left w:val="none" w:sz="0" w:space="0" w:color="auto"/>
                <w:bottom w:val="none" w:sz="0" w:space="0" w:color="auto"/>
                <w:right w:val="none" w:sz="0" w:space="0" w:color="auto"/>
              </w:divBdr>
            </w:div>
            <w:div w:id="1860121583">
              <w:marLeft w:val="0"/>
              <w:marRight w:val="0"/>
              <w:marTop w:val="0"/>
              <w:marBottom w:val="0"/>
              <w:divBdr>
                <w:top w:val="none" w:sz="0" w:space="0" w:color="auto"/>
                <w:left w:val="none" w:sz="0" w:space="0" w:color="auto"/>
                <w:bottom w:val="none" w:sz="0" w:space="0" w:color="auto"/>
                <w:right w:val="none" w:sz="0" w:space="0" w:color="auto"/>
              </w:divBdr>
            </w:div>
            <w:div w:id="1673289787">
              <w:marLeft w:val="0"/>
              <w:marRight w:val="0"/>
              <w:marTop w:val="0"/>
              <w:marBottom w:val="0"/>
              <w:divBdr>
                <w:top w:val="none" w:sz="0" w:space="0" w:color="auto"/>
                <w:left w:val="none" w:sz="0" w:space="0" w:color="auto"/>
                <w:bottom w:val="none" w:sz="0" w:space="0" w:color="auto"/>
                <w:right w:val="none" w:sz="0" w:space="0" w:color="auto"/>
              </w:divBdr>
            </w:div>
            <w:div w:id="1413620884">
              <w:marLeft w:val="0"/>
              <w:marRight w:val="0"/>
              <w:marTop w:val="0"/>
              <w:marBottom w:val="0"/>
              <w:divBdr>
                <w:top w:val="none" w:sz="0" w:space="0" w:color="auto"/>
                <w:left w:val="none" w:sz="0" w:space="0" w:color="auto"/>
                <w:bottom w:val="none" w:sz="0" w:space="0" w:color="auto"/>
                <w:right w:val="none" w:sz="0" w:space="0" w:color="auto"/>
              </w:divBdr>
            </w:div>
            <w:div w:id="1719041411">
              <w:marLeft w:val="0"/>
              <w:marRight w:val="0"/>
              <w:marTop w:val="0"/>
              <w:marBottom w:val="0"/>
              <w:divBdr>
                <w:top w:val="none" w:sz="0" w:space="0" w:color="auto"/>
                <w:left w:val="none" w:sz="0" w:space="0" w:color="auto"/>
                <w:bottom w:val="none" w:sz="0" w:space="0" w:color="auto"/>
                <w:right w:val="none" w:sz="0" w:space="0" w:color="auto"/>
              </w:divBdr>
            </w:div>
            <w:div w:id="1235777729">
              <w:marLeft w:val="0"/>
              <w:marRight w:val="0"/>
              <w:marTop w:val="0"/>
              <w:marBottom w:val="0"/>
              <w:divBdr>
                <w:top w:val="none" w:sz="0" w:space="0" w:color="auto"/>
                <w:left w:val="none" w:sz="0" w:space="0" w:color="auto"/>
                <w:bottom w:val="none" w:sz="0" w:space="0" w:color="auto"/>
                <w:right w:val="none" w:sz="0" w:space="0" w:color="auto"/>
              </w:divBdr>
            </w:div>
            <w:div w:id="665396989">
              <w:marLeft w:val="0"/>
              <w:marRight w:val="0"/>
              <w:marTop w:val="0"/>
              <w:marBottom w:val="0"/>
              <w:divBdr>
                <w:top w:val="none" w:sz="0" w:space="0" w:color="auto"/>
                <w:left w:val="none" w:sz="0" w:space="0" w:color="auto"/>
                <w:bottom w:val="none" w:sz="0" w:space="0" w:color="auto"/>
                <w:right w:val="none" w:sz="0" w:space="0" w:color="auto"/>
              </w:divBdr>
            </w:div>
            <w:div w:id="966280803">
              <w:marLeft w:val="0"/>
              <w:marRight w:val="0"/>
              <w:marTop w:val="0"/>
              <w:marBottom w:val="0"/>
              <w:divBdr>
                <w:top w:val="none" w:sz="0" w:space="0" w:color="auto"/>
                <w:left w:val="none" w:sz="0" w:space="0" w:color="auto"/>
                <w:bottom w:val="none" w:sz="0" w:space="0" w:color="auto"/>
                <w:right w:val="none" w:sz="0" w:space="0" w:color="auto"/>
              </w:divBdr>
            </w:div>
            <w:div w:id="1743065365">
              <w:marLeft w:val="0"/>
              <w:marRight w:val="0"/>
              <w:marTop w:val="0"/>
              <w:marBottom w:val="0"/>
              <w:divBdr>
                <w:top w:val="none" w:sz="0" w:space="0" w:color="auto"/>
                <w:left w:val="none" w:sz="0" w:space="0" w:color="auto"/>
                <w:bottom w:val="none" w:sz="0" w:space="0" w:color="auto"/>
                <w:right w:val="none" w:sz="0" w:space="0" w:color="auto"/>
              </w:divBdr>
            </w:div>
            <w:div w:id="1645890860">
              <w:marLeft w:val="0"/>
              <w:marRight w:val="0"/>
              <w:marTop w:val="0"/>
              <w:marBottom w:val="0"/>
              <w:divBdr>
                <w:top w:val="none" w:sz="0" w:space="0" w:color="auto"/>
                <w:left w:val="none" w:sz="0" w:space="0" w:color="auto"/>
                <w:bottom w:val="none" w:sz="0" w:space="0" w:color="auto"/>
                <w:right w:val="none" w:sz="0" w:space="0" w:color="auto"/>
              </w:divBdr>
            </w:div>
            <w:div w:id="615252794">
              <w:marLeft w:val="0"/>
              <w:marRight w:val="0"/>
              <w:marTop w:val="0"/>
              <w:marBottom w:val="0"/>
              <w:divBdr>
                <w:top w:val="none" w:sz="0" w:space="0" w:color="auto"/>
                <w:left w:val="none" w:sz="0" w:space="0" w:color="auto"/>
                <w:bottom w:val="none" w:sz="0" w:space="0" w:color="auto"/>
                <w:right w:val="none" w:sz="0" w:space="0" w:color="auto"/>
              </w:divBdr>
            </w:div>
            <w:div w:id="1581216731">
              <w:marLeft w:val="0"/>
              <w:marRight w:val="0"/>
              <w:marTop w:val="0"/>
              <w:marBottom w:val="0"/>
              <w:divBdr>
                <w:top w:val="none" w:sz="0" w:space="0" w:color="auto"/>
                <w:left w:val="none" w:sz="0" w:space="0" w:color="auto"/>
                <w:bottom w:val="none" w:sz="0" w:space="0" w:color="auto"/>
                <w:right w:val="none" w:sz="0" w:space="0" w:color="auto"/>
              </w:divBdr>
            </w:div>
            <w:div w:id="1389842934">
              <w:marLeft w:val="0"/>
              <w:marRight w:val="0"/>
              <w:marTop w:val="0"/>
              <w:marBottom w:val="0"/>
              <w:divBdr>
                <w:top w:val="none" w:sz="0" w:space="0" w:color="auto"/>
                <w:left w:val="none" w:sz="0" w:space="0" w:color="auto"/>
                <w:bottom w:val="none" w:sz="0" w:space="0" w:color="auto"/>
                <w:right w:val="none" w:sz="0" w:space="0" w:color="auto"/>
              </w:divBdr>
            </w:div>
            <w:div w:id="1961960923">
              <w:marLeft w:val="0"/>
              <w:marRight w:val="0"/>
              <w:marTop w:val="0"/>
              <w:marBottom w:val="0"/>
              <w:divBdr>
                <w:top w:val="none" w:sz="0" w:space="0" w:color="auto"/>
                <w:left w:val="none" w:sz="0" w:space="0" w:color="auto"/>
                <w:bottom w:val="none" w:sz="0" w:space="0" w:color="auto"/>
                <w:right w:val="none" w:sz="0" w:space="0" w:color="auto"/>
              </w:divBdr>
            </w:div>
            <w:div w:id="1465388668">
              <w:marLeft w:val="0"/>
              <w:marRight w:val="0"/>
              <w:marTop w:val="0"/>
              <w:marBottom w:val="0"/>
              <w:divBdr>
                <w:top w:val="none" w:sz="0" w:space="0" w:color="auto"/>
                <w:left w:val="none" w:sz="0" w:space="0" w:color="auto"/>
                <w:bottom w:val="none" w:sz="0" w:space="0" w:color="auto"/>
                <w:right w:val="none" w:sz="0" w:space="0" w:color="auto"/>
              </w:divBdr>
            </w:div>
            <w:div w:id="879243167">
              <w:marLeft w:val="0"/>
              <w:marRight w:val="0"/>
              <w:marTop w:val="0"/>
              <w:marBottom w:val="0"/>
              <w:divBdr>
                <w:top w:val="none" w:sz="0" w:space="0" w:color="auto"/>
                <w:left w:val="none" w:sz="0" w:space="0" w:color="auto"/>
                <w:bottom w:val="none" w:sz="0" w:space="0" w:color="auto"/>
                <w:right w:val="none" w:sz="0" w:space="0" w:color="auto"/>
              </w:divBdr>
            </w:div>
            <w:div w:id="18177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5554">
      <w:bodyDiv w:val="1"/>
      <w:marLeft w:val="0"/>
      <w:marRight w:val="0"/>
      <w:marTop w:val="0"/>
      <w:marBottom w:val="0"/>
      <w:divBdr>
        <w:top w:val="none" w:sz="0" w:space="0" w:color="auto"/>
        <w:left w:val="none" w:sz="0" w:space="0" w:color="auto"/>
        <w:bottom w:val="none" w:sz="0" w:space="0" w:color="auto"/>
        <w:right w:val="none" w:sz="0" w:space="0" w:color="auto"/>
      </w:divBdr>
      <w:divsChild>
        <w:div w:id="2072776405">
          <w:marLeft w:val="0"/>
          <w:marRight w:val="0"/>
          <w:marTop w:val="0"/>
          <w:marBottom w:val="0"/>
          <w:divBdr>
            <w:top w:val="none" w:sz="0" w:space="0" w:color="auto"/>
            <w:left w:val="none" w:sz="0" w:space="0" w:color="auto"/>
            <w:bottom w:val="none" w:sz="0" w:space="0" w:color="auto"/>
            <w:right w:val="none" w:sz="0" w:space="0" w:color="auto"/>
          </w:divBdr>
          <w:divsChild>
            <w:div w:id="13098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20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amThomasDraper\Documents\AUTHOR%20BUNDLE\Word%20Document%20Template\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2EAA7-D5C1-4322-A98C-9740A14A4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269_New_Template_Normal_Series</Template>
  <TotalTime>0</TotalTime>
  <Pages>35</Pages>
  <Words>7781</Words>
  <Characters>44358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Liam Draper</cp:lastModifiedBy>
  <cp:revision>5</cp:revision>
  <dcterms:created xsi:type="dcterms:W3CDTF">2022-07-29T13:22:00Z</dcterms:created>
  <dcterms:modified xsi:type="dcterms:W3CDTF">2022-08-01T08:59:00Z</dcterms:modified>
</cp:coreProperties>
</file>