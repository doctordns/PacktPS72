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EB33A" w14:textId="77777777" w:rsidR="00987230" w:rsidRDefault="00987230" w:rsidP="000719EC">
      <w:pPr>
        <w:pStyle w:val="CodeTextPACKT"/>
        <w:pPrChange w:id="1" w:author="Thomas Lee" w:date="2022-07-13T17:47:00Z">
          <w:pPr>
            <w:pStyle w:val="Heading2"/>
          </w:pPr>
        </w:pPrChange>
      </w:pPr>
    </w:p>
    <w:p w14:paraId="6C7E8F0F" w14:textId="77777777" w:rsidR="00987230" w:rsidRDefault="00987230" w:rsidP="00987230">
      <w:pPr>
        <w:pStyle w:val="NormalPACKT"/>
      </w:pPr>
    </w:p>
    <w:p w14:paraId="4E432E3B" w14:textId="77777777" w:rsidR="00987230" w:rsidRDefault="00987230" w:rsidP="00987230">
      <w:pPr>
        <w:pStyle w:val="ChapterNumberPACKT"/>
      </w:pPr>
      <w:commentRangeStart w:id="2"/>
      <w:commentRangeStart w:id="3"/>
      <w:r>
        <w:t>2</w:t>
      </w:r>
      <w:commentRangeEnd w:id="2"/>
      <w:commentRangeEnd w:id="3"/>
      <w:r w:rsidR="00C159D0">
        <w:rPr>
          <w:rStyle w:val="CommentReference"/>
          <w:color w:val="auto"/>
          <w:kern w:val="0"/>
          <w:lang w:val="en-US"/>
        </w:rPr>
        <w:commentReference w:id="2"/>
      </w:r>
      <w:r w:rsidR="00E20C72">
        <w:rPr>
          <w:rStyle w:val="CommentReference"/>
          <w:rFonts w:ascii="Palatino" w:hAnsi="Palatino" w:cs="Times New Roman"/>
          <w:bCs w:val="0"/>
          <w:color w:val="auto"/>
          <w:kern w:val="0"/>
          <w:lang w:val="en-US"/>
        </w:rPr>
        <w:commentReference w:id="3"/>
      </w:r>
    </w:p>
    <w:p w14:paraId="025169F9" w14:textId="77777777" w:rsidR="00987230" w:rsidRDefault="00987230" w:rsidP="00987230">
      <w:pPr>
        <w:pStyle w:val="ChapterTitlePACKT"/>
      </w:pPr>
      <w:r>
        <w:t>Managing PowerShell 7</w:t>
      </w:r>
      <w:r>
        <w:br/>
        <w:t>in the Enterprise</w:t>
      </w:r>
    </w:p>
    <w:p w14:paraId="085B3573" w14:textId="77777777" w:rsidR="00987230" w:rsidRDefault="00987230" w:rsidP="00987230">
      <w:pPr>
        <w:pStyle w:val="NormalPACKT"/>
      </w:pPr>
      <w:r>
        <w:t>This chapter covers the following recipes:</w:t>
      </w:r>
    </w:p>
    <w:p w14:paraId="2E1E34E7" w14:textId="4FE894ED" w:rsidR="00987230" w:rsidRDefault="00987230" w:rsidP="00987230">
      <w:pPr>
        <w:pStyle w:val="BulletPACKT"/>
        <w:ind w:left="1080"/>
      </w:pPr>
      <w:r>
        <w:t xml:space="preserve">Utilizing Windows PowerShell </w:t>
      </w:r>
      <w:r w:rsidR="0045154C">
        <w:t>c</w:t>
      </w:r>
      <w:r>
        <w:t>ompatibility</w:t>
      </w:r>
    </w:p>
    <w:p w14:paraId="57E04E42" w14:textId="77777777" w:rsidR="00987230" w:rsidRDefault="00987230" w:rsidP="00987230">
      <w:pPr>
        <w:pStyle w:val="BulletPACKT"/>
        <w:ind w:left="1080"/>
      </w:pPr>
      <w:r>
        <w:t>Installing RSAT Tools</w:t>
      </w:r>
    </w:p>
    <w:p w14:paraId="53272E74" w14:textId="77777777" w:rsidR="00987230" w:rsidRDefault="00987230" w:rsidP="00987230">
      <w:pPr>
        <w:pStyle w:val="BulletPACKT"/>
        <w:ind w:left="1080"/>
      </w:pPr>
      <w:r>
        <w:t>Exploring Package Management</w:t>
      </w:r>
    </w:p>
    <w:p w14:paraId="212DECA9" w14:textId="77777777" w:rsidR="00987230" w:rsidRDefault="00987230" w:rsidP="00987230">
      <w:pPr>
        <w:pStyle w:val="BulletPACKT"/>
        <w:ind w:left="1080"/>
      </w:pPr>
      <w:r>
        <w:t>Exploring PowerShellGet and the PS Gallery</w:t>
      </w:r>
    </w:p>
    <w:p w14:paraId="79DCE509" w14:textId="037A6AA4" w:rsidR="00987230" w:rsidRDefault="00987230" w:rsidP="00987230">
      <w:pPr>
        <w:pStyle w:val="BulletPACKT"/>
        <w:ind w:left="1080"/>
      </w:pPr>
      <w:r>
        <w:t xml:space="preserve">Creating and using a local </w:t>
      </w:r>
      <w:r w:rsidR="0045154C">
        <w:t>PowerShell</w:t>
      </w:r>
      <w:r w:rsidR="002345D1">
        <w:t xml:space="preserve"> </w:t>
      </w:r>
      <w:r>
        <w:t>repository</w:t>
      </w:r>
    </w:p>
    <w:p w14:paraId="2A4B7BB6" w14:textId="48469256" w:rsidR="00987230" w:rsidRDefault="00987230" w:rsidP="00987230">
      <w:pPr>
        <w:pStyle w:val="BulletPACKT"/>
        <w:ind w:left="1080"/>
      </w:pPr>
      <w:r>
        <w:t xml:space="preserve">Establishing a </w:t>
      </w:r>
      <w:r w:rsidR="002345D1">
        <w:t>script</w:t>
      </w:r>
      <w:r>
        <w:t xml:space="preserve"> signing environment</w:t>
      </w:r>
    </w:p>
    <w:p w14:paraId="2CD5CF42" w14:textId="5351B62B" w:rsidR="00987230" w:rsidRDefault="00987230" w:rsidP="00987230">
      <w:pPr>
        <w:pStyle w:val="BulletPACKT"/>
        <w:ind w:left="1080"/>
      </w:pPr>
      <w:r>
        <w:t>Working with Shortcuts and PSS</w:t>
      </w:r>
      <w:r w:rsidR="0045154C">
        <w:t>h</w:t>
      </w:r>
      <w:r>
        <w:t>ortCut module</w:t>
      </w:r>
    </w:p>
    <w:p w14:paraId="217CDE29" w14:textId="77777777" w:rsidR="00987230" w:rsidRDefault="00987230" w:rsidP="00987230">
      <w:pPr>
        <w:pStyle w:val="BulletPACKT"/>
        <w:ind w:left="1080"/>
      </w:pPr>
      <w:r>
        <w:t>Working with Archive files</w:t>
      </w:r>
    </w:p>
    <w:p w14:paraId="4E6393CD" w14:textId="77777777" w:rsidR="00987230" w:rsidRDefault="00987230" w:rsidP="00163C37">
      <w:pPr>
        <w:pStyle w:val="BulletEndPACKT"/>
      </w:pPr>
      <w:r>
        <w:t>Searching for files using Search Everything</w:t>
      </w:r>
    </w:p>
    <w:p w14:paraId="5D29EF32" w14:textId="77777777" w:rsidR="00987230" w:rsidRDefault="00987230" w:rsidP="00987230">
      <w:pPr>
        <w:pStyle w:val="Heading1"/>
        <w:tabs>
          <w:tab w:val="left" w:pos="0"/>
        </w:tabs>
      </w:pPr>
      <w:r>
        <w:t>Introduction</w:t>
      </w:r>
    </w:p>
    <w:p w14:paraId="2CCA3532" w14:textId="5579DFC8" w:rsidR="00987230" w:rsidRDefault="00987230" w:rsidP="00987230">
      <w:pPr>
        <w:pStyle w:val="NormalPACKT"/>
      </w:pPr>
      <w:r>
        <w:t xml:space="preserve">For an IT Professional in an Enterprise environment (and even in smaller ones), PowerShell 7 provides a platform to manage your environment. Many of the commands you need to carry out typical operations come with PowerShell 7, augmented by the commands provided with Windows Server feature tools. In addition, you can obtain third-party modules to extend your capabilities. </w:t>
      </w:r>
    </w:p>
    <w:p w14:paraId="64678572" w14:textId="55354463" w:rsidR="00987230" w:rsidRDefault="00987230" w:rsidP="00987230">
      <w:pPr>
        <w:pStyle w:val="NormalPACKT"/>
      </w:pPr>
      <w:r>
        <w:t xml:space="preserve">Automation, today, means using commands that come from many sources. Some are built-in, but there are gaps. Those gaps can be filled by modules you can obtain from the community and via the PowerShell gallery. In many cases, you can make use of .NET and WMI classes. When all else fails, there is often a command-line tool. </w:t>
      </w:r>
    </w:p>
    <w:p w14:paraId="72774EC9" w14:textId="39CA720F" w:rsidR="00987230" w:rsidRDefault="00987230" w:rsidP="00987230">
      <w:pPr>
        <w:pStyle w:val="NormalPACKT"/>
      </w:pPr>
      <w:r>
        <w:t xml:space="preserve">As you blend these tools into your workflow, you need to be aware of how a given set of commands work as well as the objects returned. You also need to deal with the mismatch. The </w:t>
      </w:r>
      <w:r w:rsidRPr="00290F00">
        <w:rPr>
          <w:rStyle w:val="CodeInTextPACKT"/>
        </w:rPr>
        <w:t>Get</w:t>
      </w:r>
      <w:r w:rsidRPr="00290F00">
        <w:rPr>
          <w:rStyle w:val="CodeInTextPACKT"/>
        </w:rPr>
        <w:noBreakHyphen/>
        <w:t>ADComputer</w:t>
      </w:r>
      <w:r>
        <w:t xml:space="preserve"> command, for example, returns the name of </w:t>
      </w:r>
      <w:del w:id="4" w:author="Liam Draper" w:date="2022-07-04T22:26:00Z">
        <w:r w:rsidDel="005F44EC">
          <w:delText>thae</w:delText>
        </w:r>
      </w:del>
      <w:ins w:id="5" w:author="Liam Draper" w:date="2022-07-04T22:26:00Z">
        <w:r w:rsidR="005F44EC">
          <w:t>the</w:t>
        </w:r>
      </w:ins>
      <w:r>
        <w:t xml:space="preserve"> a computer in AD in the Name property. Most commands that interact with a given computer, use the parameter </w:t>
      </w:r>
      <w:r w:rsidRPr="002E1F00">
        <w:rPr>
          <w:rStyle w:val="CodeInTextPACKT"/>
        </w:rPr>
        <w:t>ComputerName</w:t>
      </w:r>
      <w:r>
        <w:t xml:space="preserve">. </w:t>
      </w:r>
    </w:p>
    <w:p w14:paraId="66167632" w14:textId="7BD0F0AA" w:rsidR="00987230" w:rsidRDefault="00987230" w:rsidP="00987230">
      <w:pPr>
        <w:pStyle w:val="NormalPACKT"/>
      </w:pPr>
      <w:r>
        <w:t xml:space="preserve">In building Windows Server 2022, Microsoft did not update most of the role/feature management tools to support PowerShell 7. These tools work natively in Windows PowerShell but many do not work directly in PowerShell 7. The reason for this is that Microsoft based Windows PowerShell on Microsoft’s .NET Framework, whereas PowerShell 7 is based on the open-source .NET. The .NET team did not port </w:t>
      </w:r>
      <w:r w:rsidRPr="007457E7">
        <w:t>all</w:t>
      </w:r>
      <w:r>
        <w:t xml:space="preserve"> the APIs from the .NET Framework into .NET. Thus m</w:t>
      </w:r>
      <w:r w:rsidRPr="007457E7">
        <w:t>any</w:t>
      </w:r>
      <w:r>
        <w:t xml:space="preserve"> of the role/feature commands that you can run in Windows PowerShell do not run natively since .NET did not implement certain .NET Framework. </w:t>
      </w:r>
    </w:p>
    <w:p w14:paraId="06C13BB4" w14:textId="632CB7DF" w:rsidR="00987230" w:rsidRDefault="00987230" w:rsidP="00987230">
      <w:pPr>
        <w:pStyle w:val="NormalPACKT"/>
      </w:pPr>
      <w:r>
        <w:lastRenderedPageBreak/>
        <w:t xml:space="preserve">To get around this, PowerShell 7 comes with a Windows PowerShell compatibility solution. When you attempt to use some of the older </w:t>
      </w:r>
      <w:del w:id="6" w:author="Liam Draper" w:date="2022-07-04T22:26:00Z">
        <w:r w:rsidDel="005F44EC">
          <w:delText>commandsd</w:delText>
        </w:r>
      </w:del>
      <w:ins w:id="7" w:author="Liam Draper" w:date="2022-07-04T22:26:00Z">
        <w:r w:rsidR="005F44EC">
          <w:t>commands</w:t>
        </w:r>
      </w:ins>
      <w:r>
        <w:t xml:space="preserve"> (i.e. those that live in the System32 Windows directory), PowerShell 7 creates a PowerShell remoting session on the current host based on a Windows PowerShell 5.1 endpoint. Then, using implicit remoting, PowerShell creates and imports a script module of proxy functions that invoke the underlying commands in the remoting session. This enables you to use commands, such as Add-WindowsFeature, more or less seamlessly. You examine the Windows PowerShell compatibility feature in </w:t>
      </w:r>
      <w:r w:rsidRPr="00DC7AA5">
        <w:rPr>
          <w:rStyle w:val="ItalicsPACKT"/>
        </w:rPr>
        <w:t>Utilizing Windows PowerShell Compatibility</w:t>
      </w:r>
      <w:r>
        <w:t>.</w:t>
      </w:r>
    </w:p>
    <w:p w14:paraId="3E1C0C35" w14:textId="147441FC" w:rsidR="00987230" w:rsidRDefault="00987230" w:rsidP="00987230">
      <w:pPr>
        <w:pStyle w:val="NormalPACKT"/>
      </w:pPr>
      <w:r>
        <w:t xml:space="preserve">Most Windows Server 2022’s features and roles provide management tools you use to manage the role or feature. You can also install and use these feature tools on any host allowing you to manage features across your network as you can see in </w:t>
      </w:r>
      <w:r w:rsidRPr="00D43164">
        <w:rPr>
          <w:rStyle w:val="ItalicsPACKT"/>
        </w:rPr>
        <w:t>Installing RSAT tools</w:t>
      </w:r>
      <w:r>
        <w:t>.</w:t>
      </w:r>
    </w:p>
    <w:p w14:paraId="550D2059" w14:textId="4B140F60" w:rsidR="00987230" w:rsidRDefault="00987230" w:rsidP="00987230">
      <w:pPr>
        <w:pStyle w:val="NormalPACKT"/>
      </w:pPr>
      <w:r>
        <w:t xml:space="preserve">You can also find and utilize third-party modules that can improve your PowerShell experience. PowerShell implements a set of built-in package management commands, as you can see in </w:t>
      </w:r>
      <w:r w:rsidRPr="00497314">
        <w:rPr>
          <w:rStyle w:val="ItalicsPACKT"/>
        </w:rPr>
        <w:t>Exploring Package Management</w:t>
      </w:r>
      <w:r>
        <w:t>.</w:t>
      </w:r>
    </w:p>
    <w:p w14:paraId="739EE107" w14:textId="74CD0E5C" w:rsidR="00987230" w:rsidRDefault="00987230" w:rsidP="00987230">
      <w:pPr>
        <w:pStyle w:val="NormalPACKT"/>
      </w:pPr>
      <w:r>
        <w:t xml:space="preserve">Some organizations create their own private package repositories. These enable their organizations to share corporate modules inside the corporate network. You create a new package repository in the </w:t>
      </w:r>
      <w:r w:rsidRPr="002E1F00">
        <w:rPr>
          <w:rStyle w:val="ItalicsPACKT"/>
        </w:rPr>
        <w:t>Creating and using a local package repository</w:t>
      </w:r>
      <w:r>
        <w:t xml:space="preserve"> recipe.</w:t>
      </w:r>
    </w:p>
    <w:p w14:paraId="312BBC8F" w14:textId="7892E8DE" w:rsidR="00987230" w:rsidRDefault="00987230" w:rsidP="00987230">
      <w:pPr>
        <w:pStyle w:val="NormalPACKT"/>
      </w:pPr>
      <w:r>
        <w:t>PowerShell 7, like Windows PowerShell, supports the use of digitally signed scripts. You can configure PowerShell to run only properly signed scripts as a way of improving the organization’s security. It is straightforward to establish a code</w:t>
      </w:r>
      <w:r>
        <w:noBreakHyphen/>
        <w:t xml:space="preserve">signing environment, using self-signed certificates, as you investigate in the </w:t>
      </w:r>
      <w:r w:rsidRPr="00A02E21">
        <w:rPr>
          <w:rStyle w:val="ItalicsPACKT"/>
        </w:rPr>
        <w:t>Establishing a co</w:t>
      </w:r>
      <w:r w:rsidRPr="005A61E6">
        <w:rPr>
          <w:rStyle w:val="ItalicsPACKT"/>
        </w:rPr>
        <w:t>de-signing environment</w:t>
      </w:r>
      <w:r>
        <w:t xml:space="preserve"> recipe. </w:t>
      </w:r>
    </w:p>
    <w:p w14:paraId="75ED8CE4" w14:textId="36FC722D" w:rsidR="00987230" w:rsidRDefault="00987230" w:rsidP="00987230">
      <w:pPr>
        <w:pStyle w:val="NormalPACKT"/>
      </w:pPr>
      <w:r>
        <w:t xml:space="preserve">To simplify the use of commands in an interactive environment you may find it convenient to create shortcuts you can place on the desktop or in a folder of shortcuts. In </w:t>
      </w:r>
      <w:commentRangeStart w:id="8"/>
      <w:r>
        <w:t xml:space="preserve">Working with shortcuts </w:t>
      </w:r>
      <w:commentRangeEnd w:id="8"/>
      <w:r w:rsidR="0005701C">
        <w:rPr>
          <w:rStyle w:val="CommentReference"/>
          <w:rFonts w:ascii="Arial" w:hAnsi="Arial" w:cs="Arial"/>
          <w:bCs/>
        </w:rPr>
        <w:commentReference w:id="8"/>
      </w:r>
      <w:r>
        <w:t>and the PSShortCut module, you manage shortcuts.</w:t>
      </w:r>
    </w:p>
    <w:p w14:paraId="354309F4" w14:textId="74D9B4D4" w:rsidR="00987230" w:rsidRDefault="00987230" w:rsidP="00987230">
      <w:pPr>
        <w:pStyle w:val="NormalPACKT"/>
      </w:pPr>
      <w:r>
        <w:t xml:space="preserve">A common problem that can face when automating your environment is the management of archive files. As you saw in </w:t>
      </w:r>
      <w:r w:rsidRPr="003F133E">
        <w:rPr>
          <w:rStyle w:val="ItalicsPACKT"/>
        </w:rPr>
        <w:t>Installing Cascadia Code font</w:t>
      </w:r>
      <w:r>
        <w:t xml:space="preserve">,  you can often get components delivered as a ZIP file. In </w:t>
      </w:r>
      <w:r w:rsidRPr="003F133E">
        <w:rPr>
          <w:rStyle w:val="ItalicsPACKT"/>
        </w:rPr>
        <w:t>Working with Archive</w:t>
      </w:r>
      <w:r>
        <w:t xml:space="preserve"> files, you examine commands for managing these files. </w:t>
      </w:r>
    </w:p>
    <w:p w14:paraId="67E1AAAF" w14:textId="5EFB2D90" w:rsidR="00987230" w:rsidRDefault="00987230" w:rsidP="00987230">
      <w:pPr>
        <w:pStyle w:val="NormalPACKT"/>
      </w:pPr>
      <w:r>
        <w:t xml:space="preserve">Windows, Windows Server, and Windows applications have grown significantly both in scope and the files that support them. Sometimes finding key files you need can be challenging, especially on larger file servers. </w:t>
      </w:r>
    </w:p>
    <w:p w14:paraId="575DDBA2" w14:textId="77777777" w:rsidR="00987230" w:rsidRDefault="00987230" w:rsidP="00987230">
      <w:pPr>
        <w:pStyle w:val="NormalPACKT"/>
      </w:pPr>
    </w:p>
    <w:p w14:paraId="46BFAA72" w14:textId="1FC13D6D" w:rsidR="00987230" w:rsidRDefault="00036E59" w:rsidP="00987230">
      <w:pPr>
        <w:pStyle w:val="Heading2"/>
      </w:pPr>
      <w:r>
        <w:t>The system</w:t>
      </w:r>
      <w:r w:rsidR="00987230">
        <w:t xml:space="preserve"> used in the chapter</w:t>
      </w:r>
    </w:p>
    <w:p w14:paraId="41FAB407" w14:textId="59A5C664" w:rsidR="00987230" w:rsidRDefault="00987230" w:rsidP="00987230">
      <w:pPr>
        <w:pStyle w:val="NormalPACKT"/>
        <w:rPr>
          <w:lang w:val="en-GB"/>
        </w:rPr>
      </w:pPr>
      <w:r>
        <w:rPr>
          <w:lang w:val="en-GB"/>
        </w:rPr>
        <w:t xml:space="preserve">This chapter is all about </w:t>
      </w:r>
      <w:r w:rsidR="00036E59">
        <w:rPr>
          <w:lang w:val="en-GB"/>
        </w:rPr>
        <w:t>using</w:t>
      </w:r>
      <w:r>
        <w:rPr>
          <w:lang w:val="en-GB"/>
        </w:rPr>
        <w:t xml:space="preserve"> PowerShell 7</w:t>
      </w:r>
      <w:r w:rsidR="00036E59">
        <w:rPr>
          <w:lang w:val="en-GB"/>
        </w:rPr>
        <w:t xml:space="preserve"> in an enterprise environment and </w:t>
      </w:r>
      <w:r>
        <w:rPr>
          <w:lang w:val="en-GB"/>
        </w:rPr>
        <w:t xml:space="preserve">configuring your environment to make the most out of PowerShell 7. In this chapter, you use a single host, </w:t>
      </w:r>
      <w:r w:rsidRPr="00B94B85">
        <w:rPr>
          <w:rStyle w:val="CodeInTextPACKT"/>
        </w:rPr>
        <w:t>SRV1</w:t>
      </w:r>
      <w:r>
        <w:rPr>
          <w:lang w:val="en-GB"/>
        </w:rPr>
        <w:t>, as follows:</w:t>
      </w:r>
    </w:p>
    <w:p w14:paraId="49D93780" w14:textId="77777777" w:rsidR="00987230" w:rsidRPr="0018485E" w:rsidRDefault="00987230" w:rsidP="00987230">
      <w:pPr>
        <w:pStyle w:val="FigurePACKT"/>
      </w:pPr>
      <w:r>
        <w:object w:dxaOrig="13755" w:dyaOrig="10051" w14:anchorId="7B6A64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87.5pt" o:ole="">
            <v:imagedata r:id="rId12" o:title=""/>
          </v:shape>
          <o:OLEObject Type="Embed" ProgID="Visio.Drawing.15" ShapeID="_x0000_i1025" DrawAspect="Content" ObjectID="_1719239713" r:id="rId13"/>
        </w:object>
      </w:r>
    </w:p>
    <w:p w14:paraId="2D3303DD" w14:textId="77777777" w:rsidR="00987230" w:rsidRPr="00DC6325" w:rsidRDefault="00987230">
      <w:pPr>
        <w:pStyle w:val="FigureCaptionPACKT"/>
        <w:pPrChange w:id="9" w:author="Liam Draper" w:date="2022-07-04T22:35:00Z">
          <w:pPr>
            <w:pStyle w:val="FigurePACKT"/>
          </w:pPr>
        </w:pPrChange>
      </w:pPr>
      <w:r w:rsidRPr="00DC6325">
        <w:t xml:space="preserve">Figure </w:t>
      </w:r>
      <w:r>
        <w:t>2</w:t>
      </w:r>
      <w:r w:rsidRPr="00DC6325">
        <w:t xml:space="preserve">.1: </w:t>
      </w:r>
      <w:r>
        <w:t>Host in use for this chapter</w:t>
      </w:r>
    </w:p>
    <w:p w14:paraId="19281160" w14:textId="58FC0C31" w:rsidR="00987230" w:rsidRDefault="00987230" w:rsidP="00987230">
      <w:pPr>
        <w:pStyle w:val="LayoutInformationPACKT"/>
        <w:rPr>
          <w:noProof/>
        </w:rPr>
      </w:pPr>
      <w:r>
        <w:t xml:space="preserve">Insert </w:t>
      </w:r>
      <w:r w:rsidRPr="00C41783">
        <w:t>image</w:t>
      </w:r>
      <w:r>
        <w:t xml:space="preserve"> </w:t>
      </w:r>
      <w:r w:rsidR="0045154C">
        <w:rPr>
          <w:noProof/>
        </w:rPr>
        <w:t xml:space="preserve"> </w:t>
      </w:r>
      <w:r w:rsidRPr="00023EAD">
        <w:rPr>
          <w:noProof/>
        </w:rPr>
        <w:t>_</w:t>
      </w:r>
      <w:r>
        <w:rPr>
          <w:noProof/>
        </w:rPr>
        <w:t>01.png</w:t>
      </w:r>
    </w:p>
    <w:p w14:paraId="312F4C6B" w14:textId="77777777" w:rsidR="00987230" w:rsidRDefault="00987230" w:rsidP="00987230">
      <w:pPr>
        <w:pStyle w:val="NormalPACKT"/>
      </w:pPr>
      <w:r>
        <w:t xml:space="preserve">In later chapters, you will use additional servers and will promote </w:t>
      </w:r>
      <w:r w:rsidRPr="00B94B85">
        <w:rPr>
          <w:rStyle w:val="CodeInTextPACKT"/>
        </w:rPr>
        <w:t>SRV1</w:t>
      </w:r>
      <w:r>
        <w:t xml:space="preserve"> to be a domain-based server rather than being in a workgroup. </w:t>
      </w:r>
    </w:p>
    <w:p w14:paraId="7E9375B7" w14:textId="77777777" w:rsidR="00987230" w:rsidRDefault="00987230" w:rsidP="00987230">
      <w:pPr>
        <w:pStyle w:val="Heading1"/>
        <w:tabs>
          <w:tab w:val="left" w:pos="0"/>
        </w:tabs>
      </w:pPr>
      <w:r>
        <w:t>Utilizing Windows PowerShell Compatibility</w:t>
      </w:r>
    </w:p>
    <w:p w14:paraId="7A17ED4E" w14:textId="39095A94" w:rsidR="00987230" w:rsidRDefault="00987230" w:rsidP="00987230">
      <w:pPr>
        <w:pStyle w:val="NormalPACKT"/>
        <w:rPr>
          <w:lang w:val="en-GB"/>
        </w:rPr>
      </w:pPr>
      <w:r>
        <w:rPr>
          <w:lang w:val="en-GB"/>
        </w:rPr>
        <w:t xml:space="preserve">The PowerShell 7 Windows Compatibility solution allows you to use older Windows PowerShell commands whose developers have not (yet) ported the commands to work natively in PowerShell 7. PowerShell 7 creates a special remoting session into a Windows PowerShell 5.1 endpoint, loads the modules into the remote session, then uses implicit remoting to expose proxy functions inside the PowerShell 7 session. This remoting session has a unique session name, </w:t>
      </w:r>
      <w:r w:rsidRPr="00B30419">
        <w:rPr>
          <w:rStyle w:val="CodeInTextPACKT"/>
        </w:rPr>
        <w:t>WinPSCompatSession</w:t>
      </w:r>
      <w:r>
        <w:t xml:space="preserve">. Should you use multiple Windows PowerShell modules, PowerShell 7 loads them all into a single remoting session. Also, this session uses the “process” transport mechanism versus Windows Remote Management (WinRM). WinRM is the core transport protocol used with PowerShell remoting. The process transport is the transport used to run background jobs; it has less overhead than using WinRM, so is more efficient. </w:t>
      </w:r>
    </w:p>
    <w:p w14:paraId="02F7C50C" w14:textId="5599C15A" w:rsidR="00987230" w:rsidRDefault="00987230" w:rsidP="00987230">
      <w:pPr>
        <w:pStyle w:val="NormalPACKT"/>
        <w:rPr>
          <w:lang w:val="en-GB"/>
        </w:rPr>
      </w:pPr>
      <w:r>
        <w:rPr>
          <w:lang w:val="en-GB"/>
        </w:rPr>
        <w:t xml:space="preserve">An example of the compatibility mechanism is using </w:t>
      </w:r>
      <w:r w:rsidRPr="00332C98">
        <w:rPr>
          <w:rStyle w:val="CodeInTextPACKT"/>
        </w:rPr>
        <w:t>Get-WindowsFeature</w:t>
      </w:r>
      <w:r>
        <w:rPr>
          <w:lang w:val="en-GB"/>
        </w:rPr>
        <w:t xml:space="preserve">, a cmdlet inside the </w:t>
      </w:r>
      <w:r w:rsidRPr="008369E1">
        <w:rPr>
          <w:rStyle w:val="CodeInTextPACKT"/>
        </w:rPr>
        <w:t>ServerManager</w:t>
      </w:r>
      <w:r>
        <w:rPr>
          <w:lang w:val="en-GB"/>
        </w:rPr>
        <w:t xml:space="preserve"> module. You use the command to get details of features that are installed, or not, inside Windows Server. You use other commands in the </w:t>
      </w:r>
      <w:r w:rsidRPr="008369E1">
        <w:rPr>
          <w:rStyle w:val="CodeInTextPACKT"/>
        </w:rPr>
        <w:t>ServerManager</w:t>
      </w:r>
      <w:r>
        <w:rPr>
          <w:lang w:val="en-GB"/>
        </w:rPr>
        <w:t xml:space="preserve"> module to install and remove features. Unfortunately, the Windows Server team has not yet updated this module to work within PowerShell 7. Via the compatibility solution, the commands in the </w:t>
      </w:r>
      <w:r w:rsidRPr="00114E2B">
        <w:rPr>
          <w:rStyle w:val="CodeInTextPACKT"/>
        </w:rPr>
        <w:t>ServerManager</w:t>
      </w:r>
      <w:r>
        <w:rPr>
          <w:lang w:val="en-GB"/>
        </w:rPr>
        <w:t xml:space="preserve"> module enable you to add, remove, and view features. The Windows PowerShell compatibility mechanism allows you to use existing Windows PowerShell scripts in PowerShell 7, although with some very minor caveats.</w:t>
      </w:r>
    </w:p>
    <w:p w14:paraId="764F0CA3" w14:textId="086FFCCF" w:rsidR="00987230" w:rsidRDefault="00987230" w:rsidP="00987230">
      <w:pPr>
        <w:pStyle w:val="NormalPACKT"/>
        <w:rPr>
          <w:lang w:val="en-GB"/>
        </w:rPr>
      </w:pPr>
      <w:r>
        <w:rPr>
          <w:lang w:val="en-GB"/>
        </w:rPr>
        <w:t xml:space="preserve">When you invoke commands in PowerShell 7, PowerShell uses its command discovery mechanism to determine which module contains your desired command. In this case, that module is the </w:t>
      </w:r>
      <w:r w:rsidRPr="00332C98">
        <w:rPr>
          <w:rStyle w:val="CodeInTextPACKT"/>
        </w:rPr>
        <w:t>ServerManager</w:t>
      </w:r>
      <w:r w:rsidRPr="00114E2B">
        <w:t xml:space="preserve"> </w:t>
      </w:r>
      <w:r w:rsidRPr="008369E1">
        <w:t>Windows PowerS</w:t>
      </w:r>
      <w:r>
        <w:t>h</w:t>
      </w:r>
      <w:r w:rsidRPr="008369E1">
        <w:t xml:space="preserve">ell </w:t>
      </w:r>
      <w:r>
        <w:rPr>
          <w:lang w:val="en-GB"/>
        </w:rPr>
        <w:t>module. PowerShell 7 then creates the remoting session and, using implicit remoting, imports the commands in the module as proxy functions. You then invoke the proxy functions to accomplish your goal. For the most part, this is totally transparent. You use the module’s commands, and they return the object(s) you request. A minor caveat is that the compatibility mechanism does not import format XML for the Windows PowerShell module. The result is that the default output of some objects is not the same. There is a workaround for this, which is to manually install the</w:t>
      </w:r>
      <w:del w:id="10" w:author="Liam Draper" w:date="2022-07-04T22:27:00Z">
        <w:r w:rsidDel="005F44EC">
          <w:rPr>
            <w:lang w:val="en-GB"/>
          </w:rPr>
          <w:delText>r</w:delText>
        </w:r>
      </w:del>
      <w:r>
        <w:rPr>
          <w:lang w:val="en-GB"/>
        </w:rPr>
        <w:t xml:space="preserve"> Format XML.</w:t>
      </w:r>
    </w:p>
    <w:p w14:paraId="51A4BAA8" w14:textId="4B4248CC" w:rsidR="00987230" w:rsidRDefault="00987230" w:rsidP="00987230">
      <w:pPr>
        <w:pStyle w:val="NormalPACKT"/>
        <w:rPr>
          <w:lang w:val="en-GB"/>
        </w:rPr>
      </w:pPr>
      <w:r>
        <w:rPr>
          <w:lang w:val="en-GB"/>
        </w:rPr>
        <w:t xml:space="preserve">With implicit remoting, PowerShell creates a function inside a PowerShell 7 session with the same name and parameters as the actual command (in the remote session). You can view the function definition in the Function drive </w:t>
      </w:r>
      <w:commentRangeStart w:id="11"/>
      <w:r w:rsidRPr="004F40E0">
        <w:rPr>
          <w:rStyle w:val="CodeInTextPACKT"/>
        </w:rPr>
        <w:t>(Get-Item Function:Get-WindowsFeature | Format-List -</w:t>
      </w:r>
      <w:r w:rsidRPr="004F40E0">
        <w:rPr>
          <w:rStyle w:val="CodeInTextPACKT"/>
        </w:rPr>
        <w:lastRenderedPageBreak/>
        <w:t xml:space="preserve">Property </w:t>
      </w:r>
      <w:ins w:id="12" w:author="Mike Roberts" w:date="2022-06-30T01:42:00Z">
        <w:r w:rsidRPr="004F40E0">
          <w:rPr>
            <w:rStyle w:val="CodeInTextPACKT"/>
          </w:rPr>
          <w:t>*</w:t>
        </w:r>
        <w:r w:rsidRPr="00904765">
          <w:rPr>
            <w:rStyle w:val="CodeInTextPACKT"/>
          </w:rPr>
          <w:t>)</w:t>
        </w:r>
        <w:commentRangeEnd w:id="11"/>
        <w:r w:rsidR="00060255">
          <w:rPr>
            <w:rStyle w:val="CommentReference"/>
            <w:rFonts w:ascii="Palatino" w:hAnsi="Palatino"/>
          </w:rPr>
          <w:commentReference w:id="11"/>
        </w:r>
        <w:r w:rsidRPr="00904765">
          <w:rPr>
            <w:rStyle w:val="CodeInTextPACKT"/>
          </w:rPr>
          <w:t>.</w:t>
        </w:r>
      </w:ins>
      <w:del w:id="13" w:author="Mike Roberts" w:date="2022-06-30T01:42:00Z">
        <w:r w:rsidRPr="004F40E0">
          <w:rPr>
            <w:rStyle w:val="CodeInTextPACKT"/>
          </w:rPr>
          <w:delText>*</w:delText>
        </w:r>
        <w:r w:rsidRPr="00904765">
          <w:rPr>
            <w:rStyle w:val="CodeInTextPACKT"/>
          </w:rPr>
          <w:delText>).</w:delText>
        </w:r>
      </w:del>
      <w:r>
        <w:rPr>
          <w:lang w:val="en-GB"/>
        </w:rPr>
        <w:t xml:space="preserve"> The output shows the proxy function definition </w:t>
      </w:r>
      <w:r w:rsidR="00BF7E43">
        <w:rPr>
          <w:lang w:val="en-GB"/>
        </w:rPr>
        <w:t>that</w:t>
      </w:r>
      <w:r>
        <w:rPr>
          <w:lang w:val="en-GB"/>
        </w:rPr>
        <w:t xml:space="preserve"> PowerShell 7 creates when it imports the remote module. </w:t>
      </w:r>
    </w:p>
    <w:p w14:paraId="3799B019" w14:textId="001BF623" w:rsidR="00987230" w:rsidRPr="00D60CC4" w:rsidRDefault="00987230" w:rsidP="00987230">
      <w:pPr>
        <w:pStyle w:val="NormalPACKT"/>
        <w:rPr>
          <w:lang w:val="en-GB"/>
        </w:rPr>
      </w:pPr>
      <w:r>
        <w:rPr>
          <w:lang w:val="en-GB"/>
        </w:rPr>
        <w:t xml:space="preserve">When you invoke the command by name, e.g. </w:t>
      </w:r>
      <w:r w:rsidRPr="00332C98">
        <w:rPr>
          <w:rStyle w:val="CodeInTextPACKT"/>
        </w:rPr>
        <w:t>Get</w:t>
      </w:r>
      <w:r w:rsidRPr="00332C98">
        <w:rPr>
          <w:rStyle w:val="CodeInTextPACKT"/>
        </w:rPr>
        <w:noBreakHyphen/>
        <w:t>WindowsFeature</w:t>
      </w:r>
      <w:r>
        <w:rPr>
          <w:lang w:val="en-GB"/>
        </w:rPr>
        <w:t xml:space="preserve">, PowerShell runs the function. The function then invokes the remote cmdlet using the steppable pipeline. Implicit remoting is a complex feature that is virtually transparent in operation. You can read more about implicit remoting in </w:t>
      </w:r>
      <w:commentRangeStart w:id="14"/>
      <w:r w:rsidRPr="0027351E">
        <w:rPr>
          <w:rStyle w:val="URLPACKTChar"/>
          <w:rPrChange w:id="15" w:author="Liam Draper" w:date="2022-07-04T22:41:00Z">
            <w:rPr>
              <w:rFonts w:ascii="Lucida Console" w:hAnsi="Lucida Console"/>
              <w:sz w:val="19"/>
              <w:szCs w:val="19"/>
              <w:lang w:val="en-GB"/>
            </w:rPr>
          </w:rPrChange>
        </w:rPr>
        <w:t>https://www.techtutsonline.com/implicit-remoting-windows-powershell/</w:t>
      </w:r>
      <w:r>
        <w:rPr>
          <w:lang w:val="en-GB"/>
        </w:rPr>
        <w:t>.</w:t>
      </w:r>
      <w:commentRangeEnd w:id="14"/>
      <w:r w:rsidR="00182393">
        <w:rPr>
          <w:rStyle w:val="CommentReference"/>
          <w:rFonts w:ascii="Palatino" w:hAnsi="Palatino"/>
        </w:rPr>
        <w:commentReference w:id="14"/>
      </w:r>
    </w:p>
    <w:p w14:paraId="1E058C98" w14:textId="77777777" w:rsidR="00987230" w:rsidRDefault="00987230" w:rsidP="00987230">
      <w:pPr>
        <w:pStyle w:val="Heading2"/>
        <w:tabs>
          <w:tab w:val="left" w:pos="0"/>
        </w:tabs>
      </w:pPr>
      <w:r>
        <w:t>Getting ready</w:t>
      </w:r>
    </w:p>
    <w:p w14:paraId="55EF7111" w14:textId="77777777" w:rsidR="00987230" w:rsidRPr="009D0F10" w:rsidRDefault="00987230" w:rsidP="00987230">
      <w:pPr>
        <w:pStyle w:val="NormalPACKT"/>
        <w:rPr>
          <w:lang w:val="en-GB"/>
        </w:rPr>
      </w:pPr>
      <w:r>
        <w:rPr>
          <w:lang w:val="en-GB"/>
        </w:rPr>
        <w:t xml:space="preserve">You run this recipe on </w:t>
      </w:r>
      <w:r w:rsidRPr="00904765">
        <w:rPr>
          <w:rStyle w:val="CodeTextPACKTChar"/>
        </w:rPr>
        <w:t>SRV1</w:t>
      </w:r>
      <w:r>
        <w:rPr>
          <w:lang w:val="en-GB"/>
        </w:rPr>
        <w:t xml:space="preserve"> after you have installed PowerShell 7.</w:t>
      </w:r>
    </w:p>
    <w:p w14:paraId="5DD18ED0" w14:textId="77777777" w:rsidR="00987230" w:rsidRDefault="00987230" w:rsidP="00987230">
      <w:pPr>
        <w:pStyle w:val="Heading2"/>
        <w:tabs>
          <w:tab w:val="left" w:pos="0"/>
        </w:tabs>
      </w:pPr>
      <w:r>
        <w:t>How to do it...</w:t>
      </w:r>
    </w:p>
    <w:p w14:paraId="4B60A225"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 xml:space="preserve">Importing the </w:t>
      </w:r>
      <w:r w:rsidRPr="004F40E0">
        <w:rPr>
          <w:rStyle w:val="CodeInTextPACKT"/>
        </w:rPr>
        <w:t>ServerManager</w:t>
      </w:r>
      <w:r w:rsidRPr="00465503">
        <w:rPr>
          <w:lang w:val="en-GB" w:eastAsia="en-GB"/>
        </w:rPr>
        <w:t xml:space="preserve"> module</w:t>
      </w:r>
    </w:p>
    <w:p w14:paraId="55394473" w14:textId="77777777" w:rsidR="00987230" w:rsidRPr="00904765" w:rsidRDefault="00987230" w:rsidP="00904765">
      <w:pPr>
        <w:pStyle w:val="CodePACKT"/>
      </w:pPr>
    </w:p>
    <w:p w14:paraId="1103D5E8" w14:textId="77777777" w:rsidR="00987230" w:rsidRPr="00465503" w:rsidRDefault="00987230" w:rsidP="00987230">
      <w:pPr>
        <w:pStyle w:val="CodePACKT"/>
      </w:pPr>
      <w:r w:rsidRPr="00465503">
        <w:t>Import-Module -Name ServerManager</w:t>
      </w:r>
    </w:p>
    <w:p w14:paraId="5B31EEDC" w14:textId="77777777" w:rsidR="00987230" w:rsidRPr="00465503" w:rsidRDefault="00987230" w:rsidP="00987230">
      <w:pPr>
        <w:pStyle w:val="CodePACKT"/>
      </w:pPr>
    </w:p>
    <w:p w14:paraId="25A55600"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Viewing module details</w:t>
      </w:r>
    </w:p>
    <w:p w14:paraId="52E0FCF0" w14:textId="77777777" w:rsidR="00987230" w:rsidRPr="00465503" w:rsidRDefault="00987230" w:rsidP="00987230">
      <w:pPr>
        <w:pStyle w:val="CodePACKT"/>
      </w:pPr>
    </w:p>
    <w:p w14:paraId="1C547335" w14:textId="77777777" w:rsidR="00987230" w:rsidRPr="00465503" w:rsidRDefault="00987230" w:rsidP="00987230">
      <w:pPr>
        <w:pStyle w:val="CodePACKT"/>
      </w:pPr>
      <w:r w:rsidRPr="00465503">
        <w:t>Get-Module -Name ServerManager |</w:t>
      </w:r>
    </w:p>
    <w:p w14:paraId="6ED480EF" w14:textId="77777777" w:rsidR="00987230" w:rsidRPr="00465503" w:rsidRDefault="00987230" w:rsidP="00987230">
      <w:pPr>
        <w:pStyle w:val="CodePACKT"/>
      </w:pPr>
      <w:r w:rsidRPr="00465503">
        <w:t>  Format-List</w:t>
      </w:r>
    </w:p>
    <w:p w14:paraId="69633201" w14:textId="77777777" w:rsidR="00987230" w:rsidRPr="00465503" w:rsidRDefault="00987230" w:rsidP="00987230">
      <w:pPr>
        <w:pStyle w:val="CodePACKT"/>
      </w:pPr>
    </w:p>
    <w:p w14:paraId="1D8240D5"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Displaying a Windows Feature</w:t>
      </w:r>
    </w:p>
    <w:p w14:paraId="28FDF782" w14:textId="77777777" w:rsidR="00987230" w:rsidRPr="00465503" w:rsidRDefault="00987230" w:rsidP="00987230">
      <w:pPr>
        <w:pStyle w:val="CodePACKT"/>
        <w:rPr>
          <w:rStyle w:val="CodeInTextPACKT"/>
        </w:rPr>
      </w:pPr>
    </w:p>
    <w:p w14:paraId="320CFEAF" w14:textId="77777777" w:rsidR="00987230" w:rsidRPr="00FC3C93" w:rsidRDefault="00987230" w:rsidP="00FC3C93">
      <w:pPr>
        <w:pStyle w:val="CodePACKT"/>
      </w:pPr>
      <w:r w:rsidRPr="00FC3C93">
        <w:rPr>
          <w:rStyle w:val="CodeInTextPACKT"/>
        </w:rPr>
        <w:t xml:space="preserve">Get-WindowsFeature </w:t>
      </w:r>
      <w:r w:rsidRPr="00FC3C93">
        <w:t>-Name 'TFTP-Client'</w:t>
      </w:r>
    </w:p>
    <w:p w14:paraId="37934BDA" w14:textId="77777777" w:rsidR="00987230" w:rsidRPr="00465503" w:rsidRDefault="00987230" w:rsidP="00987230">
      <w:pPr>
        <w:pStyle w:val="CodePACKT"/>
        <w:rPr>
          <w:rStyle w:val="CodeInTextPACKT"/>
        </w:rPr>
      </w:pPr>
    </w:p>
    <w:p w14:paraId="28D1C097"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Running the same command in a remoting session</w:t>
      </w:r>
    </w:p>
    <w:p w14:paraId="11D624E5" w14:textId="77777777" w:rsidR="00987230" w:rsidRPr="00465503" w:rsidRDefault="00987230" w:rsidP="00987230">
      <w:pPr>
        <w:pStyle w:val="CodePACKT"/>
      </w:pPr>
    </w:p>
    <w:p w14:paraId="5F5215F8" w14:textId="77777777" w:rsidR="00987230" w:rsidRPr="00FC3C93" w:rsidRDefault="00987230" w:rsidP="00FC3C93">
      <w:pPr>
        <w:pStyle w:val="CodePACKT"/>
      </w:pPr>
      <w:r w:rsidRPr="00FC3C93">
        <w:t>$Session = Get-PSSession -Name WinPSCompatSession</w:t>
      </w:r>
    </w:p>
    <w:p w14:paraId="6B21AE72" w14:textId="77777777" w:rsidR="00987230" w:rsidRPr="00FC3C93" w:rsidRDefault="00987230" w:rsidP="00FC3C93">
      <w:pPr>
        <w:pStyle w:val="CodePACKT"/>
      </w:pPr>
      <w:r w:rsidRPr="00FC3C93">
        <w:t>Invoke-Command -Session $Session -ScriptBlock {</w:t>
      </w:r>
    </w:p>
    <w:p w14:paraId="062E4613" w14:textId="77777777" w:rsidR="00987230" w:rsidRPr="00FC3C93" w:rsidRDefault="00987230" w:rsidP="00FC3C93">
      <w:pPr>
        <w:pStyle w:val="CodePACKT"/>
      </w:pPr>
      <w:r w:rsidRPr="00FC3C93">
        <w:t>  Get-WindowsFeature -Name 'TFTP-Client' |</w:t>
      </w:r>
    </w:p>
    <w:p w14:paraId="384307B7" w14:textId="77777777" w:rsidR="00987230" w:rsidRPr="00FC3C93" w:rsidRDefault="00987230" w:rsidP="00FC3C93">
      <w:pPr>
        <w:pStyle w:val="CodePACKT"/>
      </w:pPr>
      <w:r w:rsidRPr="00FC3C93">
        <w:t>    Format-Table</w:t>
      </w:r>
    </w:p>
    <w:p w14:paraId="7E8BD5E3" w14:textId="56EBBDE4" w:rsidR="00987230" w:rsidRPr="00FC3C93" w:rsidRDefault="00987230" w:rsidP="00FC3C93">
      <w:pPr>
        <w:pStyle w:val="CodePACKT"/>
      </w:pPr>
      <w:r w:rsidRPr="00FC3C93">
        <w:t>}</w:t>
      </w:r>
      <w:r w:rsidR="009A5648">
        <w:t xml:space="preserve"> </w:t>
      </w:r>
    </w:p>
    <w:p w14:paraId="55996092" w14:textId="77777777" w:rsidR="00987230" w:rsidRPr="00465503" w:rsidRDefault="00987230" w:rsidP="00987230">
      <w:pPr>
        <w:pStyle w:val="CodePACKT"/>
      </w:pPr>
    </w:p>
    <w:p w14:paraId="781AABA9" w14:textId="52530D85"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 xml:space="preserve">Getting </w:t>
      </w:r>
      <w:r w:rsidR="001C548F">
        <w:rPr>
          <w:lang w:val="en-GB" w:eastAsia="en-GB"/>
        </w:rPr>
        <w:t xml:space="preserve">the </w:t>
      </w:r>
      <w:r w:rsidRPr="00465503">
        <w:rPr>
          <w:lang w:val="en-GB" w:eastAsia="en-GB"/>
        </w:rPr>
        <w:t>path to Windows PowerShell modules</w:t>
      </w:r>
    </w:p>
    <w:p w14:paraId="32385E71" w14:textId="77777777" w:rsidR="00987230" w:rsidRPr="00465503" w:rsidRDefault="00987230" w:rsidP="00987230">
      <w:pPr>
        <w:pStyle w:val="CodePACKT"/>
      </w:pPr>
    </w:p>
    <w:p w14:paraId="378BEC31" w14:textId="77777777" w:rsidR="00987230" w:rsidRPr="00465503" w:rsidRDefault="00987230" w:rsidP="00987230">
      <w:pPr>
        <w:pStyle w:val="CodePACKT"/>
      </w:pPr>
      <w:r w:rsidRPr="00465503">
        <w:t xml:space="preserve">$Paths = $env:PSModulePath -split ';' </w:t>
      </w:r>
    </w:p>
    <w:p w14:paraId="0DF0F729" w14:textId="1E272B01" w:rsidR="00987230" w:rsidRPr="00465503" w:rsidRDefault="00987230" w:rsidP="00987230">
      <w:pPr>
        <w:pStyle w:val="CodePACKT"/>
      </w:pPr>
      <w:r w:rsidRPr="00465503">
        <w:t>$S32Path = $</w:t>
      </w:r>
      <w:r w:rsidR="00FC3C93">
        <w:t>P</w:t>
      </w:r>
      <w:r w:rsidRPr="00465503">
        <w:t xml:space="preserve">aths | </w:t>
      </w:r>
    </w:p>
    <w:p w14:paraId="70468DD3" w14:textId="3B48BB36" w:rsidR="00987230" w:rsidRPr="00465503" w:rsidRDefault="00987230" w:rsidP="00987230">
      <w:pPr>
        <w:pStyle w:val="CodePACKT"/>
      </w:pPr>
      <w:r w:rsidRPr="00465503">
        <w:t>  Where-Object {$_.</w:t>
      </w:r>
      <w:r w:rsidR="001C548F">
        <w:t>T</w:t>
      </w:r>
      <w:r w:rsidRPr="00465503">
        <w:t>o</w:t>
      </w:r>
      <w:r w:rsidR="001C548F">
        <w:t>S</w:t>
      </w:r>
      <w:r w:rsidRPr="00465503">
        <w:t>tring() -match '</w:t>
      </w:r>
      <w:r w:rsidR="001C548F">
        <w:t>s</w:t>
      </w:r>
      <w:r w:rsidRPr="00465503">
        <w:t>ystem32'}</w:t>
      </w:r>
    </w:p>
    <w:p w14:paraId="5DBBBEC1" w14:textId="77777777" w:rsidR="00987230" w:rsidRPr="00465503" w:rsidRDefault="00987230" w:rsidP="00987230">
      <w:pPr>
        <w:pStyle w:val="CodePACKT"/>
      </w:pPr>
      <w:r w:rsidRPr="00465503">
        <w:t>"System32 path: [$S32Path]"</w:t>
      </w:r>
    </w:p>
    <w:p w14:paraId="0691C98F" w14:textId="77777777" w:rsidR="00987230" w:rsidRPr="00465503" w:rsidRDefault="00987230" w:rsidP="00987230">
      <w:pPr>
        <w:pStyle w:val="CodePACKT"/>
      </w:pPr>
    </w:p>
    <w:p w14:paraId="21EE2574"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Displaying path to the format XML for Server Manager module</w:t>
      </w:r>
    </w:p>
    <w:p w14:paraId="481F96F3" w14:textId="77777777" w:rsidR="00987230" w:rsidRPr="00465503" w:rsidRDefault="00987230" w:rsidP="00987230">
      <w:pPr>
        <w:pStyle w:val="CodePACKT"/>
      </w:pPr>
    </w:p>
    <w:p w14:paraId="7EEED0E0" w14:textId="18CE6240" w:rsidR="00987230" w:rsidRPr="00465503" w:rsidRDefault="00987230" w:rsidP="00987230">
      <w:pPr>
        <w:pStyle w:val="CodePACKT"/>
      </w:pPr>
      <w:commentRangeStart w:id="16"/>
      <w:r w:rsidRPr="00465503">
        <w:t>$FXML = "$</w:t>
      </w:r>
      <w:r w:rsidR="001C548F">
        <w:t>S</w:t>
      </w:r>
      <w:r w:rsidRPr="00465503">
        <w:t>32path/ServerManager"</w:t>
      </w:r>
    </w:p>
    <w:p w14:paraId="2AD01118" w14:textId="77777777" w:rsidR="00987230" w:rsidRPr="00465503" w:rsidRDefault="00987230" w:rsidP="00987230">
      <w:pPr>
        <w:pStyle w:val="CodePACKT"/>
      </w:pPr>
      <w:r w:rsidRPr="00465503">
        <w:t xml:space="preserve">$FF = Get-ChildItem -Path $FXML\*.format.ps1xml </w:t>
      </w:r>
    </w:p>
    <w:p w14:paraId="0B2C98F8" w14:textId="77777777" w:rsidR="00987230" w:rsidRPr="005F44EC" w:rsidRDefault="00987230" w:rsidP="00987230">
      <w:pPr>
        <w:pStyle w:val="CodePACKT"/>
        <w:rPr>
          <w:lang w:val="fr-FR"/>
          <w:rPrChange w:id="17" w:author="Liam Draper" w:date="2022-07-04T22:26:00Z">
            <w:rPr/>
          </w:rPrChange>
        </w:rPr>
      </w:pPr>
      <w:r w:rsidRPr="005F44EC">
        <w:rPr>
          <w:lang w:val="fr-FR"/>
          <w:rPrChange w:id="18" w:author="Liam Draper" w:date="2022-07-04T22:26:00Z">
            <w:rPr/>
          </w:rPrChange>
        </w:rPr>
        <w:t>"Format XML files:"</w:t>
      </w:r>
    </w:p>
    <w:p w14:paraId="48F50E00" w14:textId="77777777" w:rsidR="00987230" w:rsidRPr="005F44EC" w:rsidRDefault="00987230" w:rsidP="00987230">
      <w:pPr>
        <w:pStyle w:val="CodePACKT"/>
        <w:rPr>
          <w:lang w:val="fr-FR"/>
          <w:rPrChange w:id="19" w:author="Liam Draper" w:date="2022-07-04T22:26:00Z">
            <w:rPr/>
          </w:rPrChange>
        </w:rPr>
      </w:pPr>
      <w:r w:rsidRPr="005F44EC">
        <w:rPr>
          <w:lang w:val="fr-FR"/>
          <w:rPrChange w:id="20" w:author="Liam Draper" w:date="2022-07-04T22:26:00Z">
            <w:rPr/>
          </w:rPrChange>
        </w:rPr>
        <w:t>"     $($FF.Name)"</w:t>
      </w:r>
      <w:commentRangeEnd w:id="16"/>
      <w:r w:rsidR="00A066E8">
        <w:rPr>
          <w:rStyle w:val="CommentReference"/>
          <w:rFonts w:ascii="Palatino" w:hAnsi="Palatino"/>
          <w:lang w:eastAsia="en-US"/>
        </w:rPr>
        <w:commentReference w:id="16"/>
      </w:r>
    </w:p>
    <w:p w14:paraId="7C2700C5" w14:textId="77777777" w:rsidR="00987230" w:rsidRPr="005F44EC" w:rsidRDefault="00987230" w:rsidP="00987230">
      <w:pPr>
        <w:pStyle w:val="CodePACKT"/>
        <w:rPr>
          <w:lang w:val="fr-FR"/>
          <w:rPrChange w:id="21" w:author="Liam Draper" w:date="2022-07-04T22:26:00Z">
            <w:rPr/>
          </w:rPrChange>
        </w:rPr>
      </w:pPr>
    </w:p>
    <w:p w14:paraId="7F557F8C"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Updating format XML in PowerShell 7</w:t>
      </w:r>
    </w:p>
    <w:p w14:paraId="0E0B12FA" w14:textId="77777777" w:rsidR="00987230" w:rsidRPr="00C564FD" w:rsidRDefault="00987230" w:rsidP="00987230">
      <w:pPr>
        <w:pStyle w:val="CodePACKT"/>
      </w:pPr>
    </w:p>
    <w:p w14:paraId="59E3B0B3" w14:textId="77777777" w:rsidR="00987230" w:rsidRPr="00C564FD" w:rsidRDefault="00987230" w:rsidP="00987230">
      <w:pPr>
        <w:pStyle w:val="CodePACKT"/>
      </w:pPr>
      <w:commentRangeStart w:id="22"/>
      <w:r w:rsidRPr="00C564FD">
        <w:t>Foreach ($</w:t>
      </w:r>
      <w:ins w:id="23" w:author="Mike Roberts" w:date="2022-06-13T20:57:00Z">
        <w:r w:rsidR="00A066E8">
          <w:t>f</w:t>
        </w:r>
      </w:ins>
      <w:r w:rsidRPr="00C564FD">
        <w:t>F in $FF</w:t>
      </w:r>
      <w:ins w:id="24" w:author="Mike Roberts" w:date="2022-06-13T20:56:00Z">
        <w:r w:rsidR="00A066E8">
          <w:t>Ff</w:t>
        </w:r>
      </w:ins>
      <w:r w:rsidRPr="00C564FD">
        <w:t>) {</w:t>
      </w:r>
    </w:p>
    <w:p w14:paraId="0EFE9F7E" w14:textId="77777777" w:rsidR="00987230" w:rsidRPr="00C564FD" w:rsidRDefault="00987230" w:rsidP="00987230">
      <w:pPr>
        <w:pStyle w:val="CodePACKT"/>
      </w:pPr>
      <w:r w:rsidRPr="00C564FD">
        <w:t>    Update-FormatData -PrependPath $</w:t>
      </w:r>
      <w:ins w:id="25" w:author="Mike Roberts" w:date="2022-06-13T20:59:00Z">
        <w:r w:rsidR="00A54A59">
          <w:t>f</w:t>
        </w:r>
      </w:ins>
      <w:r w:rsidRPr="00C564FD">
        <w:t xml:space="preserve">F.FullName} </w:t>
      </w:r>
      <w:commentRangeEnd w:id="22"/>
      <w:r w:rsidR="000F7F28">
        <w:rPr>
          <w:rStyle w:val="CommentReference"/>
          <w:rFonts w:ascii="Palatino" w:hAnsi="Palatino"/>
          <w:lang w:eastAsia="en-US"/>
        </w:rPr>
        <w:commentReference w:id="22"/>
      </w:r>
    </w:p>
    <w:p w14:paraId="59395DCB" w14:textId="77777777" w:rsidR="00987230" w:rsidRPr="00465503" w:rsidRDefault="00987230" w:rsidP="00987230">
      <w:pPr>
        <w:pStyle w:val="CodePACKT"/>
        <w:rPr>
          <w:color w:val="000000"/>
        </w:rPr>
      </w:pPr>
      <w:r w:rsidRPr="00C564FD">
        <w:t> </w:t>
      </w:r>
      <w:r w:rsidRPr="00465503">
        <w:rPr>
          <w:color w:val="000000"/>
        </w:rPr>
        <w:t xml:space="preserve"> </w:t>
      </w:r>
    </w:p>
    <w:p w14:paraId="08D0175B"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Using the command with improved output</w:t>
      </w:r>
    </w:p>
    <w:p w14:paraId="321CB309" w14:textId="77777777" w:rsidR="00987230" w:rsidRDefault="00987230" w:rsidP="00987230">
      <w:pPr>
        <w:pStyle w:val="CodePACKT"/>
      </w:pPr>
    </w:p>
    <w:p w14:paraId="120D23DC" w14:textId="77777777" w:rsidR="00987230" w:rsidRPr="00465503" w:rsidRDefault="00987230" w:rsidP="00987230">
      <w:pPr>
        <w:pStyle w:val="CodePACKT"/>
      </w:pPr>
      <w:r w:rsidRPr="00465503">
        <w:t>Get-WindowsFeature -Name TFTP-Client  </w:t>
      </w:r>
    </w:p>
    <w:p w14:paraId="1D255C42" w14:textId="77777777" w:rsidR="00987230" w:rsidRDefault="00987230" w:rsidP="00987230">
      <w:pPr>
        <w:pStyle w:val="Heading2"/>
        <w:numPr>
          <w:ilvl w:val="1"/>
          <w:numId w:val="3"/>
        </w:numPr>
        <w:tabs>
          <w:tab w:val="left" w:pos="0"/>
        </w:tabs>
      </w:pPr>
      <w:r>
        <w:t>How it works...</w:t>
      </w:r>
    </w:p>
    <w:p w14:paraId="3D50FF55" w14:textId="77777777" w:rsidR="00987230" w:rsidRDefault="00987230" w:rsidP="00987230">
      <w:pPr>
        <w:pStyle w:val="NormalPACKT"/>
      </w:pPr>
      <w:r w:rsidRPr="004008BB">
        <w:t xml:space="preserve">In </w:t>
      </w:r>
      <w:r w:rsidRPr="005D2F36">
        <w:rPr>
          <w:rStyle w:val="ItalicsPACKT"/>
        </w:rPr>
        <w:t>step 1</w:t>
      </w:r>
      <w:r>
        <w:t>, you import the Server Manager module, with output like this:</w:t>
      </w:r>
    </w:p>
    <w:p w14:paraId="676031EC" w14:textId="77777777" w:rsidR="00987230" w:rsidRPr="00934C94" w:rsidRDefault="00987230" w:rsidP="00934C94">
      <w:pPr>
        <w:pStyle w:val="FigurePACKT"/>
      </w:pPr>
      <w:r w:rsidRPr="00934C94">
        <w:rPr>
          <w:rStyle w:val="CodeInTextPACKT"/>
          <w:noProof/>
        </w:rPr>
        <w:drawing>
          <wp:inline distT="0" distB="0" distL="0" distR="0" wp14:anchorId="456EAC69" wp14:editId="41D919C7">
            <wp:extent cx="3206674" cy="81392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6023" cy="821374"/>
                    </a:xfrm>
                    <a:prstGeom prst="rect">
                      <a:avLst/>
                    </a:prstGeom>
                  </pic:spPr>
                </pic:pic>
              </a:graphicData>
            </a:graphic>
          </wp:inline>
        </w:drawing>
      </w:r>
    </w:p>
    <w:p w14:paraId="706826F6" w14:textId="77777777" w:rsidR="00987230" w:rsidRPr="00DC6325" w:rsidRDefault="00987230">
      <w:pPr>
        <w:pStyle w:val="FigureCaptionPACKT"/>
        <w:pPrChange w:id="26" w:author="Liam Draper" w:date="2022-07-04T22:37:00Z">
          <w:pPr>
            <w:pStyle w:val="FigurePACKT"/>
          </w:pPr>
        </w:pPrChange>
      </w:pPr>
      <w:r w:rsidRPr="00DC6325">
        <w:t xml:space="preserve">Figure </w:t>
      </w:r>
      <w:r>
        <w:t>2</w:t>
      </w:r>
      <w:r w:rsidRPr="00DC6325">
        <w:t>.</w:t>
      </w:r>
      <w:r>
        <w:t>2</w:t>
      </w:r>
      <w:r w:rsidRPr="00DC6325">
        <w:t xml:space="preserve">: </w:t>
      </w:r>
      <w:r>
        <w:t>Importing the Server Manager module.</w:t>
      </w:r>
    </w:p>
    <w:p w14:paraId="66ABB1B6" w14:textId="77777777" w:rsidR="00987230" w:rsidRDefault="00987230" w:rsidP="00987230">
      <w:pPr>
        <w:pStyle w:val="LayoutInformationPACKT"/>
        <w:rPr>
          <w:noProof/>
        </w:rPr>
      </w:pPr>
      <w:r>
        <w:t xml:space="preserve">Insert </w:t>
      </w:r>
      <w:r w:rsidRPr="00C41783">
        <w:t>image</w:t>
      </w:r>
      <w:r>
        <w:t xml:space="preserve"> </w:t>
      </w:r>
      <w:r>
        <w:rPr>
          <w:noProof/>
        </w:rPr>
        <w:t>B18878_02</w:t>
      </w:r>
      <w:r w:rsidRPr="00023EAD">
        <w:rPr>
          <w:noProof/>
        </w:rPr>
        <w:t>_</w:t>
      </w:r>
      <w:r>
        <w:rPr>
          <w:noProof/>
        </w:rPr>
        <w:t>02.png</w:t>
      </w:r>
    </w:p>
    <w:p w14:paraId="63CD872E" w14:textId="4BBE403B" w:rsidR="00987230" w:rsidRDefault="00987230" w:rsidP="00987230">
      <w:pPr>
        <w:pStyle w:val="NormalPACKT"/>
      </w:pPr>
      <w:r>
        <w:t xml:space="preserve">In </w:t>
      </w:r>
      <w:r w:rsidR="001C548F" w:rsidRPr="00934C94">
        <w:rPr>
          <w:rStyle w:val="ItalicsPACKT"/>
        </w:rPr>
        <w:t>step 2</w:t>
      </w:r>
      <w:r w:rsidR="001C548F">
        <w:t xml:space="preserve">, you the </w:t>
      </w:r>
      <w:r w:rsidR="001C548F" w:rsidRPr="00934C94">
        <w:rPr>
          <w:rStyle w:val="CodeInTextPACKT"/>
        </w:rPr>
        <w:t>Get-Module</w:t>
      </w:r>
      <w:r w:rsidR="001C548F">
        <w:t xml:space="preserve"> command to examine the Server Manager module’s properties. The output of this step looks like this:</w:t>
      </w:r>
    </w:p>
    <w:p w14:paraId="682C1078" w14:textId="3E6554CE" w:rsidR="001C548F" w:rsidRDefault="00C614D4" w:rsidP="00C614D4">
      <w:pPr>
        <w:pStyle w:val="FigurePACKT"/>
      </w:pPr>
      <w:r>
        <w:rPr>
          <w:noProof/>
        </w:rPr>
        <w:drawing>
          <wp:inline distT="0" distB="0" distL="0" distR="0" wp14:anchorId="507326B8" wp14:editId="095C8358">
            <wp:extent cx="4344721" cy="187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9068" cy="1880108"/>
                    </a:xfrm>
                    <a:prstGeom prst="rect">
                      <a:avLst/>
                    </a:prstGeom>
                  </pic:spPr>
                </pic:pic>
              </a:graphicData>
            </a:graphic>
          </wp:inline>
        </w:drawing>
      </w:r>
    </w:p>
    <w:p w14:paraId="3B98DBA4" w14:textId="57600D4B" w:rsidR="001C548F" w:rsidRPr="00DC6325" w:rsidRDefault="001C548F">
      <w:pPr>
        <w:pStyle w:val="FigureCaptionPACKT"/>
        <w:pPrChange w:id="27" w:author="Liam Draper" w:date="2022-07-04T22:38:00Z">
          <w:pPr>
            <w:pStyle w:val="FigurePACKT"/>
          </w:pPr>
        </w:pPrChange>
      </w:pPr>
      <w:r w:rsidRPr="00DC6325">
        <w:t xml:space="preserve">Figure </w:t>
      </w:r>
      <w:r>
        <w:t>2</w:t>
      </w:r>
      <w:r w:rsidRPr="00DC6325">
        <w:t>.</w:t>
      </w:r>
      <w:r>
        <w:t>3</w:t>
      </w:r>
      <w:r w:rsidRPr="00DC6325">
        <w:t xml:space="preserve">: </w:t>
      </w:r>
      <w:r>
        <w:t>Importing the Server Manager module.</w:t>
      </w:r>
    </w:p>
    <w:p w14:paraId="722EF359" w14:textId="40E9A360" w:rsidR="001C548F" w:rsidRDefault="001C548F" w:rsidP="001C548F">
      <w:pPr>
        <w:pStyle w:val="LayoutInformationPACKT"/>
        <w:rPr>
          <w:noProof/>
        </w:rPr>
      </w:pPr>
      <w:r>
        <w:t xml:space="preserve">Insert </w:t>
      </w:r>
      <w:r w:rsidRPr="00C41783">
        <w:t>image</w:t>
      </w:r>
      <w:r>
        <w:t xml:space="preserve"> </w:t>
      </w:r>
      <w:r>
        <w:rPr>
          <w:noProof/>
        </w:rPr>
        <w:t>B18878_02</w:t>
      </w:r>
      <w:r w:rsidRPr="00023EAD">
        <w:rPr>
          <w:noProof/>
        </w:rPr>
        <w:t>_</w:t>
      </w:r>
      <w:r>
        <w:rPr>
          <w:noProof/>
        </w:rPr>
        <w:t>03.png</w:t>
      </w:r>
    </w:p>
    <w:p w14:paraId="62E748DD" w14:textId="5F9D9A09" w:rsidR="00987230" w:rsidRDefault="00C614D4" w:rsidP="00987230">
      <w:pPr>
        <w:pStyle w:val="NumberedBulletPACKT"/>
        <w:numPr>
          <w:ilvl w:val="0"/>
          <w:numId w:val="0"/>
        </w:numPr>
        <w:ind w:left="-3"/>
      </w:pPr>
      <w:r>
        <w:t>Now that you have loaded the Server Manager module, i</w:t>
      </w:r>
      <w:r w:rsidR="00987230">
        <w:t xml:space="preserve">n </w:t>
      </w:r>
      <w:r w:rsidRPr="00BF7E43">
        <w:rPr>
          <w:rStyle w:val="ItalicsPACKT"/>
        </w:rPr>
        <w:t>step 3</w:t>
      </w:r>
      <w:r>
        <w:t xml:space="preserve">, you utilize one of the commands </w:t>
      </w:r>
      <w:r w:rsidRPr="00BF7E43">
        <w:rPr>
          <w:rStyle w:val="CodeInTextPACKT"/>
        </w:rPr>
        <w:t>Get-WindowsFeature</w:t>
      </w:r>
      <w:r>
        <w:t xml:space="preserve"> to view the details of a feature, with output like this;</w:t>
      </w:r>
    </w:p>
    <w:p w14:paraId="3C2B46C0" w14:textId="2B2D9159" w:rsidR="00C614D4" w:rsidRDefault="00710D18" w:rsidP="00710D18">
      <w:pPr>
        <w:pStyle w:val="FigurePACKT"/>
      </w:pPr>
      <w:r>
        <w:rPr>
          <w:noProof/>
        </w:rPr>
        <w:drawing>
          <wp:inline distT="0" distB="0" distL="0" distR="0" wp14:anchorId="12209C44" wp14:editId="2809C451">
            <wp:extent cx="3010153" cy="98693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7191" cy="1002359"/>
                    </a:xfrm>
                    <a:prstGeom prst="rect">
                      <a:avLst/>
                    </a:prstGeom>
                  </pic:spPr>
                </pic:pic>
              </a:graphicData>
            </a:graphic>
          </wp:inline>
        </w:drawing>
      </w:r>
    </w:p>
    <w:p w14:paraId="0F1DA315" w14:textId="3BE3F274" w:rsidR="00710D18" w:rsidRDefault="00710D18">
      <w:pPr>
        <w:pStyle w:val="FigureCaptionPACKT"/>
        <w:pPrChange w:id="28" w:author="Liam Draper" w:date="2022-07-04T22:38:00Z">
          <w:pPr>
            <w:pStyle w:val="FigurePACKT"/>
          </w:pPr>
        </w:pPrChange>
      </w:pPr>
      <w:r w:rsidRPr="00DC6325">
        <w:t xml:space="preserve">Figure </w:t>
      </w:r>
      <w:r>
        <w:t>2</w:t>
      </w:r>
      <w:r w:rsidRPr="00DC6325">
        <w:t>.</w:t>
      </w:r>
      <w:r>
        <w:t>4</w:t>
      </w:r>
      <w:r w:rsidRPr="00DC6325">
        <w:t xml:space="preserve">: </w:t>
      </w:r>
      <w:r>
        <w:t>Displaying the TFTP-Client feature</w:t>
      </w:r>
    </w:p>
    <w:p w14:paraId="32D91C2A" w14:textId="77777777" w:rsidR="00710D18" w:rsidRPr="00DC6325" w:rsidRDefault="00710D18" w:rsidP="00710D18">
      <w:pPr>
        <w:pStyle w:val="FigurePACKT"/>
        <w:rPr>
          <w:szCs w:val="28"/>
        </w:rPr>
      </w:pPr>
    </w:p>
    <w:p w14:paraId="7F06284E" w14:textId="4D381635" w:rsidR="00710D18" w:rsidRDefault="00710D18" w:rsidP="00710D18">
      <w:pPr>
        <w:pStyle w:val="LayoutInformationPACKT"/>
        <w:rPr>
          <w:noProof/>
        </w:rPr>
      </w:pPr>
      <w:r>
        <w:t xml:space="preserve">Insert </w:t>
      </w:r>
      <w:r w:rsidRPr="00C41783">
        <w:t>image</w:t>
      </w:r>
      <w:r>
        <w:t xml:space="preserve"> </w:t>
      </w:r>
      <w:r>
        <w:rPr>
          <w:noProof/>
        </w:rPr>
        <w:t>B18878_02</w:t>
      </w:r>
      <w:r w:rsidRPr="00023EAD">
        <w:rPr>
          <w:noProof/>
        </w:rPr>
        <w:t>_</w:t>
      </w:r>
      <w:r>
        <w:rPr>
          <w:noProof/>
        </w:rPr>
        <w:t>0</w:t>
      </w:r>
      <w:r w:rsidR="00137958">
        <w:rPr>
          <w:noProof/>
        </w:rPr>
        <w:t>4</w:t>
      </w:r>
      <w:r>
        <w:rPr>
          <w:noProof/>
        </w:rPr>
        <w:t>.png</w:t>
      </w:r>
    </w:p>
    <w:p w14:paraId="7BB8C0EC" w14:textId="71A3A05D" w:rsidR="00137958" w:rsidRDefault="00F42C5E" w:rsidP="00137958">
      <w:pPr>
        <w:pStyle w:val="NormalPACKT"/>
      </w:pPr>
      <w:r>
        <w:t xml:space="preserve">In </w:t>
      </w:r>
      <w:r w:rsidRPr="00F25253">
        <w:rPr>
          <w:rStyle w:val="ItalicsPACKT"/>
        </w:rPr>
        <w:t xml:space="preserve">step </w:t>
      </w:r>
      <w:r w:rsidR="00F25253">
        <w:rPr>
          <w:rStyle w:val="ItalicsPACKT"/>
        </w:rPr>
        <w:t>4</w:t>
      </w:r>
      <w:r>
        <w:t>, by comparison, you run the same command inside the Windows PowerShell remoting session with slightly different results – like this:</w:t>
      </w:r>
    </w:p>
    <w:p w14:paraId="45217BE5" w14:textId="25DB4648" w:rsidR="00F42C5E" w:rsidRPr="00137958" w:rsidRDefault="00F25253" w:rsidP="00F25253">
      <w:pPr>
        <w:pStyle w:val="FigurePACKT"/>
      </w:pPr>
      <w:r>
        <w:rPr>
          <w:noProof/>
        </w:rPr>
        <w:drawing>
          <wp:inline distT="0" distB="0" distL="0" distR="0" wp14:anchorId="6824039B" wp14:editId="59070DF1">
            <wp:extent cx="3728138" cy="149000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2925" cy="1491921"/>
                    </a:xfrm>
                    <a:prstGeom prst="rect">
                      <a:avLst/>
                    </a:prstGeom>
                  </pic:spPr>
                </pic:pic>
              </a:graphicData>
            </a:graphic>
          </wp:inline>
        </w:drawing>
      </w:r>
    </w:p>
    <w:p w14:paraId="1740B0DB" w14:textId="726578C5" w:rsidR="00F42C5E" w:rsidRDefault="00F42C5E">
      <w:pPr>
        <w:pStyle w:val="FigureCaptionPACKT"/>
        <w:pPrChange w:id="29" w:author="Liam Draper" w:date="2022-07-04T22:38:00Z">
          <w:pPr>
            <w:pStyle w:val="FigurePACKT"/>
          </w:pPr>
        </w:pPrChange>
      </w:pPr>
      <w:r w:rsidRPr="00DC6325">
        <w:t xml:space="preserve">Figure </w:t>
      </w:r>
      <w:r>
        <w:t>2</w:t>
      </w:r>
      <w:r w:rsidRPr="00DC6325">
        <w:t>.</w:t>
      </w:r>
      <w:r>
        <w:t>5</w:t>
      </w:r>
      <w:r w:rsidRPr="00DC6325">
        <w:t xml:space="preserve">: </w:t>
      </w:r>
      <w:r>
        <w:t xml:space="preserve">Displaying the TFTP-Client feature inside the remoting </w:t>
      </w:r>
      <w:r w:rsidR="00EF4D92">
        <w:t>session</w:t>
      </w:r>
    </w:p>
    <w:p w14:paraId="12EF8AD6" w14:textId="5F378C18" w:rsidR="00F42C5E" w:rsidRDefault="00F42C5E" w:rsidP="00F42C5E">
      <w:pPr>
        <w:pStyle w:val="LayoutInformationPACKT"/>
        <w:rPr>
          <w:noProof/>
        </w:rPr>
      </w:pPr>
      <w:r>
        <w:t xml:space="preserve">Insert </w:t>
      </w:r>
      <w:r w:rsidRPr="00C41783">
        <w:t>image</w:t>
      </w:r>
      <w:r>
        <w:t xml:space="preserve"> </w:t>
      </w:r>
      <w:r>
        <w:rPr>
          <w:noProof/>
        </w:rPr>
        <w:t>B18878_02</w:t>
      </w:r>
      <w:r w:rsidRPr="00023EAD">
        <w:rPr>
          <w:noProof/>
        </w:rPr>
        <w:t>_</w:t>
      </w:r>
      <w:r>
        <w:rPr>
          <w:noProof/>
        </w:rPr>
        <w:t>05.png</w:t>
      </w:r>
    </w:p>
    <w:p w14:paraId="5DE33913" w14:textId="5D5F9375" w:rsidR="00987230" w:rsidRDefault="00F25253" w:rsidP="00F25253">
      <w:pPr>
        <w:pStyle w:val="NormalPACKT"/>
      </w:pPr>
      <w:r>
        <w:t xml:space="preserve">With </w:t>
      </w:r>
      <w:r w:rsidRPr="00F25253">
        <w:rPr>
          <w:rStyle w:val="ItalicsPACKT"/>
        </w:rPr>
        <w:t>step 5</w:t>
      </w:r>
      <w:r>
        <w:t>, you determine and display the folder where Windows PowerShell modules can be found, with output like this</w:t>
      </w:r>
      <w:r w:rsidR="00EF4D92">
        <w:t>:</w:t>
      </w:r>
    </w:p>
    <w:p w14:paraId="438A951D" w14:textId="6193E8F2" w:rsidR="00EF4D92" w:rsidRDefault="00EF4D92" w:rsidP="00F25253">
      <w:pPr>
        <w:pStyle w:val="FigurePACKT"/>
        <w:rPr>
          <w:szCs w:val="28"/>
        </w:rPr>
      </w:pPr>
      <w:r>
        <w:rPr>
          <w:noProof/>
        </w:rPr>
        <w:drawing>
          <wp:inline distT="0" distB="0" distL="0" distR="0" wp14:anchorId="025C672E" wp14:editId="7342498F">
            <wp:extent cx="4240162" cy="100954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0176" cy="1011924"/>
                    </a:xfrm>
                    <a:prstGeom prst="rect">
                      <a:avLst/>
                    </a:prstGeom>
                  </pic:spPr>
                </pic:pic>
              </a:graphicData>
            </a:graphic>
          </wp:inline>
        </w:drawing>
      </w:r>
    </w:p>
    <w:p w14:paraId="38CA82F7" w14:textId="05E1D3E4" w:rsidR="00F25253" w:rsidRDefault="00F25253">
      <w:pPr>
        <w:pStyle w:val="FigureCaptionPACKT"/>
        <w:pPrChange w:id="30" w:author="Liam Draper" w:date="2022-07-04T22:39:00Z">
          <w:pPr>
            <w:pStyle w:val="FigurePACKT"/>
          </w:pPr>
        </w:pPrChange>
      </w:pPr>
      <w:r w:rsidRPr="00DC6325">
        <w:t xml:space="preserve">Figure </w:t>
      </w:r>
      <w:r>
        <w:t>2</w:t>
      </w:r>
      <w:r w:rsidRPr="00DC6325">
        <w:t>.</w:t>
      </w:r>
      <w:r>
        <w:t>6</w:t>
      </w:r>
      <w:r w:rsidRPr="00DC6325">
        <w:t xml:space="preserve">: </w:t>
      </w:r>
      <w:r>
        <w:t>Displaying the TFTP-Client feature inside the remoting sessio</w:t>
      </w:r>
      <w:del w:id="31" w:author="Liam Draper" w:date="2022-07-04T22:39:00Z">
        <w:r w:rsidDel="00C60D5E">
          <w:delText>h</w:delText>
        </w:r>
      </w:del>
      <w:r>
        <w:t>n</w:t>
      </w:r>
    </w:p>
    <w:p w14:paraId="4C0F0EA7" w14:textId="79E32713" w:rsidR="00F25253" w:rsidRDefault="00F25253" w:rsidP="00F25253">
      <w:pPr>
        <w:pStyle w:val="LayoutInformationPACKT"/>
        <w:rPr>
          <w:noProof/>
        </w:rPr>
      </w:pPr>
      <w:r>
        <w:t xml:space="preserve">Insert </w:t>
      </w:r>
      <w:r w:rsidRPr="00C41783">
        <w:t>image</w:t>
      </w:r>
      <w:r>
        <w:t xml:space="preserve"> </w:t>
      </w:r>
      <w:r>
        <w:rPr>
          <w:noProof/>
        </w:rPr>
        <w:t>B18878_02</w:t>
      </w:r>
      <w:r w:rsidRPr="00023EAD">
        <w:rPr>
          <w:noProof/>
        </w:rPr>
        <w:t>_</w:t>
      </w:r>
      <w:r>
        <w:rPr>
          <w:noProof/>
        </w:rPr>
        <w:t>0</w:t>
      </w:r>
      <w:r w:rsidR="00EF4D92">
        <w:rPr>
          <w:noProof/>
        </w:rPr>
        <w:t>6</w:t>
      </w:r>
      <w:r>
        <w:rPr>
          <w:noProof/>
        </w:rPr>
        <w:t>.png</w:t>
      </w:r>
    </w:p>
    <w:p w14:paraId="544D8ADE" w14:textId="59CB7704" w:rsidR="00EF4D92" w:rsidRDefault="00EF4D92" w:rsidP="00F25253">
      <w:pPr>
        <w:pStyle w:val="NormalPACKT"/>
      </w:pPr>
      <w:r>
        <w:t xml:space="preserve">In </w:t>
      </w:r>
      <w:r w:rsidRPr="00611C61">
        <w:rPr>
          <w:rStyle w:val="ItalicsPACKT"/>
        </w:rPr>
        <w:t xml:space="preserve">step </w:t>
      </w:r>
      <w:r w:rsidR="00611C61" w:rsidRPr="00611C61">
        <w:rPr>
          <w:rStyle w:val="ItalicsPACKT"/>
        </w:rPr>
        <w:t>6</w:t>
      </w:r>
      <w:r>
        <w:t>, you find</w:t>
      </w:r>
      <w:r w:rsidR="00611C61">
        <w:t xml:space="preserve"> and d</w:t>
      </w:r>
      <w:r>
        <w:t>isplay the Server Manager’s display formatting XML</w:t>
      </w:r>
      <w:r w:rsidR="00611C61">
        <w:t xml:space="preserve"> file,</w:t>
      </w:r>
      <w:r>
        <w:t xml:space="preserve"> with output like this:</w:t>
      </w:r>
    </w:p>
    <w:p w14:paraId="5C372BC4" w14:textId="0F9DF870" w:rsidR="00611C61" w:rsidRDefault="00611C61" w:rsidP="00F25253">
      <w:pPr>
        <w:pStyle w:val="NormalPACKT"/>
      </w:pPr>
      <w:r>
        <w:rPr>
          <w:noProof/>
        </w:rPr>
        <w:drawing>
          <wp:inline distT="0" distB="0" distL="0" distR="0" wp14:anchorId="3A50ACBE" wp14:editId="4E30B48F">
            <wp:extent cx="5731510" cy="13982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398270"/>
                    </a:xfrm>
                    <a:prstGeom prst="rect">
                      <a:avLst/>
                    </a:prstGeom>
                  </pic:spPr>
                </pic:pic>
              </a:graphicData>
            </a:graphic>
          </wp:inline>
        </w:drawing>
      </w:r>
    </w:p>
    <w:p w14:paraId="375D0F55" w14:textId="27F96346" w:rsidR="00EF4D92" w:rsidRDefault="00EF4D92">
      <w:pPr>
        <w:pStyle w:val="FigureCaptionPACKT"/>
        <w:pPrChange w:id="32" w:author="Liam Draper" w:date="2022-07-04T22:39:00Z">
          <w:pPr>
            <w:pStyle w:val="FigurePACKT"/>
          </w:pPr>
        </w:pPrChange>
      </w:pPr>
      <w:r>
        <w:t xml:space="preserve"> </w:t>
      </w:r>
      <w:r w:rsidRPr="00DC6325">
        <w:t xml:space="preserve">Figure </w:t>
      </w:r>
      <w:r>
        <w:t>2</w:t>
      </w:r>
      <w:r w:rsidRPr="00DC6325">
        <w:t>.</w:t>
      </w:r>
      <w:r>
        <w:t>7</w:t>
      </w:r>
      <w:r w:rsidRPr="00DC6325">
        <w:t xml:space="preserve">: </w:t>
      </w:r>
      <w:r>
        <w:t>Displaying the TFTP-Client feature inside the remoting sessio</w:t>
      </w:r>
      <w:del w:id="33" w:author="Liam Draper" w:date="2022-07-04T22:39:00Z">
        <w:r w:rsidDel="00C60D5E">
          <w:delText>h</w:delText>
        </w:r>
      </w:del>
      <w:r>
        <w:t>n</w:t>
      </w:r>
    </w:p>
    <w:p w14:paraId="0822066D" w14:textId="5A065162" w:rsidR="00EF4D92" w:rsidRDefault="00EF4D92" w:rsidP="00EF4D92">
      <w:pPr>
        <w:pStyle w:val="LayoutInformationPACKT"/>
        <w:rPr>
          <w:noProof/>
        </w:rPr>
      </w:pPr>
      <w:r>
        <w:t xml:space="preserve">Insert </w:t>
      </w:r>
      <w:r w:rsidRPr="00C41783">
        <w:t>image</w:t>
      </w:r>
      <w:r>
        <w:t xml:space="preserve"> </w:t>
      </w:r>
      <w:r>
        <w:rPr>
          <w:noProof/>
        </w:rPr>
        <w:t>B18878_02</w:t>
      </w:r>
      <w:r w:rsidRPr="00023EAD">
        <w:rPr>
          <w:noProof/>
        </w:rPr>
        <w:t>_</w:t>
      </w:r>
      <w:r>
        <w:rPr>
          <w:noProof/>
        </w:rPr>
        <w:t>0</w:t>
      </w:r>
      <w:r w:rsidR="00C731E1">
        <w:rPr>
          <w:noProof/>
        </w:rPr>
        <w:t>7</w:t>
      </w:r>
      <w:r>
        <w:rPr>
          <w:noProof/>
        </w:rPr>
        <w:t>.png</w:t>
      </w:r>
    </w:p>
    <w:p w14:paraId="6F16F27A" w14:textId="586EA405" w:rsidR="00F25253" w:rsidRDefault="00611C61" w:rsidP="00F25253">
      <w:pPr>
        <w:pStyle w:val="NormalPACKT"/>
      </w:pPr>
      <w:r>
        <w:t xml:space="preserve">In </w:t>
      </w:r>
      <w:r w:rsidRPr="00C731E1">
        <w:rPr>
          <w:rStyle w:val="ItalicsPACKT"/>
        </w:rPr>
        <w:t>step 7</w:t>
      </w:r>
      <w:r>
        <w:t>, you import the display XML files – which produ</w:t>
      </w:r>
      <w:r w:rsidR="00C731E1">
        <w:t>c</w:t>
      </w:r>
      <w:r>
        <w:t xml:space="preserve">es no output. </w:t>
      </w:r>
      <w:r w:rsidR="00C731E1">
        <w:t xml:space="preserve">Finally, in </w:t>
      </w:r>
      <w:r w:rsidR="00C731E1" w:rsidRPr="00C731E1">
        <w:rPr>
          <w:rStyle w:val="ItalicsPACKT"/>
        </w:rPr>
        <w:t>step 8</w:t>
      </w:r>
      <w:r w:rsidR="00C731E1">
        <w:t xml:space="preserve">, you re-run the </w:t>
      </w:r>
      <w:r w:rsidR="00C731E1" w:rsidRPr="00C731E1">
        <w:rPr>
          <w:rStyle w:val="CodeInTextPACKT"/>
        </w:rPr>
        <w:t>Get-WindowsFeature</w:t>
      </w:r>
      <w:r w:rsidR="00C731E1">
        <w:t xml:space="preserve"> command. Since you have now imported the necessary display XML, you see output like this:</w:t>
      </w:r>
    </w:p>
    <w:p w14:paraId="67FC7C51" w14:textId="7F250B84" w:rsidR="00C731E1" w:rsidRDefault="00C731E1" w:rsidP="00C731E1">
      <w:pPr>
        <w:pStyle w:val="FigurePACKT"/>
      </w:pPr>
      <w:r>
        <w:rPr>
          <w:noProof/>
        </w:rPr>
        <w:drawing>
          <wp:inline distT="0" distB="0" distL="0" distR="0" wp14:anchorId="4B37CA27" wp14:editId="364650B6">
            <wp:extent cx="4300667" cy="132138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3753" cy="1325409"/>
                    </a:xfrm>
                    <a:prstGeom prst="rect">
                      <a:avLst/>
                    </a:prstGeom>
                  </pic:spPr>
                </pic:pic>
              </a:graphicData>
            </a:graphic>
          </wp:inline>
        </w:drawing>
      </w:r>
    </w:p>
    <w:p w14:paraId="3FF50550" w14:textId="30B03A24" w:rsidR="00C731E1" w:rsidRPr="00C60D5E" w:rsidRDefault="00C731E1">
      <w:pPr>
        <w:pStyle w:val="FigureCaptionPACKT"/>
        <w:rPr>
          <w:rStyle w:val="EmailPACKT"/>
          <w:rFonts w:ascii="Times New Roman" w:hAnsi="Times New Roman"/>
          <w:color w:val="auto"/>
          <w:sz w:val="16"/>
          <w:szCs w:val="16"/>
          <w:rPrChange w:id="34" w:author="Liam Draper" w:date="2022-07-04T22:40:00Z">
            <w:rPr>
              <w:szCs w:val="28"/>
            </w:rPr>
          </w:rPrChange>
        </w:rPr>
        <w:pPrChange w:id="35" w:author="Liam Draper" w:date="2022-07-04T22:40:00Z">
          <w:pPr>
            <w:pStyle w:val="FigurePACKT"/>
          </w:pPr>
        </w:pPrChange>
      </w:pPr>
      <w:r w:rsidRPr="00C60D5E">
        <w:rPr>
          <w:rStyle w:val="EmailPACKT"/>
          <w:rFonts w:ascii="Times New Roman" w:hAnsi="Times New Roman"/>
          <w:color w:val="auto"/>
          <w:sz w:val="16"/>
          <w:szCs w:val="16"/>
          <w:rPrChange w:id="36" w:author="Liam Draper" w:date="2022-07-04T22:40:00Z">
            <w:rPr>
              <w:szCs w:val="28"/>
            </w:rPr>
          </w:rPrChange>
        </w:rPr>
        <w:t>Figure 2.8: Displaying the TFTP-Client feature inside PowerShell 7 session</w:t>
      </w:r>
    </w:p>
    <w:p w14:paraId="773AAFD7" w14:textId="5890789B" w:rsidR="00C731E1" w:rsidRDefault="00C731E1" w:rsidP="00C731E1">
      <w:pPr>
        <w:pStyle w:val="LayoutInformationPACKT"/>
      </w:pPr>
      <w:r>
        <w:t xml:space="preserve">Insert </w:t>
      </w:r>
      <w:r w:rsidRPr="00C41783">
        <w:t>image</w:t>
      </w:r>
      <w:r>
        <w:t xml:space="preserve"> </w:t>
      </w:r>
      <w:r>
        <w:rPr>
          <w:noProof/>
        </w:rPr>
        <w:t>B18878_02</w:t>
      </w:r>
      <w:r w:rsidRPr="00023EAD">
        <w:rPr>
          <w:noProof/>
        </w:rPr>
        <w:t>_</w:t>
      </w:r>
      <w:r>
        <w:rPr>
          <w:noProof/>
        </w:rPr>
        <w:t>08.png</w:t>
      </w:r>
    </w:p>
    <w:p w14:paraId="7111723B" w14:textId="77777777" w:rsidR="00987230" w:rsidRDefault="00987230" w:rsidP="00987230">
      <w:pPr>
        <w:pStyle w:val="Heading2"/>
      </w:pPr>
      <w:r>
        <w:t>There's more...</w:t>
      </w:r>
    </w:p>
    <w:p w14:paraId="45582397" w14:textId="6DE4AA3A" w:rsidR="00987230" w:rsidRDefault="00987230" w:rsidP="00987230">
      <w:pPr>
        <w:pStyle w:val="NumberedBulletPACKT"/>
        <w:numPr>
          <w:ilvl w:val="0"/>
          <w:numId w:val="0"/>
        </w:numPr>
        <w:ind w:left="-3"/>
        <w:rPr>
          <w:lang w:val="en-GB"/>
        </w:rPr>
      </w:pPr>
      <w:r>
        <w:rPr>
          <w:lang w:val="en-GB"/>
        </w:rPr>
        <w:t xml:space="preserve">In </w:t>
      </w:r>
      <w:r w:rsidRPr="00CE589B">
        <w:rPr>
          <w:rStyle w:val="ItalicsPACKT"/>
        </w:rPr>
        <w:t xml:space="preserve">step </w:t>
      </w:r>
      <w:r w:rsidR="00137958">
        <w:rPr>
          <w:rStyle w:val="ItalicsPACKT"/>
        </w:rPr>
        <w:t>3</w:t>
      </w:r>
      <w:r w:rsidR="00137958" w:rsidRPr="00137958">
        <w:rPr>
          <w:lang w:val="en-GB"/>
        </w:rPr>
        <w:t>, yo</w:t>
      </w:r>
      <w:r w:rsidR="00137958">
        <w:rPr>
          <w:lang w:val="en-GB"/>
        </w:rPr>
        <w:t xml:space="preserve">u used the </w:t>
      </w:r>
      <w:r w:rsidR="00137958" w:rsidRPr="00C731E1">
        <w:rPr>
          <w:rStyle w:val="CodeInTextPACKT"/>
        </w:rPr>
        <w:t>Get-WindowsFeature</w:t>
      </w:r>
      <w:r w:rsidR="00137958">
        <w:rPr>
          <w:lang w:val="en-GB"/>
        </w:rPr>
        <w:t xml:space="preserve"> to view one feature. When you run this command, PowerShell runs the command in the compatibility session and returns the object(s) for display in the PowerShell 7</w:t>
      </w:r>
      <w:r w:rsidR="00FF2615">
        <w:rPr>
          <w:lang w:val="en-GB"/>
        </w:rPr>
        <w:t xml:space="preserve">. However, as you may notice, the output is not the same as you </w:t>
      </w:r>
      <w:r w:rsidR="00C731E1">
        <w:rPr>
          <w:lang w:val="en-GB"/>
        </w:rPr>
        <w:t>would</w:t>
      </w:r>
      <w:r w:rsidR="00FF2615">
        <w:rPr>
          <w:lang w:val="en-GB"/>
        </w:rPr>
        <w:t xml:space="preserve"> see, normally, in Windows PowerShell. This is because </w:t>
      </w:r>
      <w:r w:rsidR="00F42C5E">
        <w:rPr>
          <w:lang w:val="en-GB"/>
        </w:rPr>
        <w:t>the Windows PowerShell compatibility does not, by default, add the formatting XML to the current PowerShell session</w:t>
      </w:r>
      <w:r w:rsidR="00C731E1">
        <w:rPr>
          <w:lang w:val="en-GB"/>
        </w:rPr>
        <w:t>.</w:t>
      </w:r>
    </w:p>
    <w:p w14:paraId="78298D73" w14:textId="00649CAE" w:rsidR="00C731E1" w:rsidRPr="00137958" w:rsidRDefault="00C731E1" w:rsidP="00987230">
      <w:pPr>
        <w:pStyle w:val="NumberedBulletPACKT"/>
        <w:numPr>
          <w:ilvl w:val="0"/>
          <w:numId w:val="0"/>
        </w:numPr>
        <w:ind w:left="-3"/>
        <w:rPr>
          <w:rStyle w:val="NormalPACKTChar"/>
        </w:rPr>
      </w:pPr>
      <w:r>
        <w:rPr>
          <w:lang w:val="en-GB"/>
        </w:rPr>
        <w:t xml:space="preserve">Once you have loaded the Server Manager’s display XML, as you can seed in </w:t>
      </w:r>
      <w:r w:rsidRPr="00C731E1">
        <w:rPr>
          <w:rStyle w:val="ItalicsPACKT"/>
        </w:rPr>
        <w:t>step 8</w:t>
      </w:r>
      <w:r>
        <w:rPr>
          <w:lang w:val="en-GB"/>
        </w:rPr>
        <w:t xml:space="preserve">,  running the </w:t>
      </w:r>
      <w:r w:rsidRPr="00C731E1">
        <w:rPr>
          <w:rStyle w:val="CodeInTextPACKT"/>
        </w:rPr>
        <w:t>Get-WindowsFeature</w:t>
      </w:r>
      <w:r>
        <w:rPr>
          <w:lang w:val="en-GB"/>
        </w:rPr>
        <w:t xml:space="preserve"> command now produces the same nicely formatted output you can see in Windows PowerShell.</w:t>
      </w:r>
    </w:p>
    <w:p w14:paraId="615A2FE5" w14:textId="77777777" w:rsidR="00987230" w:rsidRPr="009D0F10" w:rsidRDefault="00987230" w:rsidP="00987230">
      <w:pPr>
        <w:pStyle w:val="Heading1"/>
        <w:tabs>
          <w:tab w:val="left" w:pos="0"/>
        </w:tabs>
      </w:pPr>
      <w:r>
        <w:t>Installing RSAT Tools</w:t>
      </w:r>
    </w:p>
    <w:p w14:paraId="3C8D0BCA" w14:textId="4CF6633A" w:rsidR="00840CBE" w:rsidRDefault="006E3619" w:rsidP="006E3619">
      <w:pPr>
        <w:pStyle w:val="NormalPACKT"/>
      </w:pPr>
      <w:r>
        <w:t xml:space="preserve">The Remote Server Admin Tools (aka RSAT) </w:t>
      </w:r>
      <w:r w:rsidR="00840CBE">
        <w:t>is</w:t>
      </w:r>
      <w:r>
        <w:t xml:space="preserve"> a set of management tools you use to manage individual Windows Features.</w:t>
      </w:r>
      <w:r w:rsidR="00840CBE">
        <w:t xml:space="preserve"> The RSAT tools are fundamental to administering the roles and features you can install on Windows Server. The Windows Server DNS Server feature, for example, comes with both an MMC console and a module that you use to manage the DNS Server on a given host. A nice thing about the commands in the </w:t>
      </w:r>
      <w:r w:rsidR="00840CBE" w:rsidRPr="00036E59">
        <w:rPr>
          <w:rStyle w:val="CodeInTextPACKT"/>
        </w:rPr>
        <w:t>ServerManager</w:t>
      </w:r>
      <w:r w:rsidR="00840CBE">
        <w:t xml:space="preserve"> module – everything is a feature, meaning you do not know whether the tools manage a Windows Feature or a Windows Role. </w:t>
      </w:r>
    </w:p>
    <w:p w14:paraId="60D932A1" w14:textId="7B6CD662" w:rsidR="006E3619" w:rsidRDefault="006E3619" w:rsidP="00840CBE">
      <w:pPr>
        <w:pStyle w:val="NormalPACKT"/>
      </w:pPr>
      <w:r>
        <w:t>Each feature in Windows Server can optionally have management tools, and most do. These tools can include PowerShell cmdlets, functions, a</w:t>
      </w:r>
      <w:r w:rsidR="00840CBE">
        <w:t xml:space="preserve">liases, GUI Microsoft Management Console (MMC) files, and </w:t>
      </w:r>
      <w:r>
        <w:t xml:space="preserve">Win32 console applications. </w:t>
      </w:r>
      <w:r w:rsidR="00840CBE">
        <w:t xml:space="preserve">The DNS Server’s RSAT tools include a PowerShell module, an MMC console as well as the command line tool </w:t>
      </w:r>
      <w:r w:rsidR="00840CBE" w:rsidRPr="00840CBE">
        <w:rPr>
          <w:rStyle w:val="CodeInTextPACKT"/>
        </w:rPr>
        <w:t>dnscmd.exe</w:t>
      </w:r>
      <w:r w:rsidR="00840CBE">
        <w:t xml:space="preserve">. While you probably </w:t>
      </w:r>
      <w:r>
        <w:t xml:space="preserve">do not need the console applications since you can use the cmdlets, that is not always the case. </w:t>
      </w:r>
      <w:r w:rsidR="00840CBE">
        <w:t xml:space="preserve">And you may have some older batch </w:t>
      </w:r>
      <w:r>
        <w:t xml:space="preserve">scripts that use those console applications. </w:t>
      </w:r>
    </w:p>
    <w:p w14:paraId="077845D3" w14:textId="580F8E45" w:rsidR="006E3619" w:rsidRDefault="006E3619" w:rsidP="006E3619">
      <w:pPr>
        <w:pStyle w:val="NormalPACKT"/>
      </w:pPr>
      <w:r>
        <w:t>You can also install the RSAT tools independently of a Windows Server feature on Windows Server. This recipe covers RSAT tool installation on Windows Server 2019.</w:t>
      </w:r>
    </w:p>
    <w:p w14:paraId="2C1B6261" w14:textId="78BC81F0" w:rsidR="006E3619" w:rsidRDefault="006E3619" w:rsidP="006E3619">
      <w:pPr>
        <w:pStyle w:val="NormalPACKT"/>
      </w:pPr>
      <w:r>
        <w:t xml:space="preserve">You can also install the RSAT tools in Windows 10 and administer your servers remotely. The specific method of installing the RSAT tools varies with the specific version of Windows 10 you are using. For earlier Windows 10 editions, you can download the tools here: </w:t>
      </w:r>
      <w:r w:rsidRPr="0027351E">
        <w:rPr>
          <w:rStyle w:val="URLPACKTChar"/>
          <w:rPrChange w:id="37" w:author="Liam Draper" w:date="2022-07-04T22:43:00Z">
            <w:rPr/>
          </w:rPrChange>
        </w:rPr>
        <w:t>https://www.microsoft.com/en-gb/download/details.aspx?id=45520</w:t>
      </w:r>
      <w:r>
        <w:t xml:space="preserve">. </w:t>
      </w:r>
    </w:p>
    <w:p w14:paraId="702B655C" w14:textId="72D1CA46" w:rsidR="006E3619" w:rsidRDefault="006E3619" w:rsidP="006E3619">
      <w:pPr>
        <w:pStyle w:val="NormalPACKT"/>
      </w:pPr>
      <w:r>
        <w:t>In later editions of Windows 10, beginning with the Windows 10 October Update, you install the RSAT tools using the “Features on Demand” mechanism inside Windows 10. The URL in the previous paragraph has fuller details of how to install the RSAT tools on Windows 10.</w:t>
      </w:r>
    </w:p>
    <w:p w14:paraId="5BEC4E70" w14:textId="32B6E9C0" w:rsidR="00987230" w:rsidRDefault="00987230" w:rsidP="00987230">
      <w:pPr>
        <w:pStyle w:val="BulletPACKT"/>
        <w:numPr>
          <w:ilvl w:val="0"/>
          <w:numId w:val="0"/>
        </w:numPr>
      </w:pPr>
      <w:r>
        <w:t>As mentioned, PowerShell 7 is not installed in Windows by default, at least not at the time of writing. The PowerShell team made PowerShell 7.1 available from the Microsoft Store, which is useful to install PowerShell 7.1 or later on Windows 10/11 systems. Windows Server does not</w:t>
      </w:r>
      <w:del w:id="38" w:author="Liam Draper" w:date="2022-07-05T09:24:00Z">
        <w:r w:rsidDel="0005701C">
          <w:delText>6</w:delText>
        </w:r>
      </w:del>
      <w:r>
        <w:t xml:space="preserve"> support the Microsoft store. </w:t>
      </w:r>
    </w:p>
    <w:p w14:paraId="138A0E42" w14:textId="4534774F" w:rsidR="00987230" w:rsidRDefault="00987230" w:rsidP="00987230">
      <w:pPr>
        <w:pStyle w:val="BulletPACKT"/>
        <w:numPr>
          <w:ilvl w:val="0"/>
          <w:numId w:val="0"/>
        </w:numPr>
      </w:pPr>
      <w:r>
        <w:t xml:space="preserve">You have other methods of installing PowerShell 7 on your systems. The first option is to use the </w:t>
      </w:r>
      <w:r w:rsidRPr="00C41783">
        <w:rPr>
          <w:rStyle w:val="CodeInTextPACKT"/>
        </w:rPr>
        <w:t>Install-PowerShell.ps1</w:t>
      </w:r>
      <w:r>
        <w:t xml:space="preserve">, which you download from GitHub, as shown in this recipe. You can also use this recipe on Windows 10 hosts. This approach has the advantage of being the most up-to-date source of the latest versions of PowerShell. </w:t>
      </w:r>
    </w:p>
    <w:p w14:paraId="3251BF36" w14:textId="77777777" w:rsidR="00987230" w:rsidRDefault="00987230" w:rsidP="00987230">
      <w:pPr>
        <w:pStyle w:val="Heading2"/>
        <w:tabs>
          <w:tab w:val="left" w:pos="0"/>
        </w:tabs>
      </w:pPr>
      <w:r>
        <w:t>Getting ready</w:t>
      </w:r>
    </w:p>
    <w:p w14:paraId="05214E2B" w14:textId="73F4CAA0" w:rsidR="00987230" w:rsidRDefault="00987230" w:rsidP="00987230">
      <w:pPr>
        <w:pStyle w:val="NormalPACKT"/>
        <w:rPr>
          <w:lang w:val="en-GB"/>
        </w:rPr>
      </w:pPr>
      <w:r>
        <w:rPr>
          <w:lang w:val="en-GB"/>
        </w:rPr>
        <w:t xml:space="preserve">This recipe uses </w:t>
      </w:r>
      <w:r w:rsidRPr="008A2B55">
        <w:rPr>
          <w:rStyle w:val="CodeInTextPACKT"/>
        </w:rPr>
        <w:t>SRV1</w:t>
      </w:r>
      <w:r>
        <w:rPr>
          <w:lang w:val="en-GB"/>
        </w:rPr>
        <w:t xml:space="preserve">, a Windows Server workgroup host. There are no </w:t>
      </w:r>
      <w:r w:rsidR="00840CBE">
        <w:rPr>
          <w:lang w:val="en-GB"/>
        </w:rPr>
        <w:t xml:space="preserve">Windows </w:t>
      </w:r>
      <w:r>
        <w:rPr>
          <w:lang w:val="en-GB"/>
        </w:rPr>
        <w:t>features o</w:t>
      </w:r>
      <w:r w:rsidR="00840CBE">
        <w:rPr>
          <w:lang w:val="en-GB"/>
        </w:rPr>
        <w:t>r server</w:t>
      </w:r>
      <w:r>
        <w:rPr>
          <w:lang w:val="en-GB"/>
        </w:rPr>
        <w:t xml:space="preserve"> applications loaded on this server</w:t>
      </w:r>
      <w:r w:rsidR="00840CBE">
        <w:rPr>
          <w:lang w:val="en-GB"/>
        </w:rPr>
        <w:t>.</w:t>
      </w:r>
    </w:p>
    <w:p w14:paraId="158A7EED" w14:textId="77777777" w:rsidR="00987230" w:rsidRDefault="00987230" w:rsidP="00987230">
      <w:pPr>
        <w:pStyle w:val="Heading2"/>
        <w:tabs>
          <w:tab w:val="left" w:pos="0"/>
        </w:tabs>
      </w:pPr>
      <w:r>
        <w:t>How to do it...</w:t>
      </w:r>
    </w:p>
    <w:p w14:paraId="4DDEAA39" w14:textId="6A1237AF" w:rsidR="00987230" w:rsidRDefault="00987230" w:rsidP="00987230">
      <w:pPr>
        <w:pStyle w:val="CodePACKT"/>
      </w:pPr>
    </w:p>
    <w:p w14:paraId="0D9844D5" w14:textId="1CE39A58" w:rsidR="00840CBE" w:rsidRPr="00840CBE" w:rsidRDefault="00840CBE" w:rsidP="00840CBE">
      <w:pPr>
        <w:pStyle w:val="NumberedBulletPACKT"/>
        <w:rPr>
          <w:color w:val="000000"/>
          <w:lang w:val="en-GB" w:eastAsia="en-GB"/>
        </w:rPr>
      </w:pPr>
      <w:r w:rsidRPr="00840CBE">
        <w:rPr>
          <w:lang w:val="en-GB" w:eastAsia="en-GB"/>
        </w:rPr>
        <w:t>Displaying counts of available PowerShell commands</w:t>
      </w:r>
    </w:p>
    <w:p w14:paraId="6C2C7F16" w14:textId="77777777" w:rsidR="00840CBE" w:rsidRPr="00840CBE" w:rsidRDefault="00840CBE" w:rsidP="00840CBE">
      <w:pPr>
        <w:pStyle w:val="CodePACKT"/>
      </w:pPr>
    </w:p>
    <w:p w14:paraId="25954C0A" w14:textId="62A4ED32" w:rsidR="00840CBE" w:rsidRPr="00840CBE" w:rsidRDefault="00840CBE" w:rsidP="00840CBE">
      <w:pPr>
        <w:pStyle w:val="CodePACKT"/>
      </w:pPr>
      <w:commentRangeStart w:id="39"/>
      <w:r w:rsidRPr="00840CBE">
        <w:t xml:space="preserve">$CommandsBeforeRSAT = Get-Command </w:t>
      </w:r>
    </w:p>
    <w:p w14:paraId="6B92F000" w14:textId="77777777" w:rsidR="00840CBE" w:rsidRPr="00840CBE" w:rsidRDefault="00840CBE" w:rsidP="00840CBE">
      <w:pPr>
        <w:pStyle w:val="CodePACKT"/>
      </w:pPr>
      <w:r w:rsidRPr="00840CBE">
        <w:t>$CmdletsBeforeRSAT = $CommandsBeforeRSAT  |</w:t>
      </w:r>
    </w:p>
    <w:p w14:paraId="7F0E1E11" w14:textId="77777777" w:rsidR="00840CBE" w:rsidRPr="00840CBE" w:rsidRDefault="00840CBE" w:rsidP="00840CBE">
      <w:pPr>
        <w:pStyle w:val="CodePACKT"/>
      </w:pPr>
      <w:r w:rsidRPr="00840CBE">
        <w:t>    Where-Object CommandType -eq 'Cmdlet'</w:t>
      </w:r>
    </w:p>
    <w:p w14:paraId="5BA46BEF" w14:textId="77777777" w:rsidR="00840CBE" w:rsidRPr="00840CBE" w:rsidRDefault="00840CBE" w:rsidP="00840CBE">
      <w:pPr>
        <w:pStyle w:val="CodePACKT"/>
      </w:pPr>
      <w:r w:rsidRPr="00840CBE">
        <w:t>$CommandCountBeforeRSAT = $CommandsBeforeRSAT.Count</w:t>
      </w:r>
    </w:p>
    <w:p w14:paraId="4DCD901B" w14:textId="77777777" w:rsidR="00840CBE" w:rsidRPr="00840CBE" w:rsidRDefault="00840CBE" w:rsidP="00840CBE">
      <w:pPr>
        <w:pStyle w:val="CodePACKT"/>
      </w:pPr>
      <w:r w:rsidRPr="00840CBE">
        <w:t>$CmdletCountBeforeRSAT  = $CmdletsBeforeRSAT.Count</w:t>
      </w:r>
    </w:p>
    <w:p w14:paraId="621E454E" w14:textId="77777777" w:rsidR="00840CBE" w:rsidRPr="00840CBE" w:rsidRDefault="00840CBE" w:rsidP="00840CBE">
      <w:pPr>
        <w:pStyle w:val="CodePACKT"/>
      </w:pPr>
      <w:r w:rsidRPr="00840CBE">
        <w:t>"On Host: [$(hostname)]"</w:t>
      </w:r>
    </w:p>
    <w:p w14:paraId="3E55B7F3" w14:textId="77777777" w:rsidR="00840CBE" w:rsidRPr="00840CBE" w:rsidRDefault="00840CBE" w:rsidP="00840CBE">
      <w:pPr>
        <w:pStyle w:val="CodePACKT"/>
      </w:pPr>
      <w:r w:rsidRPr="00840CBE">
        <w:t>"Commands available before RSAT installed [$CommandCountBeforeRSAT]"</w:t>
      </w:r>
    </w:p>
    <w:p w14:paraId="797EAD5B" w14:textId="77777777" w:rsidR="00840CBE" w:rsidRPr="00840CBE" w:rsidRDefault="00840CBE" w:rsidP="00840CBE">
      <w:pPr>
        <w:pStyle w:val="CodePACKT"/>
      </w:pPr>
      <w:r w:rsidRPr="00840CBE">
        <w:t>"Cmdlets available before RSAT installed  [$CmdletCountBeforeRSAT]"</w:t>
      </w:r>
      <w:commentRangeEnd w:id="39"/>
      <w:r w:rsidR="00325767">
        <w:rPr>
          <w:rStyle w:val="CommentReference"/>
          <w:rFonts w:ascii="Palatino" w:hAnsi="Palatino"/>
          <w:lang w:eastAsia="en-US"/>
        </w:rPr>
        <w:commentReference w:id="39"/>
      </w:r>
    </w:p>
    <w:p w14:paraId="0BCD7239" w14:textId="77777777" w:rsidR="00840CBE" w:rsidRPr="00840CBE" w:rsidRDefault="00840CBE" w:rsidP="00840CBE">
      <w:pPr>
        <w:pStyle w:val="CodePACKT"/>
      </w:pPr>
    </w:p>
    <w:p w14:paraId="63A3B96A" w14:textId="1C6A5B5F" w:rsidR="00840CBE" w:rsidRPr="00840CBE" w:rsidRDefault="00840CBE" w:rsidP="00840CBE">
      <w:pPr>
        <w:pStyle w:val="NumberedBulletPACKT"/>
        <w:rPr>
          <w:color w:val="000000"/>
          <w:lang w:val="en-GB" w:eastAsia="en-GB"/>
        </w:rPr>
      </w:pPr>
      <w:r w:rsidRPr="00840CBE">
        <w:rPr>
          <w:lang w:val="en-GB" w:eastAsia="en-GB"/>
        </w:rPr>
        <w:t>Getting command types returned by Get-Command</w:t>
      </w:r>
    </w:p>
    <w:p w14:paraId="57040244" w14:textId="77777777" w:rsidR="00840CBE" w:rsidRPr="00840CBE" w:rsidRDefault="00840CBE" w:rsidP="00840CBE">
      <w:pPr>
        <w:pStyle w:val="CodePACKT"/>
      </w:pPr>
    </w:p>
    <w:p w14:paraId="1B0D0701" w14:textId="75EE6E22" w:rsidR="00840CBE" w:rsidRPr="00840CBE" w:rsidRDefault="00840CBE" w:rsidP="00840CBE">
      <w:pPr>
        <w:pStyle w:val="CodePACKT"/>
      </w:pPr>
      <w:r w:rsidRPr="00840CBE">
        <w:t xml:space="preserve">$CommandsBeforeRSAT | </w:t>
      </w:r>
    </w:p>
    <w:p w14:paraId="5DD26FA1" w14:textId="77777777" w:rsidR="00840CBE" w:rsidRPr="00840CBE" w:rsidRDefault="00840CBE" w:rsidP="00840CBE">
      <w:pPr>
        <w:pStyle w:val="CodePACKT"/>
      </w:pPr>
      <w:r w:rsidRPr="00840CBE">
        <w:t>  Group-Object -Property CommandType</w:t>
      </w:r>
    </w:p>
    <w:p w14:paraId="6D114B27" w14:textId="77777777" w:rsidR="00840CBE" w:rsidRPr="00840CBE" w:rsidRDefault="00840CBE" w:rsidP="00840CBE">
      <w:pPr>
        <w:pStyle w:val="CodePACKT"/>
      </w:pPr>
    </w:p>
    <w:p w14:paraId="4B7D04F0" w14:textId="22123500" w:rsidR="00840CBE" w:rsidRPr="00840CBE" w:rsidRDefault="00840CBE" w:rsidP="00840CBE">
      <w:pPr>
        <w:pStyle w:val="NumberedBulletPACKT"/>
        <w:rPr>
          <w:color w:val="000000"/>
          <w:lang w:val="en-GB" w:eastAsia="en-GB"/>
        </w:rPr>
      </w:pPr>
      <w:r w:rsidRPr="00840CBE">
        <w:rPr>
          <w:lang w:val="en-GB" w:eastAsia="en-GB"/>
        </w:rPr>
        <w:t>Checking the object type details</w:t>
      </w:r>
    </w:p>
    <w:p w14:paraId="149B5D52" w14:textId="77777777" w:rsidR="00840CBE" w:rsidRPr="00840CBE" w:rsidRDefault="00840CBE" w:rsidP="00840CBE">
      <w:pPr>
        <w:pStyle w:val="CodePACKT"/>
      </w:pPr>
    </w:p>
    <w:p w14:paraId="16334913" w14:textId="6AA69B29" w:rsidR="00840CBE" w:rsidRPr="00840CBE" w:rsidRDefault="00840CBE" w:rsidP="00840CBE">
      <w:pPr>
        <w:pStyle w:val="CodePACKT"/>
      </w:pPr>
      <w:r w:rsidRPr="00840CBE">
        <w:t xml:space="preserve">$CommandsBeforeRSAT | </w:t>
      </w:r>
    </w:p>
    <w:p w14:paraId="4887283B" w14:textId="77777777" w:rsidR="00840CBE" w:rsidRPr="00840CBE" w:rsidRDefault="00840CBE" w:rsidP="00840CBE">
      <w:pPr>
        <w:pStyle w:val="CodePACKT"/>
      </w:pPr>
      <w:r w:rsidRPr="00840CBE">
        <w:t>  Get-Member |</w:t>
      </w:r>
    </w:p>
    <w:p w14:paraId="041F4078" w14:textId="77777777" w:rsidR="00840CBE" w:rsidRPr="00840CBE" w:rsidRDefault="00840CBE" w:rsidP="00840CBE">
      <w:pPr>
        <w:pStyle w:val="CodePACKT"/>
      </w:pPr>
      <w:r w:rsidRPr="00840CBE">
        <w:t>    Select-Object -ExpandProperty TypeName -Unique</w:t>
      </w:r>
    </w:p>
    <w:p w14:paraId="3DF8F7B0" w14:textId="77777777" w:rsidR="00840CBE" w:rsidRPr="00840CBE" w:rsidRDefault="00840CBE" w:rsidP="00840CBE">
      <w:pPr>
        <w:pStyle w:val="CodePACKT"/>
      </w:pPr>
    </w:p>
    <w:p w14:paraId="08D81D70" w14:textId="4F46E345" w:rsidR="00840CBE" w:rsidRPr="00840CBE" w:rsidRDefault="00840CBE" w:rsidP="00840CBE">
      <w:pPr>
        <w:pStyle w:val="NumberedBulletPACKT"/>
        <w:rPr>
          <w:color w:val="000000"/>
          <w:lang w:val="en-GB" w:eastAsia="en-GB"/>
        </w:rPr>
      </w:pPr>
      <w:r w:rsidRPr="00840CBE">
        <w:rPr>
          <w:lang w:val="en-GB" w:eastAsia="en-GB"/>
        </w:rPr>
        <w:t>Getting the collection of PowerShell modules and a count of modules before adding the RSAT tools</w:t>
      </w:r>
    </w:p>
    <w:p w14:paraId="1B7D00E0" w14:textId="77777777" w:rsidR="00840CBE" w:rsidRPr="00840CBE" w:rsidRDefault="00840CBE" w:rsidP="00840CBE">
      <w:pPr>
        <w:pStyle w:val="CodePACKT"/>
      </w:pPr>
    </w:p>
    <w:p w14:paraId="65EDFE45" w14:textId="75C4D71A" w:rsidR="00840CBE" w:rsidRPr="00840CBE" w:rsidRDefault="00840CBE" w:rsidP="00840CBE">
      <w:pPr>
        <w:pStyle w:val="CodePACKT"/>
      </w:pPr>
      <w:r w:rsidRPr="00840CBE">
        <w:t xml:space="preserve">$ModulesBefore = Get-Module -ListAvailable </w:t>
      </w:r>
    </w:p>
    <w:p w14:paraId="764079D3" w14:textId="77777777" w:rsidR="00840CBE" w:rsidRPr="00840CBE" w:rsidRDefault="00840CBE" w:rsidP="00840CBE">
      <w:pPr>
        <w:pStyle w:val="CodePACKT"/>
      </w:pPr>
    </w:p>
    <w:p w14:paraId="520D52D7" w14:textId="1D6639FB" w:rsidR="00840CBE" w:rsidRPr="00840CBE" w:rsidRDefault="00840CBE" w:rsidP="00840CBE">
      <w:pPr>
        <w:pStyle w:val="NumberedBulletPACKT"/>
        <w:rPr>
          <w:color w:val="000000"/>
          <w:lang w:val="en-GB" w:eastAsia="en-GB"/>
        </w:rPr>
      </w:pPr>
      <w:r w:rsidRPr="00840CBE">
        <w:rPr>
          <w:lang w:val="en-GB" w:eastAsia="en-GB"/>
        </w:rPr>
        <w:t xml:space="preserve">Displaying a </w:t>
      </w:r>
      <w:r w:rsidRPr="00840CBE">
        <w:t>count</w:t>
      </w:r>
      <w:r w:rsidRPr="00840CBE">
        <w:rPr>
          <w:lang w:val="en-GB" w:eastAsia="en-GB"/>
        </w:rPr>
        <w:t xml:space="preserve"> of modules available</w:t>
      </w:r>
      <w:r>
        <w:rPr>
          <w:bCs/>
          <w:lang w:val="en-GB" w:eastAsia="en-GB"/>
        </w:rPr>
        <w:t xml:space="preserve"> </w:t>
      </w:r>
      <w:r w:rsidRPr="00840CBE">
        <w:rPr>
          <w:lang w:val="en-GB" w:eastAsia="en-GB"/>
        </w:rPr>
        <w:t>before adding the RSAT tools</w:t>
      </w:r>
    </w:p>
    <w:p w14:paraId="0900F1EE" w14:textId="77777777" w:rsidR="00840CBE" w:rsidRPr="00840CBE" w:rsidRDefault="00840CBE" w:rsidP="00840CBE">
      <w:pPr>
        <w:pStyle w:val="CodePACKT"/>
        <w:rPr>
          <w:rStyle w:val="CodeInTextPACKT"/>
        </w:rPr>
      </w:pPr>
    </w:p>
    <w:p w14:paraId="642FE5E8" w14:textId="75CB080E" w:rsidR="00840CBE" w:rsidRPr="00840CBE" w:rsidRDefault="00840CBE" w:rsidP="00840CBE">
      <w:pPr>
        <w:pStyle w:val="CodePACKT"/>
        <w:rPr>
          <w:rStyle w:val="CodeInTextPACKT"/>
          <w:lang w:eastAsia="en-GB"/>
        </w:rPr>
      </w:pPr>
      <w:commentRangeStart w:id="40"/>
      <w:r w:rsidRPr="00840CBE">
        <w:rPr>
          <w:rStyle w:val="CodeInTextPACKT"/>
          <w:lang w:eastAsia="en-GB"/>
        </w:rPr>
        <w:t>$CountOfModulesBeforeRSAT = $ModulesBefore.Count</w:t>
      </w:r>
    </w:p>
    <w:p w14:paraId="1C93F363" w14:textId="77777777" w:rsidR="00840CBE" w:rsidRPr="00840CBE" w:rsidRDefault="00840CBE" w:rsidP="00840CBE">
      <w:pPr>
        <w:pStyle w:val="CodePACKT"/>
        <w:rPr>
          <w:rStyle w:val="CodeInTextPACKT"/>
          <w:lang w:eastAsia="en-GB"/>
        </w:rPr>
      </w:pPr>
      <w:r w:rsidRPr="00840CBE">
        <w:rPr>
          <w:rStyle w:val="CodeInTextPACKT"/>
          <w:lang w:eastAsia="en-GB"/>
        </w:rPr>
        <w:t>"$CountOfModulesBeforeRSAT modules available"</w:t>
      </w:r>
      <w:commentRangeEnd w:id="40"/>
      <w:r w:rsidR="00102FFA">
        <w:rPr>
          <w:rStyle w:val="CommentReference"/>
          <w:rFonts w:ascii="Palatino" w:hAnsi="Palatino"/>
          <w:lang w:eastAsia="en-US"/>
        </w:rPr>
        <w:commentReference w:id="40"/>
      </w:r>
    </w:p>
    <w:p w14:paraId="72ECEB56" w14:textId="77777777" w:rsidR="00840CBE" w:rsidRPr="00840CBE" w:rsidRDefault="00840CBE" w:rsidP="00840CBE">
      <w:pPr>
        <w:pStyle w:val="CodePACKT"/>
        <w:rPr>
          <w:rStyle w:val="CodeInTextPACKT"/>
          <w:lang w:eastAsia="en-GB"/>
        </w:rPr>
      </w:pPr>
    </w:p>
    <w:p w14:paraId="060D424C" w14:textId="07860B5F" w:rsidR="00840CBE" w:rsidRPr="00840CBE" w:rsidRDefault="00840CBE" w:rsidP="00840CBE">
      <w:pPr>
        <w:pStyle w:val="NumberedBulletPACKT"/>
        <w:rPr>
          <w:color w:val="000000"/>
          <w:lang w:val="en-GB" w:eastAsia="en-GB"/>
        </w:rPr>
      </w:pPr>
      <w:r w:rsidRPr="00840CBE">
        <w:rPr>
          <w:lang w:val="en-GB" w:eastAsia="en-GB"/>
        </w:rPr>
        <w:t xml:space="preserve">Getting a count of features actually available on </w:t>
      </w:r>
      <w:r w:rsidRPr="00840CBE">
        <w:rPr>
          <w:rStyle w:val="CodeInTextPACKT"/>
        </w:rPr>
        <w:t>SRV1</w:t>
      </w:r>
    </w:p>
    <w:p w14:paraId="56B102F4" w14:textId="77777777" w:rsidR="00840CBE" w:rsidRPr="00840CBE" w:rsidRDefault="00840CBE" w:rsidP="00840CBE">
      <w:pPr>
        <w:pStyle w:val="CodePACKT"/>
      </w:pPr>
    </w:p>
    <w:p w14:paraId="45B5216B" w14:textId="4954D660" w:rsidR="00840CBE" w:rsidRPr="00840CBE" w:rsidRDefault="00840CBE" w:rsidP="00840CBE">
      <w:pPr>
        <w:pStyle w:val="CodePACKT"/>
      </w:pPr>
      <w:commentRangeStart w:id="41"/>
      <w:r w:rsidRPr="00840CBE">
        <w:t>Import-Module -Name ServerManager -WarningAction SilentlyContinue</w:t>
      </w:r>
    </w:p>
    <w:p w14:paraId="50CFEE78" w14:textId="77777777" w:rsidR="00840CBE" w:rsidRPr="00840CBE" w:rsidRDefault="00840CBE" w:rsidP="00840CBE">
      <w:pPr>
        <w:pStyle w:val="CodePACKT"/>
      </w:pPr>
      <w:r w:rsidRPr="00840CBE">
        <w:t xml:space="preserve">$Features  = Get-WindowsFeature </w:t>
      </w:r>
    </w:p>
    <w:p w14:paraId="53FC6150" w14:textId="77777777" w:rsidR="00840CBE" w:rsidRPr="00840CBE" w:rsidRDefault="00840CBE" w:rsidP="00840CBE">
      <w:pPr>
        <w:pStyle w:val="CodePACKT"/>
      </w:pPr>
      <w:r w:rsidRPr="00840CBE">
        <w:t xml:space="preserve">$FeaturesI = $Features | Where-Object Installed </w:t>
      </w:r>
    </w:p>
    <w:p w14:paraId="142E0D3C" w14:textId="77777777" w:rsidR="00840CBE" w:rsidRPr="00840CBE" w:rsidRDefault="00840CBE" w:rsidP="00840CBE">
      <w:pPr>
        <w:pStyle w:val="CodePACKT"/>
      </w:pPr>
      <w:r w:rsidRPr="00840CBE">
        <w:t>$RsatF     = $Features |</w:t>
      </w:r>
    </w:p>
    <w:p w14:paraId="45BE821A" w14:textId="77777777" w:rsidR="00840CBE" w:rsidRPr="00840CBE" w:rsidRDefault="00840CBE" w:rsidP="00840CBE">
      <w:pPr>
        <w:pStyle w:val="CodePACKT"/>
      </w:pPr>
      <w:r w:rsidRPr="00840CBE">
        <w:t>               Where-Object Name -Match 'RSAT'</w:t>
      </w:r>
    </w:p>
    <w:p w14:paraId="3891E7FA" w14:textId="77777777" w:rsidR="00840CBE" w:rsidRPr="00840CBE" w:rsidRDefault="00840CBE" w:rsidP="00840CBE">
      <w:pPr>
        <w:pStyle w:val="CodePACKT"/>
      </w:pPr>
      <w:r w:rsidRPr="00840CBE">
        <w:t xml:space="preserve">$RSATFI    = $RSATF | </w:t>
      </w:r>
    </w:p>
    <w:p w14:paraId="507D3511" w14:textId="77777777" w:rsidR="00840CBE" w:rsidRPr="00840CBE" w:rsidRDefault="00840CBE" w:rsidP="00840CBE">
      <w:pPr>
        <w:pStyle w:val="CodePACKT"/>
      </w:pPr>
      <w:r w:rsidRPr="00840CBE">
        <w:t xml:space="preserve">              Where-Object Installed </w:t>
      </w:r>
      <w:commentRangeEnd w:id="41"/>
      <w:r w:rsidR="00E50787">
        <w:rPr>
          <w:rStyle w:val="CommentReference"/>
          <w:rFonts w:ascii="Palatino" w:hAnsi="Palatino"/>
          <w:lang w:eastAsia="en-US"/>
        </w:rPr>
        <w:commentReference w:id="41"/>
      </w:r>
    </w:p>
    <w:p w14:paraId="6E699F72" w14:textId="77777777" w:rsidR="00840CBE" w:rsidRPr="00840CBE" w:rsidRDefault="00840CBE" w:rsidP="00840CBE">
      <w:pPr>
        <w:pStyle w:val="CodePACKT"/>
      </w:pPr>
    </w:p>
    <w:p w14:paraId="6516C32F" w14:textId="44AE8E91" w:rsidR="00840CBE" w:rsidRPr="00840CBE" w:rsidRDefault="00840CBE" w:rsidP="00840CBE">
      <w:pPr>
        <w:pStyle w:val="NumberedBulletPACKT"/>
        <w:rPr>
          <w:color w:val="000000"/>
          <w:lang w:val="en-GB" w:eastAsia="en-GB"/>
        </w:rPr>
      </w:pPr>
      <w:r w:rsidRPr="00840CBE">
        <w:rPr>
          <w:lang w:val="en-GB" w:eastAsia="en-GB"/>
        </w:rPr>
        <w:t>Displaying counts of features installed</w:t>
      </w:r>
    </w:p>
    <w:p w14:paraId="27C1A42F" w14:textId="77777777" w:rsidR="00840CBE" w:rsidRDefault="00840CBE" w:rsidP="00840CBE">
      <w:pPr>
        <w:pStyle w:val="CodePACKT"/>
      </w:pPr>
    </w:p>
    <w:p w14:paraId="354ADC22" w14:textId="05E470A2" w:rsidR="00840CBE" w:rsidRPr="00840CBE" w:rsidRDefault="00840CBE" w:rsidP="00840CBE">
      <w:pPr>
        <w:pStyle w:val="CodePACKT"/>
        <w:rPr>
          <w:color w:val="000000"/>
        </w:rPr>
      </w:pPr>
      <w:commentRangeStart w:id="42"/>
      <w:r w:rsidRPr="00840CBE">
        <w:t>"On Host [</w:t>
      </w:r>
      <w:r w:rsidRPr="00840CBE">
        <w:rPr>
          <w:color w:val="0000FF"/>
        </w:rPr>
        <w:t>$(</w:t>
      </w:r>
      <w:r w:rsidRPr="00840CBE">
        <w:rPr>
          <w:color w:val="000000"/>
        </w:rPr>
        <w:t>hostname</w:t>
      </w:r>
      <w:r w:rsidRPr="00840CBE">
        <w:rPr>
          <w:color w:val="0000FF"/>
        </w:rPr>
        <w:t>)</w:t>
      </w:r>
      <w:r w:rsidRPr="00840CBE">
        <w:t>]"</w:t>
      </w:r>
    </w:p>
    <w:p w14:paraId="13EBDA13" w14:textId="77777777" w:rsidR="00840CBE" w:rsidRPr="00840CBE" w:rsidRDefault="00840CBE" w:rsidP="00840CBE">
      <w:pPr>
        <w:pStyle w:val="CodePACKT"/>
        <w:rPr>
          <w:color w:val="000000"/>
        </w:rPr>
      </w:pPr>
      <w:r w:rsidRPr="00840CBE">
        <w:t>"Total features available      [{0}]"</w:t>
      </w:r>
      <w:r w:rsidRPr="00840CBE">
        <w:rPr>
          <w:color w:val="000000"/>
        </w:rPr>
        <w:t xml:space="preserve">  -f $Features.count</w:t>
      </w:r>
    </w:p>
    <w:p w14:paraId="5A19B696" w14:textId="77777777" w:rsidR="00840CBE" w:rsidRPr="00840CBE" w:rsidRDefault="00840CBE" w:rsidP="00840CBE">
      <w:pPr>
        <w:pStyle w:val="CodePACKT"/>
        <w:rPr>
          <w:color w:val="000000"/>
        </w:rPr>
      </w:pPr>
      <w:r w:rsidRPr="00840CBE">
        <w:t>"Total features installed      [{0}]"</w:t>
      </w:r>
      <w:r w:rsidRPr="00840CBE">
        <w:rPr>
          <w:color w:val="000000"/>
        </w:rPr>
        <w:t xml:space="preserve">  -f $FeaturesI.count</w:t>
      </w:r>
    </w:p>
    <w:p w14:paraId="277E6E5D" w14:textId="77777777" w:rsidR="00840CBE" w:rsidRPr="00840CBE" w:rsidRDefault="00840CBE" w:rsidP="00840CBE">
      <w:pPr>
        <w:pStyle w:val="CodePACKT"/>
        <w:rPr>
          <w:color w:val="000000"/>
        </w:rPr>
      </w:pPr>
      <w:r w:rsidRPr="00840CBE">
        <w:t>"Total RSAT features available [{0}]"</w:t>
      </w:r>
      <w:r w:rsidRPr="00840CBE">
        <w:rPr>
          <w:color w:val="000000"/>
        </w:rPr>
        <w:t xml:space="preserve">  -f $RSATF.count</w:t>
      </w:r>
    </w:p>
    <w:p w14:paraId="385C9F68" w14:textId="77777777" w:rsidR="00840CBE" w:rsidRPr="00840CBE" w:rsidRDefault="00840CBE" w:rsidP="00840CBE">
      <w:pPr>
        <w:pStyle w:val="CodePACKT"/>
        <w:rPr>
          <w:color w:val="000000"/>
        </w:rPr>
      </w:pPr>
      <w:r w:rsidRPr="00840CBE">
        <w:t>"Total RSAT features installed [{0}]"</w:t>
      </w:r>
      <w:r w:rsidRPr="00840CBE">
        <w:rPr>
          <w:color w:val="000000"/>
        </w:rPr>
        <w:t xml:space="preserve">  -f $RSATFI.count</w:t>
      </w:r>
      <w:commentRangeEnd w:id="42"/>
      <w:r w:rsidR="00E232DB">
        <w:rPr>
          <w:rStyle w:val="CommentReference"/>
          <w:rFonts w:ascii="Palatino" w:hAnsi="Palatino"/>
          <w:lang w:eastAsia="en-US"/>
        </w:rPr>
        <w:commentReference w:id="42"/>
      </w:r>
    </w:p>
    <w:p w14:paraId="545C2668" w14:textId="77777777" w:rsidR="00840CBE" w:rsidRPr="00840CBE" w:rsidRDefault="00840CBE" w:rsidP="00840CBE">
      <w:pPr>
        <w:pStyle w:val="CodePACKT"/>
        <w:rPr>
          <w:color w:val="000000"/>
        </w:rPr>
      </w:pPr>
    </w:p>
    <w:p w14:paraId="6E3A4483" w14:textId="31F0360C" w:rsidR="00840CBE" w:rsidRPr="00840CBE" w:rsidRDefault="00840CBE" w:rsidP="00840CBE">
      <w:pPr>
        <w:pStyle w:val="NumberedBulletPACKT"/>
        <w:rPr>
          <w:color w:val="000000"/>
          <w:lang w:val="en-GB" w:eastAsia="en-GB"/>
        </w:rPr>
      </w:pPr>
      <w:r w:rsidRPr="00840CBE">
        <w:rPr>
          <w:lang w:val="en-GB" w:eastAsia="en-GB"/>
        </w:rPr>
        <w:t xml:space="preserve">Adding </w:t>
      </w:r>
      <w:r w:rsidR="005904BA">
        <w:rPr>
          <w:lang w:val="en-GB" w:eastAsia="en-GB"/>
        </w:rPr>
        <w:t>all</w:t>
      </w:r>
      <w:r w:rsidRPr="00840CBE">
        <w:rPr>
          <w:lang w:val="en-GB" w:eastAsia="en-GB"/>
        </w:rPr>
        <w:t xml:space="preserve"> RSAT tools to </w:t>
      </w:r>
      <w:r w:rsidRPr="00036E59">
        <w:rPr>
          <w:rStyle w:val="CodeInTextPACKT"/>
        </w:rPr>
        <w:t>SRV1</w:t>
      </w:r>
    </w:p>
    <w:p w14:paraId="793655D3" w14:textId="77777777" w:rsidR="00840CBE" w:rsidRDefault="00840CBE" w:rsidP="00840CBE">
      <w:pPr>
        <w:pStyle w:val="CodePACKT"/>
      </w:pPr>
    </w:p>
    <w:p w14:paraId="4C634289" w14:textId="0625F50B" w:rsidR="00840CBE" w:rsidRPr="00840CBE" w:rsidRDefault="00840CBE" w:rsidP="00840CBE">
      <w:pPr>
        <w:pStyle w:val="CodePACKT"/>
      </w:pPr>
      <w:r w:rsidRPr="00840CBE">
        <w:t xml:space="preserve">Get-WindowsFeature -Name *RSAT* | </w:t>
      </w:r>
    </w:p>
    <w:p w14:paraId="16FC5FCF" w14:textId="77777777" w:rsidR="00840CBE" w:rsidRPr="00840CBE" w:rsidRDefault="00840CBE" w:rsidP="00840CBE">
      <w:pPr>
        <w:pStyle w:val="CodePACKT"/>
      </w:pPr>
      <w:r w:rsidRPr="00840CBE">
        <w:t>  Install-WindowsFeature</w:t>
      </w:r>
    </w:p>
    <w:p w14:paraId="6AF43A19" w14:textId="77777777" w:rsidR="00840CBE" w:rsidRPr="00840CBE" w:rsidRDefault="00840CBE" w:rsidP="00840CBE">
      <w:pPr>
        <w:pStyle w:val="CodePACKT"/>
      </w:pPr>
    </w:p>
    <w:p w14:paraId="3665D03C" w14:textId="57D66CC0" w:rsidR="00840CBE" w:rsidRPr="00840CBE" w:rsidRDefault="00840CBE" w:rsidP="00840CBE">
      <w:pPr>
        <w:pStyle w:val="NumberedBulletPACKT"/>
        <w:rPr>
          <w:color w:val="000000"/>
          <w:lang w:val="en-GB" w:eastAsia="en-GB"/>
        </w:rPr>
      </w:pPr>
      <w:r w:rsidRPr="00840CBE">
        <w:rPr>
          <w:lang w:val="en-GB" w:eastAsia="en-GB"/>
        </w:rPr>
        <w:t xml:space="preserve">Getting Details of RSAT tools now installed on </w:t>
      </w:r>
      <w:r w:rsidRPr="00840CBE">
        <w:rPr>
          <w:rStyle w:val="CodeInTextPACKT"/>
        </w:rPr>
        <w:t>SRV1</w:t>
      </w:r>
    </w:p>
    <w:p w14:paraId="744B2069" w14:textId="77777777" w:rsidR="00840CBE" w:rsidRPr="00840CBE" w:rsidRDefault="00840CBE" w:rsidP="00840CBE">
      <w:pPr>
        <w:pStyle w:val="CodePACKT"/>
      </w:pPr>
    </w:p>
    <w:p w14:paraId="7AF27113" w14:textId="01EE1CA2" w:rsidR="00840CBE" w:rsidRPr="00840CBE" w:rsidRDefault="00840CBE" w:rsidP="00840CBE">
      <w:pPr>
        <w:pStyle w:val="CodePACKT"/>
      </w:pPr>
      <w:commentRangeStart w:id="43"/>
      <w:r w:rsidRPr="00840CBE">
        <w:t>FSRV1A   = Get-WindowsFeature</w:t>
      </w:r>
    </w:p>
    <w:p w14:paraId="41E8D998" w14:textId="77777777" w:rsidR="00840CBE" w:rsidRPr="00840CBE" w:rsidRDefault="00840CBE" w:rsidP="00840CBE">
      <w:pPr>
        <w:pStyle w:val="CodePACKT"/>
      </w:pPr>
      <w:r w:rsidRPr="00840CBE">
        <w:t>$IFSRV1A  = $FSRV1A | Where-Object Installed</w:t>
      </w:r>
    </w:p>
    <w:p w14:paraId="1CF06115" w14:textId="77777777" w:rsidR="00840CBE" w:rsidRPr="00840CBE" w:rsidRDefault="00840CBE" w:rsidP="00840CBE">
      <w:pPr>
        <w:pStyle w:val="CodePACKT"/>
      </w:pPr>
      <w:r w:rsidRPr="00840CBE">
        <w:t xml:space="preserve">$RSFSRV1A = $FSRV1A | Where-Object Installed | </w:t>
      </w:r>
    </w:p>
    <w:p w14:paraId="4CC91355" w14:textId="77777777" w:rsidR="00840CBE" w:rsidRPr="00840CBE" w:rsidRDefault="00840CBE" w:rsidP="00840CBE">
      <w:pPr>
        <w:pStyle w:val="CodePACKT"/>
      </w:pPr>
      <w:r w:rsidRPr="00840CBE">
        <w:t>              Where-Object Name -Match 'RSAT'</w:t>
      </w:r>
      <w:commentRangeEnd w:id="43"/>
      <w:r w:rsidR="00FB4AE9">
        <w:rPr>
          <w:rStyle w:val="CommentReference"/>
          <w:rFonts w:ascii="Palatino" w:hAnsi="Palatino"/>
          <w:lang w:eastAsia="en-US"/>
        </w:rPr>
        <w:commentReference w:id="43"/>
      </w:r>
    </w:p>
    <w:p w14:paraId="58F78044" w14:textId="77777777" w:rsidR="00840CBE" w:rsidRPr="00840CBE" w:rsidRDefault="00840CBE" w:rsidP="00840CBE">
      <w:pPr>
        <w:pStyle w:val="CodePACKT"/>
      </w:pPr>
    </w:p>
    <w:p w14:paraId="2A00891F" w14:textId="5816F404" w:rsidR="00840CBE" w:rsidRPr="00840CBE" w:rsidRDefault="00840CBE" w:rsidP="00840CBE">
      <w:pPr>
        <w:pStyle w:val="NumberedBulletPACKT"/>
        <w:rPr>
          <w:color w:val="000000"/>
          <w:lang w:val="en-GB" w:eastAsia="en-GB"/>
        </w:rPr>
      </w:pPr>
      <w:r w:rsidRPr="00840CBE">
        <w:rPr>
          <w:lang w:val="en-GB" w:eastAsia="en-GB"/>
        </w:rPr>
        <w:t>Displaying counts of commands after installing the RSAT tools</w:t>
      </w:r>
    </w:p>
    <w:p w14:paraId="48B1004A" w14:textId="77777777" w:rsidR="00840CBE" w:rsidRPr="00840CBE" w:rsidRDefault="00840CBE" w:rsidP="00840CBE">
      <w:pPr>
        <w:pStyle w:val="CodePACKT"/>
      </w:pPr>
    </w:p>
    <w:p w14:paraId="71992A9F" w14:textId="1EAF5DDF" w:rsidR="00840CBE" w:rsidRPr="00840CBE" w:rsidRDefault="00840CBE" w:rsidP="00840CBE">
      <w:pPr>
        <w:pStyle w:val="CodePACKT"/>
      </w:pPr>
      <w:commentRangeStart w:id="44"/>
      <w:r w:rsidRPr="00840CBE">
        <w:t>"After Installation of RSAT tools on SRV1"</w:t>
      </w:r>
    </w:p>
    <w:p w14:paraId="1C051717" w14:textId="77777777" w:rsidR="00840CBE" w:rsidRPr="00840CBE" w:rsidRDefault="00840CBE" w:rsidP="00840CBE">
      <w:pPr>
        <w:pStyle w:val="CodePACKT"/>
      </w:pPr>
      <w:r w:rsidRPr="00840CBE">
        <w:t>"$($IFSRV1A.count) features installed on SRV1"</w:t>
      </w:r>
    </w:p>
    <w:p w14:paraId="0A53949E" w14:textId="77777777" w:rsidR="00840CBE" w:rsidRPr="00840CBE" w:rsidRDefault="00840CBE" w:rsidP="00840CBE">
      <w:pPr>
        <w:pStyle w:val="CodePACKT"/>
      </w:pPr>
      <w:r w:rsidRPr="00840CBE">
        <w:t>"$($RSFSRV1A.count) RSAT features installed on SRV1"</w:t>
      </w:r>
      <w:commentRangeEnd w:id="44"/>
      <w:r w:rsidR="006A17A7">
        <w:rPr>
          <w:rStyle w:val="CommentReference"/>
          <w:rFonts w:ascii="Palatino" w:hAnsi="Palatino"/>
          <w:lang w:eastAsia="en-US"/>
        </w:rPr>
        <w:commentReference w:id="44"/>
      </w:r>
    </w:p>
    <w:p w14:paraId="43791AE9" w14:textId="77777777" w:rsidR="00840CBE" w:rsidRPr="00840CBE" w:rsidRDefault="00840CBE" w:rsidP="00840CBE">
      <w:pPr>
        <w:pStyle w:val="CodePACKT"/>
      </w:pPr>
    </w:p>
    <w:p w14:paraId="180A2840" w14:textId="1197EAB7" w:rsidR="00840CBE" w:rsidRPr="00840CBE" w:rsidRDefault="00840CBE" w:rsidP="00840CBE">
      <w:pPr>
        <w:pStyle w:val="NumberedBulletPACKT"/>
        <w:rPr>
          <w:color w:val="000000"/>
          <w:lang w:val="en-GB" w:eastAsia="en-GB"/>
        </w:rPr>
      </w:pPr>
      <w:r w:rsidRPr="00840CBE">
        <w:rPr>
          <w:lang w:val="en-GB" w:eastAsia="en-GB"/>
        </w:rPr>
        <w:t xml:space="preserve">Displaying RSAT tools on </w:t>
      </w:r>
      <w:r w:rsidRPr="00840CBE">
        <w:rPr>
          <w:rStyle w:val="CodeInTextPACKT"/>
        </w:rPr>
        <w:t>SRV1</w:t>
      </w:r>
    </w:p>
    <w:p w14:paraId="0D061416" w14:textId="77777777" w:rsidR="00840CBE" w:rsidRPr="00840CBE" w:rsidRDefault="00840CBE" w:rsidP="00840CBE">
      <w:pPr>
        <w:pStyle w:val="CodePACKT"/>
      </w:pPr>
    </w:p>
    <w:p w14:paraId="58B6DD4A" w14:textId="40516114" w:rsidR="00840CBE" w:rsidRPr="00840CBE" w:rsidRDefault="00840CBE" w:rsidP="00840CBE">
      <w:pPr>
        <w:pStyle w:val="CodePACKT"/>
      </w:pPr>
      <w:commentRangeStart w:id="45"/>
      <w:r w:rsidRPr="00840CBE">
        <w:t>$MODS = "$env:windir\system32\windowspowerShell\v1.0\modules"</w:t>
      </w:r>
    </w:p>
    <w:p w14:paraId="7A544901" w14:textId="77777777" w:rsidR="00840CBE" w:rsidRPr="00840CBE" w:rsidRDefault="00840CBE" w:rsidP="00840CBE">
      <w:pPr>
        <w:pStyle w:val="CodePACKT"/>
      </w:pPr>
      <w:r w:rsidRPr="00840CBE">
        <w:t>$SMMOD = "$MODS\ServerManager"</w:t>
      </w:r>
    </w:p>
    <w:p w14:paraId="0E81A580" w14:textId="77777777" w:rsidR="00840CBE" w:rsidRPr="00840CBE" w:rsidRDefault="00840CBE" w:rsidP="00840CBE">
      <w:pPr>
        <w:pStyle w:val="CodePACKT"/>
      </w:pPr>
      <w:r w:rsidRPr="00840CBE">
        <w:t>Update-FormatData -PrependPath "$SMMOD\*.format.ps1xml"</w:t>
      </w:r>
    </w:p>
    <w:p w14:paraId="1EB6D5FA" w14:textId="77777777" w:rsidR="00840CBE" w:rsidRPr="00840CBE" w:rsidRDefault="00840CBE" w:rsidP="00840CBE">
      <w:pPr>
        <w:pStyle w:val="CodePACKT"/>
      </w:pPr>
      <w:r w:rsidRPr="00840CBE">
        <w:t>Get-WindowsFeature |</w:t>
      </w:r>
    </w:p>
    <w:p w14:paraId="673B8D51" w14:textId="77777777" w:rsidR="00840CBE" w:rsidRPr="00840CBE" w:rsidRDefault="00840CBE" w:rsidP="00840CBE">
      <w:pPr>
        <w:pStyle w:val="CodePACKT"/>
      </w:pPr>
      <w:r w:rsidRPr="00840CBE">
        <w:t>  Where-Object Name -Match 'RSAT'</w:t>
      </w:r>
      <w:commentRangeEnd w:id="45"/>
      <w:r w:rsidR="00010210">
        <w:rPr>
          <w:rStyle w:val="CommentReference"/>
          <w:rFonts w:ascii="Palatino" w:hAnsi="Palatino"/>
          <w:lang w:eastAsia="en-US"/>
        </w:rPr>
        <w:commentReference w:id="45"/>
      </w:r>
    </w:p>
    <w:p w14:paraId="72A950C9" w14:textId="77777777" w:rsidR="00840CBE" w:rsidRPr="00840CBE" w:rsidRDefault="00840CBE" w:rsidP="00840CBE">
      <w:pPr>
        <w:pStyle w:val="CodePACKT"/>
      </w:pPr>
    </w:p>
    <w:p w14:paraId="648D3297" w14:textId="69E0BFF9" w:rsidR="00840CBE" w:rsidRPr="00840CBE" w:rsidRDefault="00840CBE" w:rsidP="00840CBE">
      <w:pPr>
        <w:pStyle w:val="NumberedBulletPACKT"/>
        <w:rPr>
          <w:color w:val="000000"/>
          <w:lang w:val="en-GB" w:eastAsia="en-GB"/>
        </w:rPr>
      </w:pPr>
      <w:r w:rsidRPr="00840CBE">
        <w:rPr>
          <w:lang w:val="en-GB" w:eastAsia="en-GB"/>
        </w:rPr>
        <w:t xml:space="preserve">Rebooting </w:t>
      </w:r>
      <w:r w:rsidRPr="00840CBE">
        <w:rPr>
          <w:rStyle w:val="URLPACKTChar"/>
        </w:rPr>
        <w:t>SRV1</w:t>
      </w:r>
      <w:r w:rsidRPr="00840CBE">
        <w:rPr>
          <w:lang w:val="en-GB" w:eastAsia="en-GB"/>
        </w:rPr>
        <w:t xml:space="preserve"> then logging on as the local administrator  </w:t>
      </w:r>
    </w:p>
    <w:p w14:paraId="24B1EE3C" w14:textId="77777777" w:rsidR="00840CBE" w:rsidRPr="00840CBE" w:rsidRDefault="00840CBE" w:rsidP="00840CBE">
      <w:pPr>
        <w:pStyle w:val="CodePACKT"/>
      </w:pPr>
    </w:p>
    <w:p w14:paraId="17DAC990" w14:textId="571A3D63" w:rsidR="00840CBE" w:rsidRPr="00840CBE" w:rsidRDefault="00840CBE" w:rsidP="00840CBE">
      <w:pPr>
        <w:pStyle w:val="CodePACKT"/>
      </w:pPr>
      <w:r w:rsidRPr="00840CBE">
        <w:t>Restart-Computer -Force</w:t>
      </w:r>
    </w:p>
    <w:p w14:paraId="3F7352B5" w14:textId="77777777" w:rsidR="00840CBE" w:rsidRPr="00840CBE" w:rsidRDefault="00840CBE" w:rsidP="00840CBE">
      <w:pPr>
        <w:shd w:val="clear" w:color="auto" w:fill="FFFFFF"/>
        <w:spacing w:before="0" w:after="240" w:line="285" w:lineRule="atLeast"/>
        <w:rPr>
          <w:rFonts w:ascii="Cascadia Code" w:hAnsi="Cascadia Code" w:cs="Cascadia Code"/>
          <w:bCs w:val="0"/>
          <w:color w:val="000000"/>
          <w:sz w:val="21"/>
          <w:szCs w:val="21"/>
          <w:lang w:val="en-GB" w:eastAsia="en-GB"/>
        </w:rPr>
      </w:pPr>
    </w:p>
    <w:p w14:paraId="39FA66BA" w14:textId="77777777" w:rsidR="00840CBE" w:rsidRDefault="00840CBE" w:rsidP="00840CBE">
      <w:pPr>
        <w:pStyle w:val="Heading2"/>
        <w:numPr>
          <w:ilvl w:val="1"/>
          <w:numId w:val="3"/>
        </w:numPr>
        <w:tabs>
          <w:tab w:val="left" w:pos="0"/>
        </w:tabs>
      </w:pPr>
      <w:r>
        <w:t>How it works...</w:t>
      </w:r>
    </w:p>
    <w:p w14:paraId="57EF2E2F" w14:textId="5C93C63A" w:rsidR="00840CBE" w:rsidRDefault="00840CBE" w:rsidP="00840CBE">
      <w:pPr>
        <w:pStyle w:val="NormalPACKT"/>
      </w:pPr>
      <w:r w:rsidRPr="004008BB">
        <w:t xml:space="preserve">In </w:t>
      </w:r>
      <w:r w:rsidRPr="00840CBE">
        <w:rPr>
          <w:rStyle w:val="ItalicsPACKT"/>
        </w:rPr>
        <w:t>step 1</w:t>
      </w:r>
      <w:r>
        <w:t xml:space="preserve">, you use </w:t>
      </w:r>
      <w:r w:rsidRPr="00840CBE">
        <w:rPr>
          <w:rStyle w:val="CodeInTextPACKT"/>
        </w:rPr>
        <w:t>Get-Command</w:t>
      </w:r>
      <w:r>
        <w:t xml:space="preserve"> to obtain all the existing commands available on </w:t>
      </w:r>
      <w:r w:rsidRPr="00840CBE">
        <w:rPr>
          <w:rStyle w:val="CodeInTextPACKT"/>
        </w:rPr>
        <w:t>SRV1</w:t>
      </w:r>
      <w:r>
        <w:t>. Then you create a count of the commands available as well as a count of the PowerShell cmdlets available to you, with output like this:</w:t>
      </w:r>
    </w:p>
    <w:p w14:paraId="7B50E947" w14:textId="66C0DB28" w:rsidR="00840CBE" w:rsidRDefault="00840CBE" w:rsidP="00987230">
      <w:pPr>
        <w:pStyle w:val="CodePACKT"/>
      </w:pPr>
    </w:p>
    <w:p w14:paraId="72351D41" w14:textId="7644B268" w:rsidR="00987230" w:rsidRDefault="00840CBE" w:rsidP="00840CBE">
      <w:pPr>
        <w:pStyle w:val="CodePACKT"/>
      </w:pPr>
      <w:r>
        <w:rPr>
          <w:noProof/>
        </w:rPr>
        <w:drawing>
          <wp:inline distT="0" distB="0" distL="0" distR="0" wp14:anchorId="460AE34B" wp14:editId="4D7F5CFF">
            <wp:extent cx="5731510" cy="19634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63420"/>
                    </a:xfrm>
                    <a:prstGeom prst="rect">
                      <a:avLst/>
                    </a:prstGeom>
                  </pic:spPr>
                </pic:pic>
              </a:graphicData>
            </a:graphic>
          </wp:inline>
        </w:drawing>
      </w:r>
    </w:p>
    <w:p w14:paraId="7AB02A90" w14:textId="1D1BA20E" w:rsidR="00987230" w:rsidRPr="00334384" w:rsidRDefault="00987230">
      <w:pPr>
        <w:pStyle w:val="FigureCaptionPACKT"/>
        <w:pPrChange w:id="46" w:author="Liam Draper" w:date="2022-07-04T22:44:00Z">
          <w:pPr>
            <w:pStyle w:val="FigurePACKT"/>
          </w:pPr>
        </w:pPrChange>
      </w:pPr>
      <w:r w:rsidRPr="00334384">
        <w:t xml:space="preserve">Figure </w:t>
      </w:r>
      <w:del w:id="47" w:author="Liam Draper" w:date="2022-07-04T22:44:00Z">
        <w:r w:rsidRPr="00334384" w:rsidDel="0027351E">
          <w:delText>1</w:delText>
        </w:r>
      </w:del>
      <w:ins w:id="48" w:author="Liam Draper" w:date="2022-07-04T22:44:00Z">
        <w:r w:rsidR="0027351E">
          <w:t>2</w:t>
        </w:r>
      </w:ins>
      <w:r w:rsidRPr="00334384">
        <w:t>.</w:t>
      </w:r>
      <w:r w:rsidR="00840CBE">
        <w:t>9</w:t>
      </w:r>
      <w:r w:rsidRPr="00334384">
        <w:t xml:space="preserve">: </w:t>
      </w:r>
      <w:r w:rsidR="00840CBE">
        <w:t>Counting the available commands and cmdlets on SRV1</w:t>
      </w:r>
    </w:p>
    <w:p w14:paraId="535DE281" w14:textId="62AD88A6" w:rsidR="00987230" w:rsidRDefault="00987230" w:rsidP="00987230">
      <w:pPr>
        <w:pStyle w:val="LayoutInformationPACKT"/>
        <w:rPr>
          <w:noProof/>
        </w:rPr>
      </w:pPr>
      <w:r>
        <w:t xml:space="preserve">Insert </w:t>
      </w:r>
      <w:r w:rsidRPr="00C41783">
        <w:t>image</w:t>
      </w:r>
      <w:r>
        <w:t xml:space="preserve"> </w:t>
      </w:r>
      <w:r>
        <w:rPr>
          <w:noProof/>
        </w:rPr>
        <w:t>B18878_0</w:t>
      </w:r>
      <w:r w:rsidR="00840CBE">
        <w:rPr>
          <w:noProof/>
        </w:rPr>
        <w:t>2</w:t>
      </w:r>
      <w:r w:rsidRPr="00023EAD">
        <w:rPr>
          <w:noProof/>
        </w:rPr>
        <w:t>_0</w:t>
      </w:r>
      <w:r w:rsidR="00840CBE">
        <w:rPr>
          <w:noProof/>
        </w:rPr>
        <w:t>9</w:t>
      </w:r>
      <w:r>
        <w:rPr>
          <w:noProof/>
        </w:rPr>
        <w:t>.png</w:t>
      </w:r>
    </w:p>
    <w:p w14:paraId="36603361" w14:textId="2284B05D" w:rsidR="00840CBE" w:rsidRDefault="00840CBE" w:rsidP="00840CBE">
      <w:pPr>
        <w:pStyle w:val="NormalPACKT"/>
      </w:pPr>
      <w:r>
        <w:t xml:space="preserve">In </w:t>
      </w:r>
      <w:r w:rsidRPr="00840CBE">
        <w:rPr>
          <w:rStyle w:val="ItalicsPACKT"/>
        </w:rPr>
        <w:t>step 2</w:t>
      </w:r>
      <w:r>
        <w:t xml:space="preserve">, you discover the different kinds of commands returned by </w:t>
      </w:r>
      <w:r w:rsidRPr="00840CBE">
        <w:rPr>
          <w:rStyle w:val="CodeInTextPACKT"/>
        </w:rPr>
        <w:t>Get-Command</w:t>
      </w:r>
      <w:r>
        <w:t>. The output looks like this:</w:t>
      </w:r>
    </w:p>
    <w:p w14:paraId="576EA94A" w14:textId="072E8D30" w:rsidR="00840CBE" w:rsidRDefault="00840CBE" w:rsidP="00840CBE">
      <w:pPr>
        <w:pStyle w:val="FigurePACKT"/>
      </w:pPr>
      <w:r>
        <w:rPr>
          <w:noProof/>
        </w:rPr>
        <w:drawing>
          <wp:inline distT="0" distB="0" distL="0" distR="0" wp14:anchorId="1FEB2E53" wp14:editId="2439918F">
            <wp:extent cx="3786428" cy="997157"/>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1141" cy="998398"/>
                    </a:xfrm>
                    <a:prstGeom prst="rect">
                      <a:avLst/>
                    </a:prstGeom>
                  </pic:spPr>
                </pic:pic>
              </a:graphicData>
            </a:graphic>
          </wp:inline>
        </w:drawing>
      </w:r>
    </w:p>
    <w:p w14:paraId="29765B22" w14:textId="55521713" w:rsidR="00840CBE" w:rsidRPr="00334384" w:rsidRDefault="00840CBE">
      <w:pPr>
        <w:pStyle w:val="FigureCaptionPACKT"/>
        <w:pPrChange w:id="49" w:author="Liam Draper" w:date="2022-07-04T22:46:00Z">
          <w:pPr>
            <w:pStyle w:val="FigurePACKT"/>
          </w:pPr>
        </w:pPrChange>
      </w:pPr>
      <w:bookmarkStart w:id="50" w:name="_Hlk101340713"/>
      <w:r w:rsidRPr="00334384">
        <w:t xml:space="preserve">Figure </w:t>
      </w:r>
      <w:ins w:id="51" w:author="Liam Draper" w:date="2022-07-04T22:46:00Z">
        <w:r w:rsidR="0027351E">
          <w:t>2</w:t>
        </w:r>
      </w:ins>
      <w:del w:id="52" w:author="Liam Draper" w:date="2022-07-04T22:46:00Z">
        <w:r w:rsidRPr="00334384" w:rsidDel="0027351E">
          <w:delText>1</w:delText>
        </w:r>
      </w:del>
      <w:r w:rsidRPr="00334384">
        <w:t>.</w:t>
      </w:r>
      <w:r>
        <w:t>10</w:t>
      </w:r>
      <w:r w:rsidRPr="00334384">
        <w:t xml:space="preserve">: </w:t>
      </w:r>
      <w:r w:rsidR="00170D91">
        <w:t>Viewing</w:t>
      </w:r>
      <w:r w:rsidR="00FA5531">
        <w:t xml:space="preserve"> command types returned by Get-Command</w:t>
      </w:r>
    </w:p>
    <w:p w14:paraId="3C92E671" w14:textId="0845AC84" w:rsidR="00840CBE" w:rsidRDefault="00840CBE" w:rsidP="00840CBE">
      <w:pPr>
        <w:pStyle w:val="LayoutInformationPACKT"/>
        <w:rPr>
          <w:noProof/>
        </w:rPr>
      </w:pPr>
      <w:r>
        <w:t xml:space="preserve">Insert </w:t>
      </w:r>
      <w:r w:rsidRPr="00C41783">
        <w:t>image</w:t>
      </w:r>
      <w:r>
        <w:t xml:space="preserve"> </w:t>
      </w:r>
      <w:r>
        <w:rPr>
          <w:noProof/>
        </w:rPr>
        <w:t>B18878_02</w:t>
      </w:r>
      <w:r w:rsidRPr="00023EAD">
        <w:rPr>
          <w:noProof/>
        </w:rPr>
        <w:t>_</w:t>
      </w:r>
      <w:r>
        <w:rPr>
          <w:noProof/>
        </w:rPr>
        <w:t>1</w:t>
      </w:r>
      <w:r w:rsidRPr="00023EAD">
        <w:rPr>
          <w:noProof/>
        </w:rPr>
        <w:t>0</w:t>
      </w:r>
      <w:r>
        <w:rPr>
          <w:noProof/>
        </w:rPr>
        <w:t>.png</w:t>
      </w:r>
    </w:p>
    <w:bookmarkEnd w:id="50"/>
    <w:p w14:paraId="71393F55" w14:textId="371D6838" w:rsidR="00840CBE" w:rsidRDefault="00FA5531" w:rsidP="00840CBE">
      <w:pPr>
        <w:pStyle w:val="NormalPACKT"/>
      </w:pPr>
      <w:r w:rsidRPr="00FA5531">
        <w:t xml:space="preserve">In PowerShell, </w:t>
      </w:r>
      <w:r>
        <w:t>the</w:t>
      </w:r>
      <w:r w:rsidRPr="00FA5531">
        <w:t xml:space="preserve"> </w:t>
      </w:r>
      <w:r w:rsidRPr="00FA5531">
        <w:rPr>
          <w:rStyle w:val="CodeInTextPACKT"/>
        </w:rPr>
        <w:t>Get-Command</w:t>
      </w:r>
      <w:r>
        <w:rPr>
          <w:rStyle w:val="CodeInTextPACKT"/>
        </w:rPr>
        <w:t xml:space="preserve"> </w:t>
      </w:r>
      <w:r w:rsidRPr="00FA5531">
        <w:t xml:space="preserve">cmdlet returns </w:t>
      </w:r>
      <w:r w:rsidR="0039594E">
        <w:t xml:space="preserve">occurrences of </w:t>
      </w:r>
      <w:r w:rsidRPr="00FA5531">
        <w:t>different object</w:t>
      </w:r>
      <w:r w:rsidR="0039594E">
        <w:t xml:space="preserve"> type</w:t>
      </w:r>
      <w:r w:rsidRPr="00FA5531">
        <w:t xml:space="preserve">s to describe the </w:t>
      </w:r>
      <w:r w:rsidR="0039594E">
        <w:t xml:space="preserve">available </w:t>
      </w:r>
      <w:r w:rsidRPr="00FA5531">
        <w:t xml:space="preserve">commands. As you saw in the previous step, there are three command types </w:t>
      </w:r>
      <w:r w:rsidR="00CB3A57">
        <w:t xml:space="preserve">returned by default by </w:t>
      </w:r>
      <w:r w:rsidR="00CB3A57" w:rsidRPr="00CB3A57">
        <w:rPr>
          <w:rStyle w:val="CodeInTextPACKT"/>
        </w:rPr>
        <w:t>Get</w:t>
      </w:r>
      <w:r w:rsidR="00CB3A57" w:rsidRPr="00CB3A57">
        <w:rPr>
          <w:rStyle w:val="CodeInTextPACKT"/>
        </w:rPr>
        <w:softHyphen/>
        <w:t>-Command</w:t>
      </w:r>
      <w:r w:rsidRPr="00FA5531">
        <w:t xml:space="preserve">. </w:t>
      </w:r>
      <w:r w:rsidR="00CB3A57">
        <w:t xml:space="preserve">There is a fourth command type, </w:t>
      </w:r>
      <w:r w:rsidR="009B3D0A">
        <w:t>A</w:t>
      </w:r>
      <w:r w:rsidR="00CB3A57">
        <w:t xml:space="preserve">pplication, which </w:t>
      </w:r>
      <w:r w:rsidR="00CB3A57" w:rsidRPr="009B3D0A">
        <w:rPr>
          <w:rStyle w:val="CodeInTextPACKT"/>
        </w:rPr>
        <w:t>Get-Command</w:t>
      </w:r>
      <w:r w:rsidR="00CB3A57">
        <w:t xml:space="preserve"> does not return by default. </w:t>
      </w:r>
      <w:r w:rsidRPr="00FA5531">
        <w:t xml:space="preserve">You can see the class names for those three command types in the output from </w:t>
      </w:r>
      <w:r w:rsidRPr="00FA5531">
        <w:rPr>
          <w:rStyle w:val="ItalicsPACKT"/>
        </w:rPr>
        <w:t>step 3</w:t>
      </w:r>
      <w:r w:rsidRPr="00FA5531">
        <w:t>, which looks like this:</w:t>
      </w:r>
      <w:r w:rsidR="009E0085">
        <w:t xml:space="preserve"> </w:t>
      </w:r>
    </w:p>
    <w:p w14:paraId="4D79CF86" w14:textId="2A73A981" w:rsidR="00FA5531" w:rsidRDefault="000E2CFE" w:rsidP="000E2CFE">
      <w:pPr>
        <w:pStyle w:val="FigurePACKT"/>
      </w:pPr>
      <w:r>
        <w:rPr>
          <w:noProof/>
        </w:rPr>
        <w:drawing>
          <wp:inline distT="0" distB="0" distL="0" distR="0" wp14:anchorId="323A8252" wp14:editId="10199DEC">
            <wp:extent cx="3724636" cy="1128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4749" cy="1131168"/>
                    </a:xfrm>
                    <a:prstGeom prst="rect">
                      <a:avLst/>
                    </a:prstGeom>
                  </pic:spPr>
                </pic:pic>
              </a:graphicData>
            </a:graphic>
          </wp:inline>
        </w:drawing>
      </w:r>
    </w:p>
    <w:p w14:paraId="2567D653" w14:textId="2D953FE0" w:rsidR="00170D91" w:rsidRPr="00334384" w:rsidRDefault="00170D91">
      <w:pPr>
        <w:pStyle w:val="FigureCaptionPACKT"/>
        <w:pPrChange w:id="53" w:author="Liam Draper" w:date="2022-07-04T22:47:00Z">
          <w:pPr>
            <w:pStyle w:val="FigurePACKT"/>
          </w:pPr>
        </w:pPrChange>
      </w:pPr>
      <w:r w:rsidRPr="00334384">
        <w:t xml:space="preserve">Figure </w:t>
      </w:r>
      <w:ins w:id="54" w:author="Liam Draper" w:date="2022-07-04T22:47:00Z">
        <w:r w:rsidR="0001731E">
          <w:t>2</w:t>
        </w:r>
      </w:ins>
      <w:del w:id="55" w:author="Liam Draper" w:date="2022-07-04T22:47:00Z">
        <w:r w:rsidRPr="00334384" w:rsidDel="0001731E">
          <w:delText>1</w:delText>
        </w:r>
      </w:del>
      <w:r w:rsidRPr="00334384">
        <w:t>.</w:t>
      </w:r>
      <w:r>
        <w:t>11</w:t>
      </w:r>
      <w:r w:rsidRPr="00334384">
        <w:t>:</w:t>
      </w:r>
      <w:r>
        <w:t xml:space="preserve"> </w:t>
      </w:r>
      <w:r w:rsidRPr="00334384">
        <w:t xml:space="preserve"> </w:t>
      </w:r>
      <w:r w:rsidR="000E2CFE">
        <w:t>Determining full object type names</w:t>
      </w:r>
    </w:p>
    <w:p w14:paraId="1B96043F" w14:textId="065DF69E" w:rsidR="00170D91" w:rsidRDefault="00170D91" w:rsidP="00170D91">
      <w:pPr>
        <w:pStyle w:val="LayoutInformationPACKT"/>
        <w:rPr>
          <w:noProof/>
        </w:rPr>
      </w:pPr>
      <w:r>
        <w:t xml:space="preserve">Insert </w:t>
      </w:r>
      <w:r w:rsidRPr="00C41783">
        <w:t>image</w:t>
      </w:r>
      <w:r>
        <w:t xml:space="preserve"> </w:t>
      </w:r>
      <w:r>
        <w:rPr>
          <w:noProof/>
        </w:rPr>
        <w:t>B18878_02</w:t>
      </w:r>
      <w:r w:rsidRPr="00023EAD">
        <w:rPr>
          <w:noProof/>
        </w:rPr>
        <w:t>_</w:t>
      </w:r>
      <w:r>
        <w:rPr>
          <w:noProof/>
        </w:rPr>
        <w:t>11.png</w:t>
      </w:r>
    </w:p>
    <w:p w14:paraId="2CB135C0" w14:textId="1972D48F" w:rsidR="00170D91" w:rsidRDefault="000E2CFE" w:rsidP="00840CBE">
      <w:pPr>
        <w:pStyle w:val="NormalPACKT"/>
      </w:pPr>
      <w:r>
        <w:t xml:space="preserve">In </w:t>
      </w:r>
      <w:r w:rsidRPr="000E2CFE">
        <w:rPr>
          <w:rStyle w:val="ItalicsPACKT"/>
        </w:rPr>
        <w:t>step 4</w:t>
      </w:r>
      <w:r>
        <w:t xml:space="preserve">, you get the modules available on </w:t>
      </w:r>
      <w:r w:rsidRPr="000E2CFE">
        <w:rPr>
          <w:rStyle w:val="CodeInTextPACKT"/>
        </w:rPr>
        <w:t>SRV1</w:t>
      </w:r>
      <w:r>
        <w:t xml:space="preserve">, which returns no console output. In </w:t>
      </w:r>
      <w:r w:rsidRPr="000E2CFE">
        <w:rPr>
          <w:rStyle w:val="ItalicsPACKT"/>
        </w:rPr>
        <w:t>step 5</w:t>
      </w:r>
      <w:r>
        <w:t>, you display a count of the modules discovered, with output like this:</w:t>
      </w:r>
    </w:p>
    <w:p w14:paraId="208568AA" w14:textId="4837829F" w:rsidR="000E2CFE" w:rsidRPr="00840CBE" w:rsidRDefault="00E92B99" w:rsidP="002E13D7">
      <w:pPr>
        <w:pStyle w:val="FigurePACKT"/>
      </w:pPr>
      <w:r>
        <w:rPr>
          <w:noProof/>
        </w:rPr>
        <w:drawing>
          <wp:inline distT="0" distB="0" distL="0" distR="0" wp14:anchorId="149AED39" wp14:editId="441AB68D">
            <wp:extent cx="4054016" cy="86270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2253" cy="864459"/>
                    </a:xfrm>
                    <a:prstGeom prst="rect">
                      <a:avLst/>
                    </a:prstGeom>
                  </pic:spPr>
                </pic:pic>
              </a:graphicData>
            </a:graphic>
          </wp:inline>
        </w:drawing>
      </w:r>
    </w:p>
    <w:p w14:paraId="2EE31546" w14:textId="75D9ED9E" w:rsidR="00E92B99" w:rsidRPr="00334384" w:rsidRDefault="00E92B99">
      <w:pPr>
        <w:pStyle w:val="FigureCaptionPACKT"/>
        <w:pPrChange w:id="56" w:author="Liam Draper" w:date="2022-07-04T22:48:00Z">
          <w:pPr>
            <w:pStyle w:val="FigurePACKT"/>
          </w:pPr>
        </w:pPrChange>
      </w:pPr>
      <w:r w:rsidRPr="00334384">
        <w:t xml:space="preserve">Figure </w:t>
      </w:r>
      <w:del w:id="57" w:author="Liam Draper" w:date="2022-07-04T22:48:00Z">
        <w:r w:rsidRPr="00334384" w:rsidDel="0001731E">
          <w:delText>1</w:delText>
        </w:r>
      </w:del>
      <w:ins w:id="58" w:author="Liam Draper" w:date="2022-07-04T22:48:00Z">
        <w:r w:rsidR="0001731E">
          <w:t>2</w:t>
        </w:r>
      </w:ins>
      <w:r w:rsidRPr="00334384">
        <w:t>.</w:t>
      </w:r>
      <w:r>
        <w:t>12</w:t>
      </w:r>
      <w:r w:rsidRPr="00334384">
        <w:t>:</w:t>
      </w:r>
      <w:r>
        <w:t xml:space="preserve"> </w:t>
      </w:r>
      <w:r w:rsidRPr="00334384">
        <w:t xml:space="preserve"> </w:t>
      </w:r>
      <w:r>
        <w:t>Displaying the number of modules available</w:t>
      </w:r>
    </w:p>
    <w:p w14:paraId="58B3D9B2" w14:textId="42A48537" w:rsidR="00E92B99" w:rsidRDefault="00E92B99" w:rsidP="00E92B99">
      <w:pPr>
        <w:pStyle w:val="LayoutInformationPACKT"/>
        <w:rPr>
          <w:noProof/>
        </w:rPr>
      </w:pPr>
      <w:r>
        <w:t xml:space="preserve">Insert </w:t>
      </w:r>
      <w:r w:rsidRPr="00C41783">
        <w:t>image</w:t>
      </w:r>
      <w:r>
        <w:t xml:space="preserve"> </w:t>
      </w:r>
      <w:r>
        <w:rPr>
          <w:noProof/>
        </w:rPr>
        <w:t>B18878_02</w:t>
      </w:r>
      <w:r w:rsidRPr="00023EAD">
        <w:rPr>
          <w:noProof/>
        </w:rPr>
        <w:t>_</w:t>
      </w:r>
      <w:r>
        <w:rPr>
          <w:noProof/>
        </w:rPr>
        <w:t>12.png</w:t>
      </w:r>
    </w:p>
    <w:p w14:paraId="14E84D1D" w14:textId="5EC51A08" w:rsidR="00E92B99" w:rsidRDefault="002E13D7" w:rsidP="00840CBE">
      <w:pPr>
        <w:pStyle w:val="NormalPACKT"/>
      </w:pPr>
      <w:r>
        <w:t xml:space="preserve">In </w:t>
      </w:r>
      <w:r w:rsidRPr="002E13D7">
        <w:rPr>
          <w:rStyle w:val="ItalicsPACKT"/>
        </w:rPr>
        <w:t>step 6</w:t>
      </w:r>
      <w:r>
        <w:t xml:space="preserve">, you obtain a count of the features available on </w:t>
      </w:r>
      <w:r w:rsidRPr="002E13D7">
        <w:rPr>
          <w:rStyle w:val="CodeInTextPACKT"/>
        </w:rPr>
        <w:t>SRV1</w:t>
      </w:r>
      <w:r>
        <w:t xml:space="preserve">, which produces no output. In the following step, </w:t>
      </w:r>
      <w:r w:rsidRPr="002E13D7">
        <w:rPr>
          <w:rStyle w:val="ItalicsPACKT"/>
        </w:rPr>
        <w:t>step 7</w:t>
      </w:r>
      <w:r>
        <w:t>, you display counts of the total features available and the number of RSAT tool sets available. The output from this step looks like this;</w:t>
      </w:r>
    </w:p>
    <w:p w14:paraId="4A849659" w14:textId="2794C07B" w:rsidR="002E13D7" w:rsidRDefault="001A582E" w:rsidP="001A582E">
      <w:pPr>
        <w:pStyle w:val="FigurePACKT"/>
      </w:pPr>
      <w:r>
        <w:rPr>
          <w:noProof/>
        </w:rPr>
        <w:drawing>
          <wp:inline distT="0" distB="0" distL="0" distR="0" wp14:anchorId="10A90814" wp14:editId="61045971">
            <wp:extent cx="3435156" cy="13366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5003" cy="1344335"/>
                    </a:xfrm>
                    <a:prstGeom prst="rect">
                      <a:avLst/>
                    </a:prstGeom>
                  </pic:spPr>
                </pic:pic>
              </a:graphicData>
            </a:graphic>
          </wp:inline>
        </w:drawing>
      </w:r>
    </w:p>
    <w:p w14:paraId="2CB54ADA" w14:textId="706E5335" w:rsidR="002E13D7" w:rsidRPr="00334384" w:rsidRDefault="002E13D7">
      <w:pPr>
        <w:pStyle w:val="FigureCaptionPACKT"/>
        <w:pPrChange w:id="59" w:author="Liam Draper" w:date="2022-07-04T22:48:00Z">
          <w:pPr>
            <w:pStyle w:val="FigurePACKT"/>
          </w:pPr>
        </w:pPrChange>
      </w:pPr>
      <w:r w:rsidRPr="00334384">
        <w:t xml:space="preserve">Figure </w:t>
      </w:r>
      <w:ins w:id="60" w:author="Liam Draper" w:date="2022-07-04T22:48:00Z">
        <w:r w:rsidR="0001731E">
          <w:t>2</w:t>
        </w:r>
      </w:ins>
      <w:del w:id="61" w:author="Liam Draper" w:date="2022-07-04T22:48:00Z">
        <w:r w:rsidRPr="00334384" w:rsidDel="0001731E">
          <w:delText>1</w:delText>
        </w:r>
      </w:del>
      <w:r w:rsidRPr="00334384">
        <w:t>.</w:t>
      </w:r>
      <w:r>
        <w:t>13</w:t>
      </w:r>
      <w:r w:rsidRPr="00334384">
        <w:t>:</w:t>
      </w:r>
      <w:r>
        <w:t xml:space="preserve"> </w:t>
      </w:r>
      <w:r w:rsidRPr="00334384">
        <w:t xml:space="preserve"> </w:t>
      </w:r>
      <w:r>
        <w:t>Displaying the number of features and RSAT features available</w:t>
      </w:r>
    </w:p>
    <w:p w14:paraId="420564DD" w14:textId="2C93963D" w:rsidR="002E13D7" w:rsidRDefault="002E13D7" w:rsidP="002E13D7">
      <w:pPr>
        <w:pStyle w:val="LayoutInformationPACKT"/>
        <w:rPr>
          <w:noProof/>
        </w:rPr>
      </w:pPr>
      <w:r>
        <w:t xml:space="preserve">Insert </w:t>
      </w:r>
      <w:r w:rsidRPr="00C41783">
        <w:t>image</w:t>
      </w:r>
      <w:r>
        <w:t xml:space="preserve"> </w:t>
      </w:r>
      <w:r>
        <w:rPr>
          <w:noProof/>
        </w:rPr>
        <w:t>B18878_02</w:t>
      </w:r>
      <w:r w:rsidRPr="00023EAD">
        <w:rPr>
          <w:noProof/>
        </w:rPr>
        <w:t>_</w:t>
      </w:r>
      <w:r>
        <w:rPr>
          <w:noProof/>
        </w:rPr>
        <w:t>1</w:t>
      </w:r>
      <w:r w:rsidR="001A582E">
        <w:rPr>
          <w:noProof/>
        </w:rPr>
        <w:t>3</w:t>
      </w:r>
      <w:r>
        <w:rPr>
          <w:noProof/>
        </w:rPr>
        <w:t>.png</w:t>
      </w:r>
    </w:p>
    <w:p w14:paraId="1982098E" w14:textId="33A587C5" w:rsidR="002E13D7" w:rsidRDefault="001A582E" w:rsidP="00840CBE">
      <w:pPr>
        <w:pStyle w:val="NormalPACKT"/>
      </w:pPr>
      <w:r>
        <w:t xml:space="preserve">In </w:t>
      </w:r>
      <w:r w:rsidRPr="001A582E">
        <w:rPr>
          <w:rStyle w:val="ItalicsPACKT"/>
        </w:rPr>
        <w:t>step 8</w:t>
      </w:r>
      <w:r>
        <w:t xml:space="preserve">, you install all the available features onto </w:t>
      </w:r>
      <w:r w:rsidRPr="001A582E">
        <w:rPr>
          <w:rStyle w:val="CodeInTextPACKT"/>
        </w:rPr>
        <w:t>SRV1</w:t>
      </w:r>
      <w:r>
        <w:t>, with output like this:</w:t>
      </w:r>
    </w:p>
    <w:p w14:paraId="1828001C" w14:textId="70EAD67F" w:rsidR="001A582E" w:rsidRDefault="001A582E" w:rsidP="001A582E">
      <w:pPr>
        <w:pStyle w:val="FigurePACKT"/>
      </w:pPr>
      <w:r>
        <w:rPr>
          <w:noProof/>
        </w:rPr>
        <w:drawing>
          <wp:inline distT="0" distB="0" distL="0" distR="0" wp14:anchorId="7C33C117" wp14:editId="1465FEF2">
            <wp:extent cx="3879593" cy="97956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1349" cy="982537"/>
                    </a:xfrm>
                    <a:prstGeom prst="rect">
                      <a:avLst/>
                    </a:prstGeom>
                  </pic:spPr>
                </pic:pic>
              </a:graphicData>
            </a:graphic>
          </wp:inline>
        </w:drawing>
      </w:r>
    </w:p>
    <w:p w14:paraId="527E480D" w14:textId="5584F224" w:rsidR="001A582E" w:rsidRPr="00334384" w:rsidRDefault="001A582E">
      <w:pPr>
        <w:pStyle w:val="FigureCaptionPACKT"/>
        <w:pPrChange w:id="62" w:author="Liam Draper" w:date="2022-07-04T22:51:00Z">
          <w:pPr>
            <w:pStyle w:val="FigurePACKT"/>
          </w:pPr>
        </w:pPrChange>
      </w:pPr>
      <w:r w:rsidRPr="00334384">
        <w:t xml:space="preserve">Figure </w:t>
      </w:r>
      <w:del w:id="63" w:author="Liam Draper" w:date="2022-07-04T22:51:00Z">
        <w:r w:rsidRPr="00334384" w:rsidDel="0001731E">
          <w:delText>1</w:delText>
        </w:r>
      </w:del>
      <w:ins w:id="64" w:author="Liam Draper" w:date="2022-07-04T22:51:00Z">
        <w:r w:rsidR="0001731E">
          <w:t>2</w:t>
        </w:r>
      </w:ins>
      <w:r w:rsidRPr="00334384">
        <w:t>.</w:t>
      </w:r>
      <w:r>
        <w:t>14</w:t>
      </w:r>
      <w:r w:rsidRPr="00334384">
        <w:t>:</w:t>
      </w:r>
      <w:r>
        <w:t xml:space="preserve"> </w:t>
      </w:r>
      <w:r w:rsidRPr="00334384">
        <w:t xml:space="preserve"> </w:t>
      </w:r>
      <w:r>
        <w:t>Adding all RSAT tools to SRV1</w:t>
      </w:r>
    </w:p>
    <w:p w14:paraId="519EF0F7" w14:textId="5357868C" w:rsidR="001A582E" w:rsidRDefault="001A582E" w:rsidP="001A582E">
      <w:pPr>
        <w:pStyle w:val="LayoutInformationPACKT"/>
        <w:rPr>
          <w:noProof/>
        </w:rPr>
      </w:pPr>
      <w:r>
        <w:t xml:space="preserve">Insert </w:t>
      </w:r>
      <w:r w:rsidRPr="00C41783">
        <w:t>image</w:t>
      </w:r>
      <w:r>
        <w:t xml:space="preserve"> </w:t>
      </w:r>
      <w:r>
        <w:rPr>
          <w:noProof/>
        </w:rPr>
        <w:t>B18878_02</w:t>
      </w:r>
      <w:r w:rsidRPr="00023EAD">
        <w:rPr>
          <w:noProof/>
        </w:rPr>
        <w:t>_</w:t>
      </w:r>
      <w:r>
        <w:rPr>
          <w:noProof/>
        </w:rPr>
        <w:t>14.png</w:t>
      </w:r>
    </w:p>
    <w:p w14:paraId="75D39EC1" w14:textId="62E35B7B" w:rsidR="001A582E" w:rsidRDefault="003653AD" w:rsidP="00840CBE">
      <w:pPr>
        <w:pStyle w:val="NormalPACKT"/>
      </w:pPr>
      <w:r>
        <w:t xml:space="preserve">In </w:t>
      </w:r>
      <w:r w:rsidRPr="003653AD">
        <w:rPr>
          <w:rStyle w:val="ItalicsPACKT"/>
        </w:rPr>
        <w:t>step 9</w:t>
      </w:r>
      <w:r>
        <w:t xml:space="preserve">, you get details of all the features now available on </w:t>
      </w:r>
      <w:r w:rsidRPr="003653AD">
        <w:rPr>
          <w:rStyle w:val="CodeInTextPACKT"/>
        </w:rPr>
        <w:t>SRV1</w:t>
      </w:r>
      <w:r>
        <w:t xml:space="preserve">, producing no output. In </w:t>
      </w:r>
      <w:r w:rsidRPr="003653AD">
        <w:rPr>
          <w:rStyle w:val="ItalicsPACKT"/>
        </w:rPr>
        <w:t>step 10</w:t>
      </w:r>
      <w:r>
        <w:t xml:space="preserve">, you obtain and display a count of the features, including RSAT features, on </w:t>
      </w:r>
      <w:r w:rsidRPr="003653AD">
        <w:rPr>
          <w:rStyle w:val="CodeInTextPACKT"/>
        </w:rPr>
        <w:t>SRV1</w:t>
      </w:r>
      <w:r>
        <w:t>, with output like this:</w:t>
      </w:r>
    </w:p>
    <w:p w14:paraId="7F7B972E" w14:textId="49399555" w:rsidR="003653AD" w:rsidRDefault="00126A80" w:rsidP="00840CBE">
      <w:pPr>
        <w:pStyle w:val="NormalPACKT"/>
      </w:pPr>
      <w:r>
        <w:rPr>
          <w:noProof/>
        </w:rPr>
        <w:drawing>
          <wp:inline distT="0" distB="0" distL="0" distR="0" wp14:anchorId="5CFE0987" wp14:editId="7BFD8DE5">
            <wp:extent cx="5731510" cy="12750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75080"/>
                    </a:xfrm>
                    <a:prstGeom prst="rect">
                      <a:avLst/>
                    </a:prstGeom>
                  </pic:spPr>
                </pic:pic>
              </a:graphicData>
            </a:graphic>
          </wp:inline>
        </w:drawing>
      </w:r>
    </w:p>
    <w:p w14:paraId="6D32F4DF" w14:textId="0DBC8685" w:rsidR="0074101D" w:rsidRPr="00334384" w:rsidRDefault="0074101D">
      <w:pPr>
        <w:pStyle w:val="FigureCaptionPACKT"/>
        <w:pPrChange w:id="65" w:author="Liam Draper" w:date="2022-07-04T22:51:00Z">
          <w:pPr>
            <w:pStyle w:val="FigurePACKT"/>
          </w:pPr>
        </w:pPrChange>
      </w:pPr>
      <w:r w:rsidRPr="00334384">
        <w:t xml:space="preserve">Figure </w:t>
      </w:r>
      <w:del w:id="66" w:author="Liam Draper" w:date="2022-07-04T22:51:00Z">
        <w:r w:rsidRPr="00334384" w:rsidDel="0001731E">
          <w:delText>1</w:delText>
        </w:r>
      </w:del>
      <w:ins w:id="67" w:author="Liam Draper" w:date="2022-07-04T22:51:00Z">
        <w:r w:rsidR="0001731E">
          <w:t>2</w:t>
        </w:r>
      </w:ins>
      <w:r w:rsidRPr="00334384">
        <w:t>.</w:t>
      </w:r>
      <w:r>
        <w:t>15</w:t>
      </w:r>
      <w:r w:rsidRPr="00334384">
        <w:t>:</w:t>
      </w:r>
      <w:r>
        <w:t xml:space="preserve"> </w:t>
      </w:r>
      <w:r w:rsidRPr="00334384">
        <w:t xml:space="preserve"> </w:t>
      </w:r>
      <w:r w:rsidR="002F61C6">
        <w:t>Counting features and RSAT features</w:t>
      </w:r>
    </w:p>
    <w:p w14:paraId="56E8F4C3" w14:textId="00ECE731" w:rsidR="0074101D" w:rsidRDefault="0074101D" w:rsidP="0074101D">
      <w:pPr>
        <w:pStyle w:val="LayoutInformationPACKT"/>
        <w:rPr>
          <w:noProof/>
        </w:rPr>
      </w:pPr>
      <w:r>
        <w:t xml:space="preserve">Insert </w:t>
      </w:r>
      <w:r w:rsidRPr="00C41783">
        <w:t>image</w:t>
      </w:r>
      <w:r>
        <w:t xml:space="preserve"> </w:t>
      </w:r>
      <w:r>
        <w:rPr>
          <w:noProof/>
        </w:rPr>
        <w:t>B18878_02</w:t>
      </w:r>
      <w:r w:rsidRPr="00023EAD">
        <w:rPr>
          <w:noProof/>
        </w:rPr>
        <w:t>_</w:t>
      </w:r>
      <w:r>
        <w:rPr>
          <w:noProof/>
        </w:rPr>
        <w:t>15.png</w:t>
      </w:r>
    </w:p>
    <w:p w14:paraId="2DBE00D7" w14:textId="3C0CC51E" w:rsidR="0074101D" w:rsidRDefault="001F06A8" w:rsidP="00840CBE">
      <w:pPr>
        <w:pStyle w:val="NormalPACKT"/>
      </w:pPr>
      <w:r>
        <w:t xml:space="preserve">In </w:t>
      </w:r>
      <w:r w:rsidRPr="001F06A8">
        <w:rPr>
          <w:rStyle w:val="ItalicsPACKT"/>
        </w:rPr>
        <w:t>step 11</w:t>
      </w:r>
      <w:r>
        <w:t xml:space="preserve">, you use </w:t>
      </w:r>
      <w:r w:rsidRPr="001F06A8">
        <w:rPr>
          <w:rStyle w:val="CodeInTextPACKT"/>
        </w:rPr>
        <w:t>Get-WindowsFeature</w:t>
      </w:r>
      <w:r>
        <w:t xml:space="preserve"> to display all the RSAT tools and their installation status, with output like this:</w:t>
      </w:r>
    </w:p>
    <w:p w14:paraId="50F2E910" w14:textId="654D35C3" w:rsidR="001F06A8" w:rsidRDefault="001F06A8" w:rsidP="001F06A8">
      <w:pPr>
        <w:pStyle w:val="FigurePACKT"/>
      </w:pPr>
      <w:r>
        <w:rPr>
          <w:noProof/>
        </w:rPr>
        <w:drawing>
          <wp:inline distT="0" distB="0" distL="0" distR="0" wp14:anchorId="5E145D91" wp14:editId="73AD95AC">
            <wp:extent cx="3886385" cy="466185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8655" cy="4664577"/>
                    </a:xfrm>
                    <a:prstGeom prst="rect">
                      <a:avLst/>
                    </a:prstGeom>
                  </pic:spPr>
                </pic:pic>
              </a:graphicData>
            </a:graphic>
          </wp:inline>
        </w:drawing>
      </w:r>
    </w:p>
    <w:p w14:paraId="05289AC2" w14:textId="5D6B03F8" w:rsidR="001F06A8" w:rsidRPr="00334384" w:rsidRDefault="001F06A8">
      <w:pPr>
        <w:pStyle w:val="FigureCaptionPACKT"/>
        <w:pPrChange w:id="68" w:author="Liam Draper" w:date="2022-07-04T22:51:00Z">
          <w:pPr>
            <w:pStyle w:val="FigurePACKT"/>
          </w:pPr>
        </w:pPrChange>
      </w:pPr>
      <w:r w:rsidRPr="00334384">
        <w:t xml:space="preserve">Figure </w:t>
      </w:r>
      <w:ins w:id="69" w:author="Liam Draper" w:date="2022-07-04T22:51:00Z">
        <w:r w:rsidR="0088669D">
          <w:t>2</w:t>
        </w:r>
      </w:ins>
      <w:del w:id="70" w:author="Liam Draper" w:date="2022-07-04T22:51:00Z">
        <w:r w:rsidRPr="00334384" w:rsidDel="0088669D">
          <w:delText>1</w:delText>
        </w:r>
      </w:del>
      <w:r w:rsidRPr="00334384">
        <w:t>.</w:t>
      </w:r>
      <w:r>
        <w:t>16</w:t>
      </w:r>
      <w:r w:rsidRPr="00334384">
        <w:t>:</w:t>
      </w:r>
      <w:r>
        <w:t xml:space="preserve"> </w:t>
      </w:r>
      <w:r w:rsidRPr="00334384">
        <w:t xml:space="preserve"> </w:t>
      </w:r>
      <w:r>
        <w:t>Displaying RSAT features on SRV1</w:t>
      </w:r>
    </w:p>
    <w:p w14:paraId="01C5AAB2" w14:textId="773DE8CE" w:rsidR="001F06A8" w:rsidRDefault="001F06A8" w:rsidP="001F06A8">
      <w:pPr>
        <w:pStyle w:val="LayoutInformationPACKT"/>
        <w:rPr>
          <w:noProof/>
        </w:rPr>
      </w:pPr>
      <w:r>
        <w:t xml:space="preserve">Insert </w:t>
      </w:r>
      <w:r w:rsidRPr="00C41783">
        <w:t>image</w:t>
      </w:r>
      <w:r>
        <w:t xml:space="preserve"> </w:t>
      </w:r>
      <w:r>
        <w:rPr>
          <w:noProof/>
        </w:rPr>
        <w:t>B18878_02</w:t>
      </w:r>
      <w:r w:rsidRPr="00023EAD">
        <w:rPr>
          <w:noProof/>
        </w:rPr>
        <w:t>_</w:t>
      </w:r>
      <w:r>
        <w:rPr>
          <w:noProof/>
        </w:rPr>
        <w:t>16.png</w:t>
      </w:r>
    </w:p>
    <w:p w14:paraId="25945F66" w14:textId="77777777" w:rsidR="002E13D7" w:rsidRDefault="002E13D7" w:rsidP="00840CBE">
      <w:pPr>
        <w:pStyle w:val="NormalPACKT"/>
      </w:pPr>
    </w:p>
    <w:p w14:paraId="53C74302" w14:textId="0795B25D" w:rsidR="00987230" w:rsidRPr="00C41783" w:rsidRDefault="00840CBE" w:rsidP="00840CBE">
      <w:pPr>
        <w:pStyle w:val="NormalPACKT"/>
      </w:pPr>
      <w:r>
        <w:t xml:space="preserve">In the final step in this recipe, </w:t>
      </w:r>
      <w:r w:rsidRPr="008D2D38">
        <w:rPr>
          <w:rStyle w:val="ItalicsPACKT"/>
        </w:rPr>
        <w:t>step 12</w:t>
      </w:r>
      <w:r>
        <w:t>, you reboot the host creating no console output.</w:t>
      </w:r>
    </w:p>
    <w:p w14:paraId="1E627CE5" w14:textId="77777777" w:rsidR="00987230" w:rsidRDefault="00987230" w:rsidP="00987230">
      <w:pPr>
        <w:pStyle w:val="Heading2"/>
      </w:pPr>
      <w:r>
        <w:t>There's more...</w:t>
      </w:r>
    </w:p>
    <w:p w14:paraId="13CAA69C" w14:textId="5A23DFE4" w:rsidR="00A046DD" w:rsidRPr="00A046DD" w:rsidRDefault="00A046DD" w:rsidP="00A046DD">
      <w:pPr>
        <w:pStyle w:val="NormalPACKT"/>
        <w:rPr>
          <w:lang w:val="en-GB"/>
        </w:rPr>
      </w:pPr>
      <w:r w:rsidRPr="00A046DD">
        <w:rPr>
          <w:lang w:val="en-GB"/>
        </w:rPr>
        <w:t xml:space="preserve">The output from </w:t>
      </w:r>
      <w:r w:rsidRPr="00A046DD">
        <w:rPr>
          <w:rStyle w:val="ItalicsPACKT"/>
          <w:lang w:val="en-GB"/>
        </w:rPr>
        <w:t>step 1</w:t>
      </w:r>
      <w:r w:rsidRPr="00A046DD">
        <w:rPr>
          <w:lang w:val="en-GB"/>
        </w:rPr>
        <w:t xml:space="preserve"> shows there are 18</w:t>
      </w:r>
      <w:r>
        <w:rPr>
          <w:lang w:val="en-GB"/>
        </w:rPr>
        <w:t>0</w:t>
      </w:r>
      <w:r w:rsidRPr="00A046DD">
        <w:rPr>
          <w:lang w:val="en-GB"/>
        </w:rPr>
        <w:t>9 total commands and 59</w:t>
      </w:r>
      <w:r>
        <w:rPr>
          <w:lang w:val="en-GB"/>
        </w:rPr>
        <w:t>7</w:t>
      </w:r>
      <w:r w:rsidRPr="00A046DD">
        <w:rPr>
          <w:lang w:val="en-GB"/>
        </w:rPr>
        <w:t xml:space="preserve"> cmdlets available on </w:t>
      </w:r>
      <w:r w:rsidRPr="00A046DD">
        <w:rPr>
          <w:rStyle w:val="CodeInTextPACKT"/>
          <w:lang w:val="en-GB"/>
        </w:rPr>
        <w:t>SRV1</w:t>
      </w:r>
      <w:r w:rsidRPr="00A046DD">
        <w:rPr>
          <w:lang w:val="en-GB"/>
        </w:rPr>
        <w:t xml:space="preserve">, before adding the RSAT tools. The actual number may vary, depending on what additional tools, features, or applications you might have added to </w:t>
      </w:r>
      <w:r w:rsidRPr="00A046DD">
        <w:rPr>
          <w:rStyle w:val="CodeInTextPACKT"/>
          <w:lang w:val="en-GB"/>
        </w:rPr>
        <w:t>SRV1</w:t>
      </w:r>
      <w:r w:rsidRPr="00A046DD">
        <w:rPr>
          <w:lang w:val="en-GB"/>
        </w:rPr>
        <w:t xml:space="preserve"> or the </w:t>
      </w:r>
      <w:r>
        <w:rPr>
          <w:lang w:val="en-GB"/>
        </w:rPr>
        <w:t xml:space="preserve">specific </w:t>
      </w:r>
      <w:r w:rsidRPr="00A046DD">
        <w:rPr>
          <w:lang w:val="en-GB"/>
        </w:rPr>
        <w:t xml:space="preserve">Windows Server version. </w:t>
      </w:r>
    </w:p>
    <w:p w14:paraId="3E58041D" w14:textId="25FC5B64" w:rsidR="009B3D0A" w:rsidRPr="009B3D0A" w:rsidRDefault="00A046DD" w:rsidP="009B3D0A">
      <w:pPr>
        <w:pStyle w:val="NormalPACKT"/>
        <w:rPr>
          <w:lang w:val="en-GB"/>
        </w:rPr>
      </w:pPr>
      <w:r w:rsidRPr="00A046DD">
        <w:rPr>
          <w:lang w:val="en-GB"/>
        </w:rPr>
        <w:t xml:space="preserve">In </w:t>
      </w:r>
      <w:r w:rsidRPr="00A046DD">
        <w:rPr>
          <w:rStyle w:val="ItalicsPACKT"/>
          <w:lang w:val="en-GB"/>
        </w:rPr>
        <w:t>step 2</w:t>
      </w:r>
      <w:r w:rsidRPr="00A046DD">
        <w:rPr>
          <w:lang w:val="en-GB"/>
        </w:rPr>
        <w:t xml:space="preserve"> and </w:t>
      </w:r>
      <w:r w:rsidRPr="00A046DD">
        <w:rPr>
          <w:rStyle w:val="ItalicsPACKT"/>
          <w:lang w:val="en-GB"/>
        </w:rPr>
        <w:t>step 3</w:t>
      </w:r>
      <w:r w:rsidRPr="00A046DD">
        <w:rPr>
          <w:lang w:val="en-GB"/>
        </w:rPr>
        <w:t>, you find the kinds of commands available and the object type name PowerShell uses to describe these different command types. When you have the class names, you can use your search engine to discover more details about each of these command types.</w:t>
      </w:r>
      <w:r>
        <w:rPr>
          <w:lang w:val="en-GB"/>
        </w:rPr>
        <w:t xml:space="preserve"> </w:t>
      </w:r>
      <w:r w:rsidR="009B3D0A">
        <w:rPr>
          <w:lang w:val="en-GB"/>
        </w:rPr>
        <w:t>There are two further types of command (</w:t>
      </w:r>
      <w:r w:rsidR="009B3D0A" w:rsidRPr="009B3D0A">
        <w:rPr>
          <w:lang w:val="en-GB"/>
        </w:rPr>
        <w:t>ExternalScript</w:t>
      </w:r>
      <w:r w:rsidR="009B3D0A">
        <w:rPr>
          <w:lang w:val="en-GB"/>
        </w:rPr>
        <w:t xml:space="preserve"> and Application) but these are not returned by default. </w:t>
      </w:r>
    </w:p>
    <w:p w14:paraId="204EBC2C" w14:textId="133A37B3" w:rsidR="001F06A8" w:rsidRDefault="00A046DD" w:rsidP="001F06A8">
      <w:pPr>
        <w:pStyle w:val="NormalPACKT"/>
        <w:rPr>
          <w:lang w:val="en-GB"/>
        </w:rPr>
      </w:pPr>
      <w:r>
        <w:rPr>
          <w:lang w:val="en-GB"/>
        </w:rPr>
        <w:t xml:space="preserve">In </w:t>
      </w:r>
      <w:r w:rsidRPr="00246745">
        <w:rPr>
          <w:rStyle w:val="ItalicsPACKT"/>
        </w:rPr>
        <w:t>step 8</w:t>
      </w:r>
      <w:r>
        <w:rPr>
          <w:lang w:val="en-GB"/>
        </w:rPr>
        <w:t>, you install all RSAT tools and as you can see, Windows requires a reboot to complete the installation of the tools</w:t>
      </w:r>
      <w:r w:rsidR="00246745">
        <w:rPr>
          <w:lang w:val="en-GB"/>
        </w:rPr>
        <w:t>. Later, i</w:t>
      </w:r>
      <w:r w:rsidR="00987230">
        <w:rPr>
          <w:lang w:val="en-GB"/>
        </w:rPr>
        <w:t xml:space="preserve">n </w:t>
      </w:r>
      <w:r w:rsidR="00987230" w:rsidRPr="00D95164">
        <w:rPr>
          <w:rStyle w:val="ItalicsPACKT"/>
        </w:rPr>
        <w:t xml:space="preserve">step </w:t>
      </w:r>
      <w:r w:rsidR="001F06A8">
        <w:rPr>
          <w:rStyle w:val="ItalicsPACKT"/>
        </w:rPr>
        <w:t>1</w:t>
      </w:r>
      <w:r w:rsidR="004726CA">
        <w:rPr>
          <w:rStyle w:val="ItalicsPACKT"/>
        </w:rPr>
        <w:t>2</w:t>
      </w:r>
      <w:r w:rsidR="00987230">
        <w:rPr>
          <w:lang w:val="en-GB"/>
        </w:rPr>
        <w:t>, you</w:t>
      </w:r>
      <w:r w:rsidR="004726CA">
        <w:rPr>
          <w:lang w:val="en-GB"/>
        </w:rPr>
        <w:t xml:space="preserve"> reboot </w:t>
      </w:r>
      <w:r w:rsidR="004726CA" w:rsidRPr="004726CA">
        <w:rPr>
          <w:rStyle w:val="CodeInTextPACKT"/>
        </w:rPr>
        <w:t>SRV1</w:t>
      </w:r>
      <w:r w:rsidRPr="00A046DD">
        <w:t xml:space="preserve"> </w:t>
      </w:r>
      <w:r w:rsidR="004726CA">
        <w:rPr>
          <w:lang w:val="en-GB"/>
        </w:rPr>
        <w:t>to complete the installation of these tools.</w:t>
      </w:r>
    </w:p>
    <w:p w14:paraId="1AB724FF" w14:textId="692833D8" w:rsidR="00987230" w:rsidRPr="00EB13DA" w:rsidRDefault="00246745" w:rsidP="00C244F7">
      <w:pPr>
        <w:pStyle w:val="NormalPACKT"/>
        <w:rPr>
          <w:rFonts w:ascii="Palatino Linotype" w:hAnsi="Palatino Linotype"/>
          <w:b/>
          <w:color w:val="FF0000"/>
        </w:rPr>
      </w:pPr>
      <w:r>
        <w:rPr>
          <w:lang w:val="en-GB"/>
        </w:rPr>
        <w:t xml:space="preserve">In </w:t>
      </w:r>
      <w:r w:rsidRPr="00246745">
        <w:rPr>
          <w:rStyle w:val="ItalicsPACKT"/>
        </w:rPr>
        <w:t>step 11</w:t>
      </w:r>
      <w:r>
        <w:rPr>
          <w:lang w:val="en-GB"/>
        </w:rPr>
        <w:t>, you display all the RSAT tools</w:t>
      </w:r>
      <w:r w:rsidR="005A7C97">
        <w:rPr>
          <w:lang w:val="en-GB"/>
        </w:rPr>
        <w:t xml:space="preserve"> using </w:t>
      </w:r>
      <w:r w:rsidR="005A7C97" w:rsidRPr="005A7C97">
        <w:rPr>
          <w:rStyle w:val="CodeInTextPACKT"/>
        </w:rPr>
        <w:t>Get-WindowsFeature</w:t>
      </w:r>
      <w:r>
        <w:rPr>
          <w:lang w:val="en-GB"/>
        </w:rPr>
        <w:t xml:space="preserve">. Strictly speaking, this step displays the Windows features that have “RSAT” </w:t>
      </w:r>
      <w:r w:rsidR="005A7C97">
        <w:rPr>
          <w:lang w:val="en-GB"/>
        </w:rPr>
        <w:t xml:space="preserve">somewhere </w:t>
      </w:r>
      <w:r>
        <w:rPr>
          <w:lang w:val="en-GB"/>
        </w:rPr>
        <w:t xml:space="preserve">in the feature name. </w:t>
      </w:r>
      <w:r w:rsidR="005A7C97">
        <w:rPr>
          <w:lang w:val="en-GB"/>
        </w:rPr>
        <w:t xml:space="preserve">As you can see, there is no standard for actual feature names. The output shows the individual tools as either Feature Administration Tools or Role Administration tools although that difference is not relevant in your using the Server Manager cmdlets. </w:t>
      </w:r>
    </w:p>
    <w:p w14:paraId="7F13006F" w14:textId="77777777" w:rsidR="00987230" w:rsidRDefault="00987230" w:rsidP="00987230">
      <w:pPr>
        <w:pStyle w:val="Heading1"/>
        <w:tabs>
          <w:tab w:val="left" w:pos="0"/>
        </w:tabs>
      </w:pPr>
      <w:r>
        <w:t>Exploring Package Management</w:t>
      </w:r>
      <w:r>
        <w:tab/>
      </w:r>
    </w:p>
    <w:p w14:paraId="42AFA7B0" w14:textId="2B7E9BB0" w:rsidR="00EB33F0" w:rsidRPr="00EB33F0" w:rsidRDefault="00EB33F0" w:rsidP="00EB33F0">
      <w:pPr>
        <w:pStyle w:val="NormalPACKT"/>
        <w:rPr>
          <w:lang w:val="en-GB"/>
        </w:rPr>
      </w:pPr>
      <w:r w:rsidRPr="00EB33F0">
        <w:rPr>
          <w:lang w:val="en-GB"/>
        </w:rPr>
        <w:t xml:space="preserve">The </w:t>
      </w:r>
      <w:r w:rsidRPr="00EB33F0">
        <w:rPr>
          <w:rStyle w:val="CodeInTextPACKT"/>
          <w:lang w:val="en-GB"/>
        </w:rPr>
        <w:t>PackageManagement</w:t>
      </w:r>
      <w:r w:rsidRPr="00EB33F0">
        <w:rPr>
          <w:lang w:val="en-GB"/>
        </w:rPr>
        <w:t xml:space="preserve"> PowerShell module provides tools that enable you to download and install software packages from a variety of sources. The module, in effect, implements a provider interface that software package management systems use to manage software packages.</w:t>
      </w:r>
    </w:p>
    <w:p w14:paraId="61B1A0F6" w14:textId="33277585" w:rsidR="006E3619" w:rsidRDefault="00EB33F0" w:rsidP="00EB33F0">
      <w:pPr>
        <w:pStyle w:val="NormalPACKT"/>
        <w:rPr>
          <w:lang w:val="en-GB"/>
        </w:rPr>
      </w:pPr>
      <w:r w:rsidRPr="00EB33F0">
        <w:rPr>
          <w:lang w:val="en-GB"/>
        </w:rPr>
        <w:t xml:space="preserve">You can use the cmdlets in the </w:t>
      </w:r>
      <w:r w:rsidRPr="00FF5360">
        <w:rPr>
          <w:rStyle w:val="CodeInTextPACKT"/>
        </w:rPr>
        <w:t>PackageManagement</w:t>
      </w:r>
      <w:r w:rsidRPr="00EB33F0">
        <w:rPr>
          <w:lang w:val="en-GB"/>
        </w:rPr>
        <w:t xml:space="preserve"> module to work with a variety of package management systems. This module, in effect, provides an API to package management providers such as PowerShellGet, discussed in the “</w:t>
      </w:r>
      <w:r w:rsidRPr="006E3619">
        <w:rPr>
          <w:rStyle w:val="ItalicsPACKT"/>
          <w:lang w:val="en-GB"/>
        </w:rPr>
        <w:t>Exploring PowerShellGet and PS Gallery</w:t>
      </w:r>
      <w:r w:rsidRPr="00EB33F0">
        <w:rPr>
          <w:lang w:val="en-GB"/>
        </w:rPr>
        <w:t xml:space="preserve">” recipe. </w:t>
      </w:r>
    </w:p>
    <w:p w14:paraId="71A35EF6" w14:textId="0BD44D34" w:rsidR="006E3619" w:rsidRDefault="00EB33F0" w:rsidP="00EB33F0">
      <w:pPr>
        <w:pStyle w:val="NormalPACKT"/>
        <w:rPr>
          <w:lang w:val="en-GB"/>
        </w:rPr>
      </w:pPr>
      <w:r w:rsidRPr="00EB33F0">
        <w:rPr>
          <w:lang w:val="en-GB"/>
        </w:rPr>
        <w:t xml:space="preserve">The primary function of the </w:t>
      </w:r>
      <w:r w:rsidRPr="00FF5360">
        <w:rPr>
          <w:rStyle w:val="CodeInTextPACKT"/>
        </w:rPr>
        <w:t>PackageManagement</w:t>
      </w:r>
      <w:r w:rsidRPr="00EB33F0">
        <w:rPr>
          <w:lang w:val="en-GB"/>
        </w:rPr>
        <w:t xml:space="preserve"> module is to manage the set of software repositories in which package management tools can search, obtain, install, and remove packages. The module enables you to discover and utilize software packages from a variety of sources</w:t>
      </w:r>
      <w:r w:rsidR="006E3619">
        <w:rPr>
          <w:lang w:val="en-GB"/>
        </w:rPr>
        <w:t>, including the PowerShell Gallery</w:t>
      </w:r>
      <w:r w:rsidRPr="00EB33F0">
        <w:rPr>
          <w:lang w:val="en-GB"/>
        </w:rPr>
        <w:t xml:space="preserve">. </w:t>
      </w:r>
    </w:p>
    <w:p w14:paraId="67C0E047" w14:textId="6520BDE7" w:rsidR="00EB33F0" w:rsidRPr="00EB33F0" w:rsidRDefault="00EB33F0" w:rsidP="00EB33F0">
      <w:pPr>
        <w:pStyle w:val="NormalPACKT"/>
        <w:rPr>
          <w:lang w:val="en-GB"/>
        </w:rPr>
      </w:pPr>
      <w:r w:rsidRPr="00EB33F0">
        <w:rPr>
          <w:lang w:val="en-GB"/>
        </w:rPr>
        <w:t xml:space="preserve">The modules in the </w:t>
      </w:r>
      <w:r w:rsidR="006E3619">
        <w:rPr>
          <w:lang w:val="en-GB"/>
        </w:rPr>
        <w:t>various Internet repositories, including the PowerShell G</w:t>
      </w:r>
      <w:r w:rsidRPr="00EB33F0">
        <w:rPr>
          <w:lang w:val="en-GB"/>
        </w:rPr>
        <w:t>allery</w:t>
      </w:r>
      <w:r w:rsidR="00FF5360">
        <w:rPr>
          <w:lang w:val="en-GB"/>
        </w:rPr>
        <w:t>,</w:t>
      </w:r>
      <w:r w:rsidRPr="00EB33F0">
        <w:rPr>
          <w:lang w:val="en-GB"/>
        </w:rPr>
        <w:t xml:space="preserve"> vary in quality. Some are excellent and are heavily used by the community, while others are less useful or of lower quality.</w:t>
      </w:r>
      <w:r w:rsidR="006E3619">
        <w:rPr>
          <w:lang w:val="en-GB"/>
        </w:rPr>
        <w:t xml:space="preserve"> Some are written by the PowerShell product team. </w:t>
      </w:r>
      <w:r w:rsidRPr="00EB33F0">
        <w:rPr>
          <w:lang w:val="en-GB"/>
        </w:rPr>
        <w:t xml:space="preserve">Ensure you look carefully at any third-party module you put into production. </w:t>
      </w:r>
    </w:p>
    <w:p w14:paraId="6D68FFB9" w14:textId="77777777" w:rsidR="00EB33F0" w:rsidRPr="00EB33F0" w:rsidRDefault="00EB33F0" w:rsidP="00EB33F0">
      <w:pPr>
        <w:pStyle w:val="NormalPACKT"/>
        <w:rPr>
          <w:lang w:val="en-GB"/>
        </w:rPr>
      </w:pPr>
      <w:r w:rsidRPr="00EB33F0">
        <w:rPr>
          <w:lang w:val="en-GB"/>
        </w:rPr>
        <w:t xml:space="preserve">This recipe explores the </w:t>
      </w:r>
      <w:r w:rsidRPr="006E3619">
        <w:rPr>
          <w:rStyle w:val="CodeInTextPACKT"/>
          <w:lang w:val="en-GB"/>
        </w:rPr>
        <w:t xml:space="preserve">PackageManagement </w:t>
      </w:r>
      <w:r w:rsidRPr="00EB33F0">
        <w:rPr>
          <w:lang w:val="en-GB"/>
        </w:rPr>
        <w:t xml:space="preserve">module from </w:t>
      </w:r>
      <w:r w:rsidRPr="00147D94">
        <w:rPr>
          <w:rStyle w:val="CodeInTextPACKT"/>
        </w:rPr>
        <w:t>SRV1</w:t>
      </w:r>
      <w:r w:rsidRPr="00EB33F0">
        <w:rPr>
          <w:lang w:val="en-GB"/>
        </w:rPr>
        <w:t>.</w:t>
      </w:r>
    </w:p>
    <w:p w14:paraId="6BA133E8" w14:textId="702746AD" w:rsidR="00EB33F0" w:rsidRDefault="00EB33F0" w:rsidP="006E3619">
      <w:pPr>
        <w:pStyle w:val="Heading2"/>
      </w:pPr>
      <w:r w:rsidRPr="00EB33F0">
        <w:t>Getting ready</w:t>
      </w:r>
    </w:p>
    <w:p w14:paraId="5C3A7052" w14:textId="225131C9"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48F3EDB4" w14:textId="77777777" w:rsidR="00987230" w:rsidRDefault="00987230" w:rsidP="00987230">
      <w:pPr>
        <w:pStyle w:val="Heading2"/>
        <w:tabs>
          <w:tab w:val="left" w:pos="0"/>
        </w:tabs>
      </w:pPr>
      <w:r>
        <w:t>How to do it...</w:t>
      </w:r>
    </w:p>
    <w:p w14:paraId="628C79DC" w14:textId="32C47380" w:rsidR="00147D94" w:rsidRPr="00147D94" w:rsidRDefault="00147D94" w:rsidP="00147D94">
      <w:pPr>
        <w:pStyle w:val="NumberedBulletPACKT"/>
        <w:numPr>
          <w:ilvl w:val="0"/>
          <w:numId w:val="56"/>
        </w:numPr>
        <w:rPr>
          <w:color w:val="000000"/>
          <w:lang w:val="en-GB" w:eastAsia="en-GB"/>
        </w:rPr>
      </w:pPr>
      <w:r w:rsidRPr="00147D94">
        <w:rPr>
          <w:lang w:val="en-GB" w:eastAsia="en-GB"/>
        </w:rPr>
        <w:t xml:space="preserve">Reviewing the cmdlets in the </w:t>
      </w:r>
      <w:r w:rsidRPr="00147D94">
        <w:rPr>
          <w:rStyle w:val="CodeInTextPACKT"/>
          <w:lang w:val="en-GB" w:eastAsia="en-GB"/>
        </w:rPr>
        <w:t>PackageManagement</w:t>
      </w:r>
      <w:r w:rsidRPr="00147D94">
        <w:rPr>
          <w:lang w:val="en-GB" w:eastAsia="en-GB"/>
        </w:rPr>
        <w:t xml:space="preserve"> module</w:t>
      </w:r>
    </w:p>
    <w:p w14:paraId="6EECEF6B" w14:textId="77777777" w:rsidR="00147D94" w:rsidRDefault="00147D94" w:rsidP="00147D94">
      <w:pPr>
        <w:shd w:val="clear" w:color="auto" w:fill="FFFFFF"/>
        <w:spacing w:before="0" w:after="0" w:line="285" w:lineRule="atLeast"/>
        <w:rPr>
          <w:rFonts w:ascii="Cascadia Code" w:hAnsi="Cascadia Code" w:cs="Cascadia Code"/>
          <w:bCs w:val="0"/>
          <w:color w:val="000000"/>
          <w:sz w:val="21"/>
          <w:szCs w:val="21"/>
          <w:lang w:val="en-GB" w:eastAsia="en-GB"/>
        </w:rPr>
      </w:pPr>
    </w:p>
    <w:p w14:paraId="422BD00D" w14:textId="20F194FA" w:rsidR="00147D94" w:rsidRPr="00147D94" w:rsidRDefault="00147D94" w:rsidP="00147D94">
      <w:pPr>
        <w:pStyle w:val="CodePACKT"/>
        <w:rPr>
          <w:rStyle w:val="CodeInTextPACKT"/>
          <w:sz w:val="19"/>
          <w:szCs w:val="18"/>
        </w:rPr>
      </w:pPr>
      <w:r w:rsidRPr="00147D94">
        <w:t>Get-Command -Module PackageManagement</w:t>
      </w:r>
    </w:p>
    <w:p w14:paraId="25D9687A" w14:textId="77777777" w:rsidR="00147D94" w:rsidRPr="00147D94" w:rsidRDefault="00147D94" w:rsidP="00147D94">
      <w:pPr>
        <w:shd w:val="clear" w:color="auto" w:fill="FFFFFF"/>
        <w:spacing w:before="0" w:after="0" w:line="285" w:lineRule="atLeast"/>
        <w:rPr>
          <w:rFonts w:ascii="Cascadia Code" w:hAnsi="Cascadia Code" w:cs="Cascadia Code"/>
          <w:bCs w:val="0"/>
          <w:color w:val="000000"/>
          <w:sz w:val="21"/>
          <w:szCs w:val="21"/>
          <w:lang w:val="en-GB" w:eastAsia="en-GB"/>
        </w:rPr>
      </w:pPr>
    </w:p>
    <w:p w14:paraId="2089DD6C" w14:textId="12A9C958" w:rsidR="00147D94" w:rsidRPr="00147D94" w:rsidRDefault="00147D94" w:rsidP="00147D94">
      <w:pPr>
        <w:pStyle w:val="NumberedBulletPACKT"/>
        <w:rPr>
          <w:color w:val="000000"/>
          <w:lang w:val="en-GB" w:eastAsia="en-GB"/>
        </w:rPr>
      </w:pPr>
      <w:r w:rsidRPr="00147D94">
        <w:rPr>
          <w:lang w:val="en-GB" w:eastAsia="en-GB"/>
        </w:rPr>
        <w:t xml:space="preserve">Reviewing installed providers with </w:t>
      </w:r>
      <w:r w:rsidRPr="00147D94">
        <w:rPr>
          <w:rStyle w:val="CodeInTextPACKT"/>
        </w:rPr>
        <w:t>Get-PackageProvider</w:t>
      </w:r>
    </w:p>
    <w:p w14:paraId="78659C5D" w14:textId="77777777" w:rsidR="00147D94" w:rsidRPr="00147D94" w:rsidRDefault="00147D94" w:rsidP="00147D94">
      <w:pPr>
        <w:pStyle w:val="CodePACKT"/>
      </w:pPr>
    </w:p>
    <w:p w14:paraId="64004E8D" w14:textId="605D5A7F" w:rsidR="00147D94" w:rsidRPr="00147D94" w:rsidRDefault="00147D94" w:rsidP="00147D94">
      <w:pPr>
        <w:pStyle w:val="CodePACKT"/>
      </w:pPr>
      <w:r w:rsidRPr="00147D94">
        <w:t xml:space="preserve">Get-PackageProvider | </w:t>
      </w:r>
    </w:p>
    <w:p w14:paraId="7AD25AA6" w14:textId="77777777" w:rsidR="00147D94" w:rsidRPr="00147D94" w:rsidRDefault="00147D94" w:rsidP="00147D94">
      <w:pPr>
        <w:pStyle w:val="CodePACKT"/>
      </w:pPr>
      <w:r w:rsidRPr="00147D94">
        <w:t xml:space="preserve">  Format-Table -Property Name, </w:t>
      </w:r>
    </w:p>
    <w:p w14:paraId="72EC93EE" w14:textId="77777777" w:rsidR="00147D94" w:rsidRPr="00147D94" w:rsidRDefault="00147D94" w:rsidP="00147D94">
      <w:pPr>
        <w:pStyle w:val="CodePACKT"/>
      </w:pPr>
      <w:r w:rsidRPr="00147D94">
        <w:t xml:space="preserve">                         Version, </w:t>
      </w:r>
    </w:p>
    <w:p w14:paraId="78F3F497" w14:textId="77777777" w:rsidR="00147D94" w:rsidRPr="00147D94" w:rsidRDefault="00147D94" w:rsidP="00147D94">
      <w:pPr>
        <w:pStyle w:val="CodePACKT"/>
      </w:pPr>
      <w:r w:rsidRPr="00147D94">
        <w:t>                         SupportedFileExtensions,</w:t>
      </w:r>
    </w:p>
    <w:p w14:paraId="41FB2AAF" w14:textId="77777777" w:rsidR="00147D94" w:rsidRPr="00147D94" w:rsidRDefault="00147D94" w:rsidP="00147D94">
      <w:pPr>
        <w:pStyle w:val="CodePACKT"/>
      </w:pPr>
      <w:r w:rsidRPr="00147D94">
        <w:t>                         FromTrustedSource</w:t>
      </w:r>
    </w:p>
    <w:p w14:paraId="5BA14FB8" w14:textId="77777777" w:rsidR="00147D94" w:rsidRPr="00147D94" w:rsidRDefault="00147D94" w:rsidP="00147D94">
      <w:pPr>
        <w:pStyle w:val="CodePACKT"/>
      </w:pPr>
    </w:p>
    <w:p w14:paraId="567C1F02" w14:textId="3F324D17" w:rsidR="00147D94" w:rsidRPr="00147D94" w:rsidRDefault="00147D94" w:rsidP="00147D94">
      <w:pPr>
        <w:pStyle w:val="NumberedBulletPACKT"/>
        <w:rPr>
          <w:color w:val="000000"/>
          <w:lang w:val="en-GB" w:eastAsia="en-GB"/>
        </w:rPr>
      </w:pPr>
      <w:r w:rsidRPr="00147D94">
        <w:rPr>
          <w:lang w:val="en-GB" w:eastAsia="en-GB"/>
        </w:rPr>
        <w:t>Examining available Package Providers</w:t>
      </w:r>
    </w:p>
    <w:p w14:paraId="0CB40277" w14:textId="77777777" w:rsidR="00147D94" w:rsidRDefault="00147D94" w:rsidP="00147D94">
      <w:pPr>
        <w:pStyle w:val="CodePACKT"/>
      </w:pPr>
    </w:p>
    <w:p w14:paraId="72BE6F68" w14:textId="07C431B8" w:rsidR="00147D94" w:rsidRPr="00147D94" w:rsidRDefault="00147D94" w:rsidP="00147D94">
      <w:pPr>
        <w:pStyle w:val="CodePACKT"/>
      </w:pPr>
      <w:commentRangeStart w:id="71"/>
      <w:r w:rsidRPr="00147D94">
        <w:t>$PROVIDERS</w:t>
      </w:r>
      <w:commentRangeEnd w:id="71"/>
      <w:r w:rsidR="007D1286">
        <w:rPr>
          <w:rStyle w:val="CommentReference"/>
          <w:rFonts w:ascii="Palatino" w:hAnsi="Palatino"/>
          <w:lang w:eastAsia="en-US"/>
        </w:rPr>
        <w:commentReference w:id="71"/>
      </w:r>
      <w:r w:rsidRPr="00147D94">
        <w:t xml:space="preserve"> = Find-PackageProvider</w:t>
      </w:r>
    </w:p>
    <w:p w14:paraId="0EC4E743" w14:textId="77777777" w:rsidR="00147D94" w:rsidRPr="00147D94" w:rsidRDefault="00147D94" w:rsidP="00147D94">
      <w:pPr>
        <w:pStyle w:val="CodePACKT"/>
      </w:pPr>
      <w:r w:rsidRPr="00147D94">
        <w:t>$PROVIDERS |</w:t>
      </w:r>
    </w:p>
    <w:p w14:paraId="32E8C032" w14:textId="77777777" w:rsidR="00147D94" w:rsidRPr="00147D94" w:rsidRDefault="00147D94" w:rsidP="00147D94">
      <w:pPr>
        <w:pStyle w:val="CodePACKT"/>
      </w:pPr>
      <w:r w:rsidRPr="00147D94">
        <w:t>    Select-Object -Property Name,Summary |</w:t>
      </w:r>
    </w:p>
    <w:p w14:paraId="26220340" w14:textId="77777777" w:rsidR="00147D94" w:rsidRPr="00147D94" w:rsidRDefault="00147D94" w:rsidP="00147D94">
      <w:pPr>
        <w:pStyle w:val="CodePACKT"/>
      </w:pPr>
      <w:r w:rsidRPr="00147D94">
        <w:t>      Format-Table -AutoSize -Wrap</w:t>
      </w:r>
    </w:p>
    <w:p w14:paraId="01E373DD" w14:textId="77777777" w:rsidR="00147D94" w:rsidRPr="00147D94" w:rsidRDefault="00147D94" w:rsidP="00147D94">
      <w:pPr>
        <w:pStyle w:val="CodePACKT"/>
      </w:pPr>
    </w:p>
    <w:p w14:paraId="0DE08EF3" w14:textId="59435CFC" w:rsidR="00147D94" w:rsidRPr="00147D94" w:rsidRDefault="00147D94" w:rsidP="00147D94">
      <w:pPr>
        <w:pStyle w:val="NumberedBulletPACKT"/>
        <w:rPr>
          <w:color w:val="000000"/>
          <w:lang w:val="en-GB" w:eastAsia="en-GB"/>
        </w:rPr>
      </w:pPr>
      <w:r w:rsidRPr="00147D94">
        <w:rPr>
          <w:lang w:val="en-GB" w:eastAsia="en-GB"/>
        </w:rPr>
        <w:t>Discovering and counting available packages</w:t>
      </w:r>
    </w:p>
    <w:p w14:paraId="738AD8EB" w14:textId="77777777" w:rsidR="00147D94" w:rsidRDefault="00147D94" w:rsidP="00147D94">
      <w:pPr>
        <w:pStyle w:val="CodePACKT"/>
      </w:pPr>
    </w:p>
    <w:p w14:paraId="7AD8B374" w14:textId="08530245" w:rsidR="00147D94" w:rsidRPr="00147D94" w:rsidRDefault="00147D94" w:rsidP="00147D94">
      <w:pPr>
        <w:pStyle w:val="CodePACKT"/>
      </w:pPr>
      <w:r w:rsidRPr="00147D94">
        <w:t>$PACKAGES = Find-Package</w:t>
      </w:r>
    </w:p>
    <w:p w14:paraId="66695C4E" w14:textId="77777777" w:rsidR="00147D94" w:rsidRPr="00147D94" w:rsidRDefault="00147D94" w:rsidP="00147D94">
      <w:pPr>
        <w:pStyle w:val="CodePACKT"/>
      </w:pPr>
      <w:commentRangeStart w:id="72"/>
      <w:r w:rsidRPr="00147D94">
        <w:rPr>
          <w:color w:val="A31515"/>
        </w:rPr>
        <w:t>"</w:t>
      </w:r>
      <w:r w:rsidRPr="00063798">
        <w:rPr>
          <w:rStyle w:val="CodeInTextPACKT"/>
        </w:rPr>
        <w:t>Discovered {0:N0} packages"</w:t>
      </w:r>
      <w:r w:rsidRPr="00147D94">
        <w:t xml:space="preserve"> -f $PACKAGES.Count</w:t>
      </w:r>
      <w:commentRangeEnd w:id="72"/>
      <w:r w:rsidR="00306871">
        <w:rPr>
          <w:rStyle w:val="CommentReference"/>
          <w:rFonts w:ascii="Palatino" w:hAnsi="Palatino"/>
          <w:lang w:eastAsia="en-US"/>
        </w:rPr>
        <w:commentReference w:id="72"/>
      </w:r>
    </w:p>
    <w:p w14:paraId="7306FD37" w14:textId="77777777" w:rsidR="00147D94" w:rsidRPr="00147D94" w:rsidRDefault="00147D94" w:rsidP="00147D94">
      <w:pPr>
        <w:pStyle w:val="CodePACKT"/>
      </w:pPr>
    </w:p>
    <w:p w14:paraId="6E2D21DC" w14:textId="4FE5BE71" w:rsidR="00147D94" w:rsidRPr="00147D94" w:rsidRDefault="00147D94" w:rsidP="00063798">
      <w:pPr>
        <w:pStyle w:val="NumberedBulletPACKT"/>
        <w:rPr>
          <w:color w:val="000000"/>
          <w:lang w:val="en-GB" w:eastAsia="en-GB"/>
        </w:rPr>
      </w:pPr>
      <w:r w:rsidRPr="00147D94">
        <w:rPr>
          <w:lang w:val="en-GB" w:eastAsia="en-GB"/>
        </w:rPr>
        <w:t xml:space="preserve">Showing </w:t>
      </w:r>
      <w:r w:rsidR="00063798">
        <w:rPr>
          <w:lang w:val="en-GB" w:eastAsia="en-GB"/>
        </w:rPr>
        <w:t xml:space="preserve">the </w:t>
      </w:r>
      <w:r w:rsidRPr="00147D94">
        <w:rPr>
          <w:lang w:val="en-GB" w:eastAsia="en-GB"/>
        </w:rPr>
        <w:t>first 5 packages discovered</w:t>
      </w:r>
    </w:p>
    <w:p w14:paraId="7782E475" w14:textId="77777777" w:rsidR="00063798" w:rsidRDefault="00063798" w:rsidP="00063798">
      <w:pPr>
        <w:pStyle w:val="CodePACKT"/>
      </w:pPr>
    </w:p>
    <w:p w14:paraId="5478F0ED" w14:textId="7AC520A9" w:rsidR="00147D94" w:rsidRPr="00147D94" w:rsidRDefault="00147D94" w:rsidP="00063798">
      <w:pPr>
        <w:pStyle w:val="CodePACKT"/>
      </w:pPr>
      <w:commentRangeStart w:id="73"/>
      <w:r w:rsidRPr="00147D94">
        <w:t xml:space="preserve">$PACKAGES </w:t>
      </w:r>
      <w:commentRangeEnd w:id="73"/>
      <w:r w:rsidR="00D935C2">
        <w:rPr>
          <w:rStyle w:val="CommentReference"/>
          <w:rFonts w:ascii="Palatino" w:hAnsi="Palatino"/>
          <w:lang w:eastAsia="en-US"/>
        </w:rPr>
        <w:commentReference w:id="73"/>
      </w:r>
      <w:r w:rsidRPr="00147D94">
        <w:t>|</w:t>
      </w:r>
    </w:p>
    <w:p w14:paraId="3EBFA59D" w14:textId="77777777" w:rsidR="00147D94" w:rsidRPr="00147D94" w:rsidRDefault="00147D94" w:rsidP="00063798">
      <w:pPr>
        <w:pStyle w:val="CodePACKT"/>
      </w:pPr>
      <w:r w:rsidRPr="00147D94">
        <w:t xml:space="preserve">    Select-Object -First </w:t>
      </w:r>
      <w:r w:rsidRPr="00147D94">
        <w:rPr>
          <w:color w:val="098658"/>
        </w:rPr>
        <w:t>5</w:t>
      </w:r>
      <w:r w:rsidRPr="00147D94">
        <w:t xml:space="preserve"> |</w:t>
      </w:r>
    </w:p>
    <w:p w14:paraId="594158FE" w14:textId="77777777" w:rsidR="00147D94" w:rsidRPr="00147D94" w:rsidRDefault="00147D94" w:rsidP="00063798">
      <w:pPr>
        <w:pStyle w:val="CodePACKT"/>
      </w:pPr>
      <w:r w:rsidRPr="00147D94">
        <w:t>      Format-Table -AutoSize -Wrap</w:t>
      </w:r>
    </w:p>
    <w:p w14:paraId="3AFFE3C3" w14:textId="77777777" w:rsidR="00147D94" w:rsidRPr="00147D94" w:rsidRDefault="00147D94" w:rsidP="00063798">
      <w:pPr>
        <w:pStyle w:val="CodePACKT"/>
      </w:pPr>
    </w:p>
    <w:p w14:paraId="05D1815E" w14:textId="37C0D12D" w:rsidR="00147D94" w:rsidRPr="00147D94" w:rsidRDefault="00147D94" w:rsidP="00063798">
      <w:pPr>
        <w:pStyle w:val="NumberedBulletPACKT"/>
        <w:rPr>
          <w:color w:val="000000"/>
          <w:lang w:val="en-GB" w:eastAsia="en-GB"/>
        </w:rPr>
      </w:pPr>
      <w:r w:rsidRPr="00147D94">
        <w:rPr>
          <w:lang w:val="en-GB" w:eastAsia="en-GB"/>
        </w:rPr>
        <w:t xml:space="preserve">Installing the </w:t>
      </w:r>
      <w:r w:rsidRPr="00063798">
        <w:rPr>
          <w:rStyle w:val="CodeInTextPACKT"/>
        </w:rPr>
        <w:t>ChocolateyGet</w:t>
      </w:r>
      <w:r w:rsidRPr="00147D94">
        <w:rPr>
          <w:lang w:val="en-GB" w:eastAsia="en-GB"/>
        </w:rPr>
        <w:t xml:space="preserve"> provider</w:t>
      </w:r>
    </w:p>
    <w:p w14:paraId="7387AEFF" w14:textId="77777777" w:rsidR="00063798" w:rsidRDefault="00063798" w:rsidP="00063798">
      <w:pPr>
        <w:pStyle w:val="CodePACKT"/>
      </w:pPr>
    </w:p>
    <w:p w14:paraId="515C983D" w14:textId="16E89423" w:rsidR="00147D94" w:rsidRPr="00147D94" w:rsidRDefault="00147D94" w:rsidP="00063798">
      <w:pPr>
        <w:pStyle w:val="CodePACKT"/>
      </w:pPr>
      <w:r w:rsidRPr="00147D94">
        <w:t>Install-PackageProvider -Name ChocolateyGet -Force |</w:t>
      </w:r>
    </w:p>
    <w:p w14:paraId="684932A0" w14:textId="77777777" w:rsidR="00147D94" w:rsidRPr="00147D94" w:rsidRDefault="00147D94" w:rsidP="00063798">
      <w:pPr>
        <w:pStyle w:val="CodePACKT"/>
      </w:pPr>
      <w:r w:rsidRPr="00147D94">
        <w:t>  Out-Null</w:t>
      </w:r>
    </w:p>
    <w:p w14:paraId="5B28157D" w14:textId="77777777" w:rsidR="00147D94" w:rsidRPr="00147D94" w:rsidRDefault="00147D94" w:rsidP="00063798">
      <w:pPr>
        <w:pStyle w:val="CodePACKT"/>
      </w:pPr>
    </w:p>
    <w:p w14:paraId="2BCD55CC" w14:textId="675A7136" w:rsidR="00147D94" w:rsidRPr="00147D94" w:rsidRDefault="00147D94" w:rsidP="00063798">
      <w:pPr>
        <w:pStyle w:val="NumberedBulletPACKT"/>
        <w:rPr>
          <w:color w:val="000000"/>
          <w:lang w:val="en-GB" w:eastAsia="en-GB"/>
        </w:rPr>
      </w:pPr>
      <w:r w:rsidRPr="00147D94">
        <w:rPr>
          <w:lang w:val="en-GB" w:eastAsia="en-GB"/>
        </w:rPr>
        <w:t xml:space="preserve">Verifying </w:t>
      </w:r>
      <w:r w:rsidRPr="00063798">
        <w:rPr>
          <w:rStyle w:val="CodeInTextPACKT"/>
        </w:rPr>
        <w:t>ChocolateyGet</w:t>
      </w:r>
      <w:r w:rsidRPr="00147D94">
        <w:rPr>
          <w:lang w:val="en-GB" w:eastAsia="en-GB"/>
        </w:rPr>
        <w:t xml:space="preserve"> is in the list of installed providers</w:t>
      </w:r>
    </w:p>
    <w:p w14:paraId="6206C6B3" w14:textId="77777777" w:rsidR="00063798" w:rsidRDefault="00063798" w:rsidP="00063798">
      <w:pPr>
        <w:pStyle w:val="CodePACKT"/>
      </w:pPr>
    </w:p>
    <w:p w14:paraId="7F613079" w14:textId="51771FAB" w:rsidR="00147D94" w:rsidRPr="00147D94" w:rsidRDefault="00147D94" w:rsidP="00063798">
      <w:pPr>
        <w:pStyle w:val="CodePACKT"/>
      </w:pPr>
      <w:r w:rsidRPr="00147D94">
        <w:t>Import-PackageProvider -Name ChocolateyGet</w:t>
      </w:r>
    </w:p>
    <w:p w14:paraId="4E8D8918" w14:textId="77777777" w:rsidR="00147D94" w:rsidRPr="00147D94" w:rsidRDefault="00147D94" w:rsidP="00063798">
      <w:pPr>
        <w:pStyle w:val="CodePACKT"/>
      </w:pPr>
      <w:r w:rsidRPr="00147D94">
        <w:t>Get-PackageProvider -ListAvailable |</w:t>
      </w:r>
    </w:p>
    <w:p w14:paraId="26D1305E" w14:textId="77777777" w:rsidR="00147D94" w:rsidRPr="00147D94" w:rsidRDefault="00147D94" w:rsidP="00063798">
      <w:pPr>
        <w:pStyle w:val="CodePACKT"/>
      </w:pPr>
      <w:r w:rsidRPr="00147D94">
        <w:t>  Select-Object -Property Name,Version</w:t>
      </w:r>
    </w:p>
    <w:p w14:paraId="42394709" w14:textId="77777777" w:rsidR="00147D94" w:rsidRPr="00147D94" w:rsidRDefault="00147D94" w:rsidP="00063798">
      <w:pPr>
        <w:pStyle w:val="CodePACKT"/>
      </w:pPr>
    </w:p>
    <w:p w14:paraId="2A6709A6" w14:textId="47A41E6B" w:rsidR="00147D94" w:rsidRPr="00147D94" w:rsidRDefault="00147D94" w:rsidP="00063798">
      <w:pPr>
        <w:pStyle w:val="NumberedBulletPACKT"/>
        <w:rPr>
          <w:color w:val="000000"/>
          <w:lang w:val="en-GB" w:eastAsia="en-GB"/>
        </w:rPr>
      </w:pPr>
      <w:r w:rsidRPr="00147D94">
        <w:rPr>
          <w:lang w:val="en-GB" w:eastAsia="en-GB"/>
        </w:rPr>
        <w:t xml:space="preserve">Discovering Packages using the </w:t>
      </w:r>
      <w:r w:rsidRPr="00063798">
        <w:rPr>
          <w:rStyle w:val="CodeInTextPACKT"/>
        </w:rPr>
        <w:t>ChocolateyGet</w:t>
      </w:r>
      <w:r w:rsidRPr="00147D94">
        <w:rPr>
          <w:lang w:val="en-GB" w:eastAsia="en-GB"/>
        </w:rPr>
        <w:t xml:space="preserve"> provider</w:t>
      </w:r>
    </w:p>
    <w:p w14:paraId="77CED24A" w14:textId="77777777" w:rsidR="00063798" w:rsidRPr="00063798" w:rsidRDefault="00063798" w:rsidP="00063798">
      <w:pPr>
        <w:pStyle w:val="CodePACKT"/>
        <w:rPr>
          <w:rStyle w:val="CodeInTextPACKT"/>
        </w:rPr>
      </w:pPr>
    </w:p>
    <w:p w14:paraId="4DE9F5ED" w14:textId="3E8E653E" w:rsidR="00147D94" w:rsidRPr="00063798" w:rsidRDefault="00147D94" w:rsidP="00063798">
      <w:pPr>
        <w:pStyle w:val="CodePACKT"/>
        <w:rPr>
          <w:rStyle w:val="CodeInTextPACKT"/>
        </w:rPr>
      </w:pPr>
      <w:commentRangeStart w:id="74"/>
      <w:r w:rsidRPr="00063798">
        <w:rPr>
          <w:rStyle w:val="CodeInTextPACKT"/>
        </w:rPr>
        <w:t>$CPackages</w:t>
      </w:r>
      <w:commentRangeEnd w:id="74"/>
      <w:r w:rsidR="006A3351">
        <w:rPr>
          <w:rStyle w:val="CommentReference"/>
          <w:rFonts w:ascii="Palatino" w:hAnsi="Palatino"/>
          <w:lang w:eastAsia="en-US"/>
        </w:rPr>
        <w:commentReference w:id="74"/>
      </w:r>
      <w:r w:rsidRPr="00063798">
        <w:rPr>
          <w:rStyle w:val="CodeInTextPACKT"/>
        </w:rPr>
        <w:t xml:space="preserve"> = Find-Package -ProviderName ChocolateyGet -Name *</w:t>
      </w:r>
    </w:p>
    <w:p w14:paraId="238C7006" w14:textId="77777777" w:rsidR="00147D94" w:rsidRPr="00063798" w:rsidRDefault="00147D94" w:rsidP="00063798">
      <w:pPr>
        <w:pStyle w:val="CodePACKT"/>
        <w:rPr>
          <w:rStyle w:val="CodeInTextPACKT"/>
        </w:rPr>
      </w:pPr>
      <w:r w:rsidRPr="00063798">
        <w:rPr>
          <w:rStyle w:val="CodeInTextPACKT"/>
        </w:rPr>
        <w:t>"$($CPackages.Count) packages available via ChocolateyGet"</w:t>
      </w:r>
    </w:p>
    <w:p w14:paraId="28CEA08D" w14:textId="77777777" w:rsidR="00987230" w:rsidRDefault="00987230" w:rsidP="00987230">
      <w:pPr>
        <w:pStyle w:val="Heading2"/>
        <w:numPr>
          <w:ilvl w:val="1"/>
          <w:numId w:val="3"/>
        </w:numPr>
        <w:tabs>
          <w:tab w:val="left" w:pos="0"/>
        </w:tabs>
      </w:pPr>
      <w:r>
        <w:t>How it works...</w:t>
      </w:r>
    </w:p>
    <w:p w14:paraId="19F21080" w14:textId="2A934970" w:rsidR="00987230" w:rsidRDefault="00987230" w:rsidP="00987230">
      <w:pPr>
        <w:pStyle w:val="NormalPACKT"/>
      </w:pPr>
      <w:r w:rsidRPr="004008BB">
        <w:t xml:space="preserve">In </w:t>
      </w:r>
      <w:r w:rsidRPr="008E6477">
        <w:rPr>
          <w:rStyle w:val="ItalicsPACKT"/>
        </w:rPr>
        <w:t>step 1</w:t>
      </w:r>
      <w:r>
        <w:t xml:space="preserve">, you </w:t>
      </w:r>
      <w:r w:rsidR="00063798">
        <w:t xml:space="preserve">use </w:t>
      </w:r>
      <w:r w:rsidR="00063798" w:rsidRPr="00063798">
        <w:rPr>
          <w:rStyle w:val="CodeInTextPACKT"/>
        </w:rPr>
        <w:t>Get-Command</w:t>
      </w:r>
      <w:r w:rsidR="00063798">
        <w:t xml:space="preserve"> to discover the cmdlets in the </w:t>
      </w:r>
      <w:r w:rsidR="00063798" w:rsidRPr="00713FF9">
        <w:rPr>
          <w:rStyle w:val="CodeInTextPACKT"/>
        </w:rPr>
        <w:t>PackageManagement</w:t>
      </w:r>
      <w:r w:rsidR="00063798">
        <w:t xml:space="preserve"> module, </w:t>
      </w:r>
      <w:r w:rsidR="007715D3">
        <w:t>with</w:t>
      </w:r>
      <w:r w:rsidR="00063798">
        <w:t xml:space="preserve"> output like this:</w:t>
      </w:r>
    </w:p>
    <w:p w14:paraId="766FB8B7" w14:textId="4C79068E" w:rsidR="00987230" w:rsidRPr="00713FF9" w:rsidRDefault="00713FF9" w:rsidP="00987230">
      <w:pPr>
        <w:pStyle w:val="FigurePACKT"/>
        <w:rPr>
          <w:lang w:val="en-US"/>
        </w:rPr>
      </w:pPr>
      <w:r>
        <w:rPr>
          <w:noProof/>
        </w:rPr>
        <w:drawing>
          <wp:inline distT="0" distB="0" distL="0" distR="0" wp14:anchorId="59FD5C63" wp14:editId="38832C96">
            <wp:extent cx="3864229" cy="2450142"/>
            <wp:effectExtent l="0" t="0" r="31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6776" cy="2451757"/>
                    </a:xfrm>
                    <a:prstGeom prst="rect">
                      <a:avLst/>
                    </a:prstGeom>
                  </pic:spPr>
                </pic:pic>
              </a:graphicData>
            </a:graphic>
          </wp:inline>
        </w:drawing>
      </w:r>
    </w:p>
    <w:p w14:paraId="370E49DB" w14:textId="2124FE26" w:rsidR="00987230" w:rsidRPr="00D81E1D" w:rsidRDefault="00987230">
      <w:pPr>
        <w:pStyle w:val="FigureCaptionPACKT"/>
        <w:pPrChange w:id="75" w:author="Liam Draper" w:date="2022-07-04T22:52:00Z">
          <w:pPr>
            <w:pStyle w:val="FigurePACKT"/>
          </w:pPr>
        </w:pPrChange>
      </w:pPr>
      <w:r w:rsidRPr="00D81E1D">
        <w:t xml:space="preserve">Figure </w:t>
      </w:r>
      <w:ins w:id="76" w:author="Liam Draper" w:date="2022-07-04T22:52:00Z">
        <w:r w:rsidR="0088669D">
          <w:t>2</w:t>
        </w:r>
      </w:ins>
      <w:del w:id="77" w:author="Liam Draper" w:date="2022-07-04T22:52:00Z">
        <w:r w:rsidRPr="00D81E1D" w:rsidDel="0088669D">
          <w:delText>1</w:delText>
        </w:r>
      </w:del>
      <w:r w:rsidRPr="00D81E1D">
        <w:t>.</w:t>
      </w:r>
      <w:r w:rsidR="00713FF9">
        <w:t>17</w:t>
      </w:r>
      <w:r w:rsidRPr="00D81E1D">
        <w:t>: The PowerShell 7 console</w:t>
      </w:r>
    </w:p>
    <w:p w14:paraId="3A341653" w14:textId="004778B9" w:rsidR="00987230" w:rsidRDefault="00987230" w:rsidP="00987230">
      <w:pPr>
        <w:pStyle w:val="LayoutInformationPACKT"/>
        <w:rPr>
          <w:noProof/>
        </w:rPr>
      </w:pPr>
      <w:r w:rsidRPr="00023EAD">
        <w:rPr>
          <w:noProof/>
        </w:rPr>
        <w:t xml:space="preserve">  </w:t>
      </w:r>
      <w:r>
        <w:rPr>
          <w:noProof/>
        </w:rPr>
        <w:t xml:space="preserve"> </w:t>
      </w:r>
      <w:r>
        <w:t xml:space="preserve">Insert image </w:t>
      </w:r>
      <w:r>
        <w:rPr>
          <w:noProof/>
        </w:rPr>
        <w:t>B</w:t>
      </w:r>
      <w:r w:rsidR="0045154C" w:rsidRPr="0045154C">
        <w:rPr>
          <w:noProof/>
        </w:rPr>
        <w:t>18878</w:t>
      </w:r>
      <w:r>
        <w:rPr>
          <w:noProof/>
        </w:rPr>
        <w:t>_01</w:t>
      </w:r>
      <w:r w:rsidRPr="00023EAD">
        <w:rPr>
          <w:noProof/>
        </w:rPr>
        <w:t>_</w:t>
      </w:r>
      <w:r w:rsidR="00713FF9">
        <w:rPr>
          <w:noProof/>
        </w:rPr>
        <w:t>17</w:t>
      </w:r>
      <w:r>
        <w:rPr>
          <w:noProof/>
        </w:rPr>
        <w:t>.png</w:t>
      </w:r>
    </w:p>
    <w:p w14:paraId="56844A54" w14:textId="0CA5040E" w:rsidR="00461125" w:rsidRDefault="00987230" w:rsidP="00987230">
      <w:pPr>
        <w:pStyle w:val="NumberedBulletPACKT"/>
        <w:numPr>
          <w:ilvl w:val="0"/>
          <w:numId w:val="0"/>
        </w:numPr>
        <w:ind w:left="-3"/>
      </w:pPr>
      <w:r>
        <w:t xml:space="preserve">In </w:t>
      </w:r>
      <w:r w:rsidR="00BC5F1F" w:rsidRPr="00461125">
        <w:rPr>
          <w:rStyle w:val="ItalicsPACKT"/>
        </w:rPr>
        <w:t>step 2</w:t>
      </w:r>
      <w:r w:rsidR="00BC5F1F">
        <w:t xml:space="preserve">, </w:t>
      </w:r>
      <w:r w:rsidR="00461125">
        <w:t xml:space="preserve">you use the </w:t>
      </w:r>
      <w:r w:rsidR="00461125" w:rsidRPr="00461125">
        <w:rPr>
          <w:rStyle w:val="CodeInTextPACKT"/>
        </w:rPr>
        <w:t>Get-PackageProvider</w:t>
      </w:r>
      <w:r w:rsidR="00461125">
        <w:t xml:space="preserve"> cmdlet to view the package providers that you have loaded and imported, with output like this:</w:t>
      </w:r>
    </w:p>
    <w:p w14:paraId="31994150" w14:textId="6029F1E7" w:rsidR="00461125" w:rsidRDefault="00461125" w:rsidP="00461125">
      <w:pPr>
        <w:pStyle w:val="FigurePACKT"/>
      </w:pPr>
      <w:r>
        <w:rPr>
          <w:noProof/>
        </w:rPr>
        <w:drawing>
          <wp:inline distT="0" distB="0" distL="0" distR="0" wp14:anchorId="44322174" wp14:editId="791993D4">
            <wp:extent cx="4172621" cy="16411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4835" cy="1645930"/>
                    </a:xfrm>
                    <a:prstGeom prst="rect">
                      <a:avLst/>
                    </a:prstGeom>
                  </pic:spPr>
                </pic:pic>
              </a:graphicData>
            </a:graphic>
          </wp:inline>
        </w:drawing>
      </w:r>
    </w:p>
    <w:p w14:paraId="5C80346B" w14:textId="658C582E" w:rsidR="00461125" w:rsidRPr="00D81E1D" w:rsidRDefault="00461125">
      <w:pPr>
        <w:pStyle w:val="FigureCaptionPACKT"/>
        <w:pPrChange w:id="78" w:author="Liam Draper" w:date="2022-07-04T22:52:00Z">
          <w:pPr>
            <w:pStyle w:val="FigurePACKT"/>
          </w:pPr>
        </w:pPrChange>
      </w:pPr>
      <w:r w:rsidRPr="00D81E1D">
        <w:t xml:space="preserve">Figure </w:t>
      </w:r>
      <w:ins w:id="79" w:author="Liam Draper" w:date="2022-07-04T22:53:00Z">
        <w:r w:rsidR="0088669D">
          <w:t>2</w:t>
        </w:r>
      </w:ins>
      <w:del w:id="80" w:author="Liam Draper" w:date="2022-07-04T22:53:00Z">
        <w:r w:rsidRPr="00D81E1D" w:rsidDel="0088669D">
          <w:delText>1</w:delText>
        </w:r>
      </w:del>
      <w:r w:rsidRPr="00D81E1D">
        <w:t>.</w:t>
      </w:r>
      <w:r>
        <w:t>18</w:t>
      </w:r>
      <w:r w:rsidRPr="00D81E1D">
        <w:t xml:space="preserve">: </w:t>
      </w:r>
      <w:r>
        <w:t>Reviewing installed package providers</w:t>
      </w:r>
    </w:p>
    <w:p w14:paraId="3D67E74E" w14:textId="1B0BE7DA" w:rsidR="00461125" w:rsidRDefault="00461125" w:rsidP="00461125">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18.png</w:t>
      </w:r>
    </w:p>
    <w:p w14:paraId="09CB6F79" w14:textId="1679E85D" w:rsidR="00461125" w:rsidRDefault="00461125" w:rsidP="00987230">
      <w:pPr>
        <w:pStyle w:val="NumberedBulletPACKT"/>
        <w:numPr>
          <w:ilvl w:val="0"/>
          <w:numId w:val="0"/>
        </w:numPr>
        <w:ind w:left="-3"/>
      </w:pPr>
      <w:r>
        <w:t xml:space="preserve">In </w:t>
      </w:r>
      <w:r w:rsidRPr="00461125">
        <w:rPr>
          <w:rStyle w:val="ItalicsPACKT"/>
        </w:rPr>
        <w:t>step 3</w:t>
      </w:r>
      <w:r>
        <w:t xml:space="preserve">, you use the </w:t>
      </w:r>
      <w:r w:rsidRPr="00461125">
        <w:rPr>
          <w:rStyle w:val="CodeInTextPACKT"/>
        </w:rPr>
        <w:t>Find-PackageProviders</w:t>
      </w:r>
      <w:r>
        <w:t xml:space="preserve"> cmdlet to find additional package providers. The output looks like this:</w:t>
      </w:r>
    </w:p>
    <w:p w14:paraId="361FA16D" w14:textId="4FCBC96B" w:rsidR="00461125" w:rsidRDefault="000F6BB8" w:rsidP="000F6BB8">
      <w:pPr>
        <w:pStyle w:val="FigurePACKT"/>
      </w:pPr>
      <w:r>
        <w:rPr>
          <w:noProof/>
        </w:rPr>
        <w:drawing>
          <wp:inline distT="0" distB="0" distL="0" distR="0" wp14:anchorId="57FAFC17" wp14:editId="6F08A9B1">
            <wp:extent cx="4118841" cy="23624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5748" cy="2366385"/>
                    </a:xfrm>
                    <a:prstGeom prst="rect">
                      <a:avLst/>
                    </a:prstGeom>
                  </pic:spPr>
                </pic:pic>
              </a:graphicData>
            </a:graphic>
          </wp:inline>
        </w:drawing>
      </w:r>
    </w:p>
    <w:p w14:paraId="3EDCE3C8" w14:textId="2645F1C7" w:rsidR="00461125" w:rsidRPr="00D81E1D" w:rsidRDefault="00461125">
      <w:pPr>
        <w:pStyle w:val="FigureCaptionPACKT"/>
        <w:pPrChange w:id="81" w:author="Liam Draper" w:date="2022-07-04T22:53:00Z">
          <w:pPr>
            <w:pStyle w:val="FigurePACKT"/>
          </w:pPr>
        </w:pPrChange>
      </w:pPr>
      <w:r w:rsidRPr="00D81E1D">
        <w:t xml:space="preserve">Figure </w:t>
      </w:r>
      <w:ins w:id="82" w:author="Liam Draper" w:date="2022-07-04T22:53:00Z">
        <w:r w:rsidR="0088669D">
          <w:t>2</w:t>
        </w:r>
      </w:ins>
      <w:del w:id="83" w:author="Liam Draper" w:date="2022-07-04T22:53:00Z">
        <w:r w:rsidRPr="00D81E1D" w:rsidDel="0088669D">
          <w:delText>1</w:delText>
        </w:r>
      </w:del>
      <w:r w:rsidRPr="00D81E1D">
        <w:t>.</w:t>
      </w:r>
      <w:r>
        <w:t>19</w:t>
      </w:r>
      <w:r w:rsidRPr="00D81E1D">
        <w:t xml:space="preserve">: </w:t>
      </w:r>
      <w:r>
        <w:t>Discovering additional package providers</w:t>
      </w:r>
    </w:p>
    <w:p w14:paraId="3B1B387D" w14:textId="17B8034B" w:rsidR="00461125" w:rsidRDefault="00461125" w:rsidP="00461125">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19.png</w:t>
      </w:r>
    </w:p>
    <w:p w14:paraId="42EBE902" w14:textId="576825E5" w:rsidR="00987230" w:rsidRDefault="000F6BB8" w:rsidP="00987230">
      <w:pPr>
        <w:pStyle w:val="NumberedBulletPACKT"/>
        <w:numPr>
          <w:ilvl w:val="0"/>
          <w:numId w:val="0"/>
        </w:numPr>
        <w:ind w:left="-3"/>
      </w:pPr>
      <w:r>
        <w:t xml:space="preserve">You can use the </w:t>
      </w:r>
      <w:r w:rsidRPr="000F6BB8">
        <w:rPr>
          <w:rStyle w:val="CodeInTextPACKT"/>
        </w:rPr>
        <w:t>Find-Package</w:t>
      </w:r>
      <w:r>
        <w:t xml:space="preserve"> cmdlet to discover packages which you can download, install, and use. In </w:t>
      </w:r>
      <w:r w:rsidRPr="000F6BB8">
        <w:rPr>
          <w:rStyle w:val="ItalicsPACKT"/>
        </w:rPr>
        <w:t>step 4</w:t>
      </w:r>
      <w:r>
        <w:t>, you discover packages available with output that resembles this:</w:t>
      </w:r>
    </w:p>
    <w:p w14:paraId="51829523" w14:textId="4B5192FA" w:rsidR="000F6BB8" w:rsidRDefault="001410A9" w:rsidP="001410A9">
      <w:pPr>
        <w:pStyle w:val="FigurePACKT"/>
      </w:pPr>
      <w:r>
        <w:rPr>
          <w:noProof/>
        </w:rPr>
        <w:drawing>
          <wp:inline distT="0" distB="0" distL="0" distR="0" wp14:anchorId="138057AA" wp14:editId="7E5E0719">
            <wp:extent cx="3797820" cy="93116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0348" cy="936688"/>
                    </a:xfrm>
                    <a:prstGeom prst="rect">
                      <a:avLst/>
                    </a:prstGeom>
                  </pic:spPr>
                </pic:pic>
              </a:graphicData>
            </a:graphic>
          </wp:inline>
        </w:drawing>
      </w:r>
    </w:p>
    <w:p w14:paraId="6F8B6FFA" w14:textId="2E15D2CA" w:rsidR="000F6BB8" w:rsidRPr="00D81E1D" w:rsidRDefault="000F6BB8">
      <w:pPr>
        <w:pStyle w:val="FigureCaptionPACKT"/>
        <w:pPrChange w:id="84" w:author="Liam Draper" w:date="2022-07-04T22:53:00Z">
          <w:pPr>
            <w:pStyle w:val="FigurePACKT"/>
          </w:pPr>
        </w:pPrChange>
      </w:pPr>
      <w:r w:rsidRPr="00D81E1D">
        <w:t xml:space="preserve">Figure </w:t>
      </w:r>
      <w:del w:id="85" w:author="Liam Draper" w:date="2022-07-04T22:53:00Z">
        <w:r w:rsidRPr="00D81E1D" w:rsidDel="0088669D">
          <w:delText>1</w:delText>
        </w:r>
      </w:del>
      <w:ins w:id="86" w:author="Liam Draper" w:date="2022-07-04T22:53:00Z">
        <w:r w:rsidR="0088669D">
          <w:t>2</w:t>
        </w:r>
      </w:ins>
      <w:r w:rsidRPr="00D81E1D">
        <w:t>.</w:t>
      </w:r>
      <w:r>
        <w:t>20</w:t>
      </w:r>
      <w:r w:rsidRPr="00D81E1D">
        <w:t xml:space="preserve">: </w:t>
      </w:r>
      <w:r>
        <w:t>Counting available packages</w:t>
      </w:r>
    </w:p>
    <w:p w14:paraId="5353BF15" w14:textId="3A11B483" w:rsidR="000F6BB8" w:rsidRDefault="000F6BB8" w:rsidP="000F6BB8">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20.png</w:t>
      </w:r>
    </w:p>
    <w:p w14:paraId="3156F1EA" w14:textId="6105BD03" w:rsidR="000F6BB8" w:rsidRDefault="001410A9" w:rsidP="00987230">
      <w:pPr>
        <w:pStyle w:val="NumberedBulletPACKT"/>
        <w:numPr>
          <w:ilvl w:val="0"/>
          <w:numId w:val="0"/>
        </w:numPr>
        <w:ind w:left="-3"/>
      </w:pPr>
      <w:r>
        <w:t xml:space="preserve">In </w:t>
      </w:r>
      <w:r w:rsidRPr="001410A9">
        <w:rPr>
          <w:rStyle w:val="ItalicsPACKT"/>
        </w:rPr>
        <w:t>step 5</w:t>
      </w:r>
      <w:r>
        <w:t>, you view the details of five (the first five) packages you discovered in the prior step. The output looks like this:</w:t>
      </w:r>
    </w:p>
    <w:p w14:paraId="44DEC953" w14:textId="389517A4" w:rsidR="001410A9" w:rsidRDefault="003266B7" w:rsidP="003266B7">
      <w:pPr>
        <w:pStyle w:val="FigurePACKT"/>
      </w:pPr>
      <w:r>
        <w:rPr>
          <w:noProof/>
        </w:rPr>
        <w:drawing>
          <wp:inline distT="0" distB="0" distL="0" distR="0" wp14:anchorId="4AB8C425" wp14:editId="16996E98">
            <wp:extent cx="4690257" cy="178911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7056" cy="1791708"/>
                    </a:xfrm>
                    <a:prstGeom prst="rect">
                      <a:avLst/>
                    </a:prstGeom>
                  </pic:spPr>
                </pic:pic>
              </a:graphicData>
            </a:graphic>
          </wp:inline>
        </w:drawing>
      </w:r>
    </w:p>
    <w:p w14:paraId="2BFC80C8" w14:textId="5C80C26C" w:rsidR="001410A9" w:rsidRPr="0088669D" w:rsidRDefault="001410A9">
      <w:pPr>
        <w:pStyle w:val="FigureCaptionPACKT"/>
        <w:rPr>
          <w:rStyle w:val="EmailPACKT"/>
          <w:rFonts w:ascii="Times New Roman" w:hAnsi="Times New Roman"/>
          <w:color w:val="auto"/>
          <w:sz w:val="16"/>
          <w:szCs w:val="16"/>
          <w:rPrChange w:id="87" w:author="Liam Draper" w:date="2022-07-04T22:54:00Z">
            <w:rPr/>
          </w:rPrChange>
        </w:rPr>
        <w:pPrChange w:id="88" w:author="Liam Draper" w:date="2022-07-04T22:54:00Z">
          <w:pPr>
            <w:pStyle w:val="FigurePACKT"/>
          </w:pPr>
        </w:pPrChange>
      </w:pPr>
      <w:r w:rsidRPr="0088669D">
        <w:rPr>
          <w:rStyle w:val="EmailPACKT"/>
          <w:rFonts w:ascii="Times New Roman" w:hAnsi="Times New Roman"/>
          <w:color w:val="auto"/>
          <w:sz w:val="16"/>
          <w:szCs w:val="16"/>
          <w:rPrChange w:id="89" w:author="Liam Draper" w:date="2022-07-04T22:54:00Z">
            <w:rPr/>
          </w:rPrChange>
        </w:rPr>
        <w:t xml:space="preserve">Figure </w:t>
      </w:r>
      <w:ins w:id="90" w:author="Liam Draper" w:date="2022-07-04T22:54:00Z">
        <w:r w:rsidR="0088669D">
          <w:rPr>
            <w:rStyle w:val="EmailPACKT"/>
            <w:rFonts w:ascii="Times New Roman" w:hAnsi="Times New Roman"/>
            <w:color w:val="auto"/>
            <w:sz w:val="16"/>
            <w:szCs w:val="16"/>
          </w:rPr>
          <w:t>2</w:t>
        </w:r>
      </w:ins>
      <w:del w:id="91" w:author="Liam Draper" w:date="2022-07-04T22:54:00Z">
        <w:r w:rsidRPr="0088669D" w:rsidDel="0088669D">
          <w:rPr>
            <w:rStyle w:val="EmailPACKT"/>
            <w:rFonts w:ascii="Times New Roman" w:hAnsi="Times New Roman"/>
            <w:color w:val="auto"/>
            <w:sz w:val="16"/>
            <w:szCs w:val="16"/>
            <w:rPrChange w:id="92" w:author="Liam Draper" w:date="2022-07-04T22:54:00Z">
              <w:rPr/>
            </w:rPrChange>
          </w:rPr>
          <w:delText>1</w:delText>
        </w:r>
      </w:del>
      <w:r w:rsidRPr="0088669D">
        <w:rPr>
          <w:rStyle w:val="EmailPACKT"/>
          <w:rFonts w:ascii="Times New Roman" w:hAnsi="Times New Roman"/>
          <w:color w:val="auto"/>
          <w:sz w:val="16"/>
          <w:szCs w:val="16"/>
          <w:rPrChange w:id="93" w:author="Liam Draper" w:date="2022-07-04T22:54:00Z">
            <w:rPr/>
          </w:rPrChange>
        </w:rPr>
        <w:t>.2</w:t>
      </w:r>
      <w:r w:rsidR="003266B7" w:rsidRPr="0088669D">
        <w:rPr>
          <w:rStyle w:val="EmailPACKT"/>
          <w:rFonts w:ascii="Times New Roman" w:hAnsi="Times New Roman"/>
          <w:color w:val="auto"/>
          <w:sz w:val="16"/>
          <w:szCs w:val="16"/>
          <w:rPrChange w:id="94" w:author="Liam Draper" w:date="2022-07-04T22:54:00Z">
            <w:rPr/>
          </w:rPrChange>
        </w:rPr>
        <w:t>1</w:t>
      </w:r>
      <w:r w:rsidRPr="0088669D">
        <w:rPr>
          <w:rStyle w:val="EmailPACKT"/>
          <w:rFonts w:ascii="Times New Roman" w:hAnsi="Times New Roman"/>
          <w:color w:val="auto"/>
          <w:sz w:val="16"/>
          <w:szCs w:val="16"/>
          <w:rPrChange w:id="95" w:author="Liam Draper" w:date="2022-07-04T22:54:00Z">
            <w:rPr/>
          </w:rPrChange>
        </w:rPr>
        <w:t xml:space="preserve">: </w:t>
      </w:r>
      <w:r w:rsidR="003266B7" w:rsidRPr="0088669D">
        <w:rPr>
          <w:rStyle w:val="EmailPACKT"/>
          <w:rFonts w:ascii="Times New Roman" w:hAnsi="Times New Roman"/>
          <w:color w:val="auto"/>
          <w:sz w:val="16"/>
          <w:szCs w:val="16"/>
          <w:rPrChange w:id="96" w:author="Liam Draper" w:date="2022-07-04T22:54:00Z">
            <w:rPr/>
          </w:rPrChange>
        </w:rPr>
        <w:t>Viewing package summaries</w:t>
      </w:r>
    </w:p>
    <w:p w14:paraId="10E5441D" w14:textId="3F88BE87" w:rsidR="001410A9" w:rsidRDefault="001410A9" w:rsidP="001410A9">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w:t>
      </w:r>
      <w:r w:rsidR="003266B7">
        <w:rPr>
          <w:noProof/>
        </w:rPr>
        <w:t>1</w:t>
      </w:r>
      <w:r>
        <w:rPr>
          <w:noProof/>
        </w:rPr>
        <w:t>.png</w:t>
      </w:r>
    </w:p>
    <w:p w14:paraId="00602DC3" w14:textId="6392CEC3" w:rsidR="003266B7" w:rsidRDefault="003266B7" w:rsidP="003266B7">
      <w:pPr>
        <w:pStyle w:val="NormalPACKT"/>
      </w:pPr>
      <w:r>
        <w:t xml:space="preserve">In </w:t>
      </w:r>
      <w:r w:rsidRPr="003266B7">
        <w:rPr>
          <w:rStyle w:val="ItalicsPACKT"/>
        </w:rPr>
        <w:t>step 6</w:t>
      </w:r>
      <w:r>
        <w:t xml:space="preserve">, you install a new package provider – the </w:t>
      </w:r>
      <w:r w:rsidRPr="003266B7">
        <w:rPr>
          <w:rStyle w:val="CodeInTextPACKT"/>
        </w:rPr>
        <w:t>ChocolateyGet</w:t>
      </w:r>
      <w:r>
        <w:t xml:space="preserve"> provider. This step produces no output. In </w:t>
      </w:r>
      <w:r w:rsidRPr="003266B7">
        <w:rPr>
          <w:rStyle w:val="ItalicsPACKT"/>
        </w:rPr>
        <w:t>step 7</w:t>
      </w:r>
      <w:r>
        <w:t>, you view the currently imported package providers, with output like this:</w:t>
      </w:r>
    </w:p>
    <w:p w14:paraId="60B0C405" w14:textId="38E23472" w:rsidR="003266B7" w:rsidRDefault="003266B7" w:rsidP="003266B7">
      <w:pPr>
        <w:pStyle w:val="FigurePACKT"/>
      </w:pPr>
      <w:r>
        <w:rPr>
          <w:noProof/>
        </w:rPr>
        <w:drawing>
          <wp:inline distT="0" distB="0" distL="0" distR="0" wp14:anchorId="5902C70A" wp14:editId="105E3DBB">
            <wp:extent cx="3741150" cy="129153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3815" cy="1299363"/>
                    </a:xfrm>
                    <a:prstGeom prst="rect">
                      <a:avLst/>
                    </a:prstGeom>
                  </pic:spPr>
                </pic:pic>
              </a:graphicData>
            </a:graphic>
          </wp:inline>
        </w:drawing>
      </w:r>
    </w:p>
    <w:p w14:paraId="7E996066" w14:textId="4A0E131E" w:rsidR="003266B7" w:rsidRPr="00D81E1D" w:rsidRDefault="003266B7">
      <w:pPr>
        <w:pStyle w:val="FigureCaptionPACKT"/>
        <w:pPrChange w:id="97" w:author="Liam Draper" w:date="2022-07-04T22:55:00Z">
          <w:pPr>
            <w:pStyle w:val="FigurePACKT"/>
          </w:pPr>
        </w:pPrChange>
      </w:pPr>
      <w:r w:rsidRPr="00D81E1D">
        <w:t xml:space="preserve">Figure </w:t>
      </w:r>
      <w:ins w:id="98" w:author="Liam Draper" w:date="2022-07-04T22:55:00Z">
        <w:r w:rsidR="0088669D">
          <w:t>2</w:t>
        </w:r>
      </w:ins>
      <w:del w:id="99" w:author="Liam Draper" w:date="2022-07-04T22:55:00Z">
        <w:r w:rsidRPr="00D81E1D" w:rsidDel="0088669D">
          <w:delText>1</w:delText>
        </w:r>
      </w:del>
      <w:r w:rsidRPr="00D81E1D">
        <w:t>.</w:t>
      </w:r>
      <w:r>
        <w:t>22</w:t>
      </w:r>
      <w:r w:rsidRPr="00D81E1D">
        <w:t xml:space="preserve">: </w:t>
      </w:r>
      <w:r>
        <w:t>Viewing package summaries</w:t>
      </w:r>
    </w:p>
    <w:p w14:paraId="5D1424AF" w14:textId="77836522" w:rsidR="003266B7" w:rsidRDefault="003266B7" w:rsidP="003266B7">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22.png</w:t>
      </w:r>
    </w:p>
    <w:p w14:paraId="221444A0" w14:textId="498A58BC" w:rsidR="003266B7" w:rsidRDefault="00C7727B" w:rsidP="003266B7">
      <w:pPr>
        <w:pStyle w:val="NormalPACKT"/>
      </w:pPr>
      <w:r>
        <w:t xml:space="preserve">In the final step in this recipe, </w:t>
      </w:r>
      <w:r w:rsidRPr="007C3188">
        <w:rPr>
          <w:rStyle w:val="ItalicsPACKT"/>
        </w:rPr>
        <w:t>step 8</w:t>
      </w:r>
      <w:r>
        <w:t xml:space="preserve">, you discover all the currently available packages you can download </w:t>
      </w:r>
      <w:r w:rsidR="00B271F9">
        <w:t>using t</w:t>
      </w:r>
      <w:r>
        <w:t xml:space="preserve">he </w:t>
      </w:r>
      <w:r w:rsidRPr="00B271F9">
        <w:rPr>
          <w:rStyle w:val="CodeInTextPACKT"/>
        </w:rPr>
        <w:t>ChocolatelyGet</w:t>
      </w:r>
      <w:r>
        <w:t xml:space="preserve"> package provider – the output looks like this:</w:t>
      </w:r>
    </w:p>
    <w:p w14:paraId="032EC0C2" w14:textId="0978B5F7" w:rsidR="00C7727B" w:rsidRDefault="001A07EE" w:rsidP="001A07EE">
      <w:pPr>
        <w:pStyle w:val="FigurePACKT"/>
      </w:pPr>
      <w:r>
        <w:rPr>
          <w:noProof/>
        </w:rPr>
        <w:drawing>
          <wp:inline distT="0" distB="0" distL="0" distR="0" wp14:anchorId="76E98431" wp14:editId="6E4D771D">
            <wp:extent cx="4933392" cy="81002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5829" cy="810425"/>
                    </a:xfrm>
                    <a:prstGeom prst="rect">
                      <a:avLst/>
                    </a:prstGeom>
                  </pic:spPr>
                </pic:pic>
              </a:graphicData>
            </a:graphic>
          </wp:inline>
        </w:drawing>
      </w:r>
    </w:p>
    <w:p w14:paraId="456802DB" w14:textId="2379D655" w:rsidR="00C7727B" w:rsidRPr="00D81E1D" w:rsidRDefault="00C7727B">
      <w:pPr>
        <w:pStyle w:val="FigureCaptionPACKT"/>
        <w:pPrChange w:id="100" w:author="Liam Draper" w:date="2022-07-04T22:56:00Z">
          <w:pPr>
            <w:pStyle w:val="FigurePACKT"/>
          </w:pPr>
        </w:pPrChange>
      </w:pPr>
      <w:r w:rsidRPr="00D81E1D">
        <w:t xml:space="preserve">Figure </w:t>
      </w:r>
      <w:ins w:id="101" w:author="Liam Draper" w:date="2022-07-04T22:56:00Z">
        <w:r w:rsidR="0088669D">
          <w:t>2</w:t>
        </w:r>
      </w:ins>
      <w:del w:id="102" w:author="Liam Draper" w:date="2022-07-04T22:56:00Z">
        <w:r w:rsidRPr="00D81E1D" w:rsidDel="0088669D">
          <w:delText>1</w:delText>
        </w:r>
      </w:del>
      <w:r w:rsidRPr="00D81E1D">
        <w:t>.</w:t>
      </w:r>
      <w:r>
        <w:t>2</w:t>
      </w:r>
      <w:r w:rsidR="00B271F9">
        <w:t>3</w:t>
      </w:r>
      <w:r w:rsidRPr="00D81E1D">
        <w:t xml:space="preserve">: </w:t>
      </w:r>
      <w:r w:rsidR="00B271F9">
        <w:t>Counting packages available via the ChocolateyGet provider</w:t>
      </w:r>
    </w:p>
    <w:p w14:paraId="42425F2E" w14:textId="51BE2CD1" w:rsidR="00C7727B" w:rsidRDefault="00C7727B" w:rsidP="00C7727B">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w:t>
      </w:r>
      <w:r w:rsidR="00B271F9">
        <w:rPr>
          <w:noProof/>
        </w:rPr>
        <w:t>3</w:t>
      </w:r>
      <w:r>
        <w:rPr>
          <w:noProof/>
        </w:rPr>
        <w:t>.png</w:t>
      </w:r>
    </w:p>
    <w:p w14:paraId="6F56D71A" w14:textId="77777777" w:rsidR="00987230" w:rsidRDefault="00987230" w:rsidP="00987230">
      <w:pPr>
        <w:pStyle w:val="Heading2"/>
      </w:pPr>
      <w:r>
        <w:t>There's more...</w:t>
      </w:r>
    </w:p>
    <w:p w14:paraId="58EF0077" w14:textId="3B0977E5" w:rsidR="000F6BB8" w:rsidRDefault="000F6BB8" w:rsidP="00987230">
      <w:pPr>
        <w:pStyle w:val="NumberedBulletPACKT"/>
        <w:numPr>
          <w:ilvl w:val="0"/>
          <w:numId w:val="0"/>
        </w:numPr>
        <w:ind w:left="-3"/>
        <w:rPr>
          <w:lang w:val="en-GB"/>
        </w:rPr>
      </w:pPr>
      <w:r>
        <w:rPr>
          <w:lang w:val="en-GB"/>
        </w:rPr>
        <w:t xml:space="preserve">In </w:t>
      </w:r>
      <w:r w:rsidRPr="000F6BB8">
        <w:rPr>
          <w:rStyle w:val="ItalicsPACKT"/>
        </w:rPr>
        <w:t>step 4,</w:t>
      </w:r>
      <w:r>
        <w:rPr>
          <w:lang w:val="en-GB"/>
        </w:rPr>
        <w:t xml:space="preserve"> you display a count of the packages available in the PS Gallery. </w:t>
      </w:r>
      <w:r w:rsidR="00C10004">
        <w:rPr>
          <w:lang w:val="en-GB"/>
        </w:rPr>
        <w:t>By the time you read this, the number of packages is certain to rise</w:t>
      </w:r>
      <w:r>
        <w:rPr>
          <w:lang w:val="en-GB"/>
        </w:rPr>
        <w:t xml:space="preserve">. Package authors in the community are constantly adding new and improved packages to the PS Gallery. At the same time, since some users may have developed some automation on top of older providers, these too remain in the PS Gallery. </w:t>
      </w:r>
    </w:p>
    <w:p w14:paraId="17F01C57" w14:textId="02F87690" w:rsidR="00B271F9" w:rsidRDefault="00B271F9" w:rsidP="00987230">
      <w:pPr>
        <w:pStyle w:val="NumberedBulletPACKT"/>
        <w:numPr>
          <w:ilvl w:val="0"/>
          <w:numId w:val="0"/>
        </w:numPr>
        <w:ind w:left="-3"/>
        <w:rPr>
          <w:lang w:val="en-GB"/>
        </w:rPr>
      </w:pPr>
      <w:r>
        <w:rPr>
          <w:lang w:val="en-GB"/>
        </w:rPr>
        <w:t xml:space="preserve">In </w:t>
      </w:r>
      <w:r w:rsidRPr="000F5591">
        <w:rPr>
          <w:rStyle w:val="ItalicsPACKT"/>
        </w:rPr>
        <w:t>step 7</w:t>
      </w:r>
      <w:r>
        <w:rPr>
          <w:lang w:val="en-GB"/>
        </w:rPr>
        <w:t xml:space="preserve">, you install the ChocolateyGet packaged provider. With this provider, you can discover and install packages from the Chocolatey repository in addition to the PowerShell gallery. In </w:t>
      </w:r>
      <w:r w:rsidR="00C10004">
        <w:rPr>
          <w:lang w:val="en-GB"/>
        </w:rPr>
        <w:t>C</w:t>
      </w:r>
      <w:r>
        <w:rPr>
          <w:lang w:val="en-GB"/>
        </w:rPr>
        <w:t xml:space="preserve">hapter 1, you </w:t>
      </w:r>
      <w:r w:rsidR="00C10004">
        <w:rPr>
          <w:lang w:val="en-GB"/>
        </w:rPr>
        <w:t xml:space="preserve">used </w:t>
      </w:r>
      <w:r>
        <w:rPr>
          <w:lang w:val="en-GB"/>
        </w:rPr>
        <w:t xml:space="preserve">the Chocolatey </w:t>
      </w:r>
      <w:r w:rsidR="000F5591">
        <w:rPr>
          <w:lang w:val="en-GB"/>
        </w:rPr>
        <w:t>command-line</w:t>
      </w:r>
      <w:r>
        <w:rPr>
          <w:lang w:val="en-GB"/>
        </w:rPr>
        <w:t xml:space="preserve"> tool</w:t>
      </w:r>
      <w:r w:rsidR="00C10004">
        <w:rPr>
          <w:lang w:val="en-GB"/>
        </w:rPr>
        <w:t xml:space="preserve"> while </w:t>
      </w:r>
      <w:r>
        <w:rPr>
          <w:lang w:val="en-GB"/>
        </w:rPr>
        <w:t xml:space="preserve">in </w:t>
      </w:r>
      <w:r w:rsidRPr="000F5591">
        <w:rPr>
          <w:rStyle w:val="ItalicsPACKT"/>
        </w:rPr>
        <w:t>step 8</w:t>
      </w:r>
      <w:r>
        <w:rPr>
          <w:lang w:val="en-GB"/>
        </w:rPr>
        <w:t xml:space="preserve">, you find packages using the </w:t>
      </w:r>
      <w:r w:rsidRPr="00B271F9">
        <w:rPr>
          <w:rStyle w:val="CodeInTextPACKT"/>
        </w:rPr>
        <w:t>Find-Package</w:t>
      </w:r>
      <w:r>
        <w:rPr>
          <w:lang w:val="en-GB"/>
        </w:rPr>
        <w:t xml:space="preserve"> cmdlet.</w:t>
      </w:r>
      <w:r w:rsidR="00C10004">
        <w:rPr>
          <w:lang w:val="en-GB"/>
        </w:rPr>
        <w:t xml:space="preserve"> The ChocolateyGet package provider is a wrapper around the </w:t>
      </w:r>
      <w:r w:rsidR="001A07EE">
        <w:rPr>
          <w:lang w:val="en-GB"/>
        </w:rPr>
        <w:t>command-line</w:t>
      </w:r>
      <w:r w:rsidR="00C10004">
        <w:rPr>
          <w:lang w:val="en-GB"/>
        </w:rPr>
        <w:t xml:space="preserve"> tool – and probably a lot easier to use for simple case</w:t>
      </w:r>
      <w:r w:rsidR="001A07EE">
        <w:rPr>
          <w:lang w:val="en-GB"/>
        </w:rPr>
        <w:t xml:space="preserve">. </w:t>
      </w:r>
      <w:r>
        <w:rPr>
          <w:lang w:val="en-GB"/>
        </w:rPr>
        <w:t xml:space="preserve">The PowerShell Gallery and Chocolatey have many packages in common so you can probably find whatever packages you might need in either or both. </w:t>
      </w:r>
    </w:p>
    <w:p w14:paraId="6253BCBB" w14:textId="77777777" w:rsidR="00987230" w:rsidRPr="00CF4F6F" w:rsidRDefault="00987230">
      <w:pPr>
        <w:pStyle w:val="Heading1"/>
        <w:pPrChange w:id="103" w:author="Liam Draper" w:date="2022-07-04T22:57:00Z">
          <w:pPr>
            <w:pStyle w:val="Heading1"/>
            <w:tabs>
              <w:tab w:val="left" w:pos="0"/>
            </w:tabs>
          </w:pPr>
        </w:pPrChange>
      </w:pPr>
      <w:r>
        <w:t xml:space="preserve">Exploring </w:t>
      </w:r>
      <w:r w:rsidRPr="00EE2BC6">
        <w:rPr>
          <w:rPrChange w:id="104" w:author="Liam Draper" w:date="2022-07-04T22:57:00Z">
            <w:rPr>
              <w:b w:val="0"/>
              <w:bCs/>
            </w:rPr>
          </w:rPrChange>
        </w:rPr>
        <w:t>PowerShellGet</w:t>
      </w:r>
      <w:r>
        <w:t xml:space="preserve"> and the PS Gallery</w:t>
      </w:r>
      <w:r w:rsidRPr="00CF4F6F">
        <w:tab/>
      </w:r>
    </w:p>
    <w:p w14:paraId="4B6946E1" w14:textId="5B0A16B9" w:rsidR="00CC3642" w:rsidRDefault="00CC3642" w:rsidP="00CC3642">
      <w:pPr>
        <w:pStyle w:val="NormalPACKT"/>
        <w:rPr>
          <w:lang w:val="en-GB"/>
        </w:rPr>
      </w:pPr>
      <w:r>
        <w:rPr>
          <w:lang w:val="en-GB"/>
        </w:rPr>
        <w:t xml:space="preserve">In a perfect world, PowerShell would come with a command that performed every single action any IT Professional should ever need or want. But, as Jeffrey Snover (the inventor of PowerShell) says: To Ship is To Choose. And that means PowerShell itself, as well as Windows </w:t>
      </w:r>
      <w:r w:rsidR="00435266">
        <w:rPr>
          <w:lang w:val="en-GB"/>
        </w:rPr>
        <w:t xml:space="preserve">Server </w:t>
      </w:r>
      <w:r>
        <w:rPr>
          <w:lang w:val="en-GB"/>
        </w:rPr>
        <w:t>features, may not have every command you need.  At a practical level the various Windows feature teams, as well as the PowerShell team do not have infinite resource</w:t>
      </w:r>
      <w:r w:rsidR="00C653AB">
        <w:rPr>
          <w:lang w:val="en-GB"/>
        </w:rPr>
        <w:t>s to implement every good idea. And that</w:t>
      </w:r>
      <w:r>
        <w:rPr>
          <w:lang w:val="en-GB"/>
        </w:rPr>
        <w:t xml:space="preserve"> is where the PowerShell community </w:t>
      </w:r>
      <w:r w:rsidR="00C653AB">
        <w:rPr>
          <w:lang w:val="en-GB"/>
        </w:rPr>
        <w:t xml:space="preserve">and the PowerShell Gallery (PS Gallery) </w:t>
      </w:r>
      <w:r>
        <w:rPr>
          <w:lang w:val="en-GB"/>
        </w:rPr>
        <w:t>comes in.</w:t>
      </w:r>
    </w:p>
    <w:p w14:paraId="6B7B7A99" w14:textId="2A0953E8" w:rsidR="00C653AB" w:rsidRDefault="00C653AB" w:rsidP="00C653AB">
      <w:pPr>
        <w:pStyle w:val="NormalPACKT"/>
        <w:rPr>
          <w:lang w:val="en-GB"/>
        </w:rPr>
      </w:pPr>
      <w:r>
        <w:rPr>
          <w:lang w:val="en-GB"/>
        </w:rPr>
        <w:t xml:space="preserve">The PS Gallery </w:t>
      </w:r>
      <w:r w:rsidR="001D0FFE">
        <w:rPr>
          <w:lang w:val="en-GB"/>
        </w:rPr>
        <w:t>provides</w:t>
      </w:r>
      <w:r>
        <w:rPr>
          <w:lang w:val="en-GB"/>
        </w:rPr>
        <w:t xml:space="preserve"> a huge range of PowerShell artifacts for you to leverage. To some degree, if you can conceive of a use for PowerShell, there are likely to be things in the Gallery to delight you. If you are a Grateful Dead fan, for example, there are some scripts to manage your live concert collection (</w:t>
      </w:r>
      <w:r w:rsidRPr="00CC3642">
        <w:rPr>
          <w:rStyle w:val="URLPACKTChar"/>
          <w:lang w:val="en-GB"/>
        </w:rPr>
        <w:t>https://www.powershellgallery.com/packages/gdscripts/1.0.4</w:t>
      </w:r>
      <w:r>
        <w:rPr>
          <w:lang w:val="en-GB"/>
        </w:rPr>
        <w:t xml:space="preserve">). </w:t>
      </w:r>
      <w:r w:rsidR="00671DFF">
        <w:rPr>
          <w:lang w:val="en-GB"/>
        </w:rPr>
        <w:t>If you need to generate nice-looking HTML reports, then you can use the PSWriteHTML module (</w:t>
      </w:r>
      <w:r w:rsidR="00671DFF" w:rsidRPr="00671DFF">
        <w:rPr>
          <w:rStyle w:val="URLPACKTChar"/>
          <w:lang w:val="en-GB"/>
        </w:rPr>
        <w:t>https://www.powershellgallery.com/packages/PSWriteHTML/0.0.173</w:t>
      </w:r>
      <w:r w:rsidR="00671DFF">
        <w:rPr>
          <w:lang w:val="en-GB"/>
        </w:rPr>
        <w:t>)</w:t>
      </w:r>
    </w:p>
    <w:p w14:paraId="3C00D937" w14:textId="6B8A540C" w:rsidR="00834EDD" w:rsidRDefault="000F5591" w:rsidP="00987230">
      <w:pPr>
        <w:pStyle w:val="NormalPACKT"/>
        <w:rPr>
          <w:lang w:val="en-GB"/>
        </w:rPr>
      </w:pPr>
      <w:r>
        <w:rPr>
          <w:lang w:val="en-GB"/>
        </w:rPr>
        <w:t>PowerShellGet is a module that enables you to discover, install, update, and publish key PowerShell artifacts</w:t>
      </w:r>
      <w:r w:rsidR="00671DFF">
        <w:rPr>
          <w:lang w:val="en-GB"/>
        </w:rPr>
        <w:t xml:space="preserve"> found in the </w:t>
      </w:r>
      <w:r>
        <w:rPr>
          <w:lang w:val="en-GB"/>
        </w:rPr>
        <w:t>PowerShell Gallery. The artifacts you can leverage include modules, scripts, and more.</w:t>
      </w:r>
      <w:r w:rsidR="00671DFF">
        <w:rPr>
          <w:lang w:val="en-GB"/>
        </w:rPr>
        <w:t xml:space="preserve"> You can think of this module </w:t>
      </w:r>
      <w:r w:rsidR="004A5434">
        <w:rPr>
          <w:lang w:val="en-GB"/>
        </w:rPr>
        <w:t xml:space="preserve">as </w:t>
      </w:r>
      <w:r w:rsidR="00671DFF">
        <w:rPr>
          <w:lang w:val="en-GB"/>
        </w:rPr>
        <w:t>an abstraction on top of the Package Management tools.</w:t>
      </w:r>
      <w:r w:rsidR="004A5434">
        <w:rPr>
          <w:lang w:val="en-GB"/>
        </w:rPr>
        <w:t xml:space="preserve"> </w:t>
      </w:r>
      <w:r w:rsidR="00834EDD">
        <w:rPr>
          <w:lang w:val="en-GB"/>
        </w:rPr>
        <w:t xml:space="preserve">You can read more </w:t>
      </w:r>
      <w:r w:rsidR="00834EDD" w:rsidRPr="00AB2FEA">
        <w:t>about the module at:</w:t>
      </w:r>
      <w:r w:rsidR="00834EDD" w:rsidRPr="00834EDD">
        <w:rPr>
          <w:rStyle w:val="URLPACKTChar"/>
        </w:rPr>
        <w:t xml:space="preserve"> </w:t>
      </w:r>
      <w:hyperlink r:id="rId36" w:history="1">
        <w:r w:rsidR="000C77C7" w:rsidRPr="008A4B26">
          <w:rPr>
            <w:rStyle w:val="Hyperlink"/>
            <w:rFonts w:ascii="Lucida Console" w:hAnsi="Lucida Console"/>
            <w:sz w:val="19"/>
            <w:lang w:val="en-GB"/>
          </w:rPr>
          <w:t>https://docs.microsoft.com/powershell/module/powershellget</w:t>
        </w:r>
      </w:hyperlink>
      <w:r w:rsidR="00834EDD">
        <w:rPr>
          <w:lang w:val="en-GB"/>
        </w:rPr>
        <w:t>.</w:t>
      </w:r>
      <w:r w:rsidR="00671DFF">
        <w:rPr>
          <w:lang w:val="en-GB"/>
        </w:rPr>
        <w:t xml:space="preserve"> </w:t>
      </w:r>
    </w:p>
    <w:p w14:paraId="578D8FB9" w14:textId="77777777" w:rsidR="00987230" w:rsidRDefault="00987230" w:rsidP="00987230">
      <w:pPr>
        <w:pStyle w:val="Heading2"/>
        <w:tabs>
          <w:tab w:val="left" w:pos="0"/>
        </w:tabs>
      </w:pPr>
      <w:r>
        <w:t>Getting ready</w:t>
      </w:r>
    </w:p>
    <w:p w14:paraId="6CCFA164"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746F7CD3" w14:textId="77777777" w:rsidR="00987230" w:rsidRDefault="00987230" w:rsidP="00987230">
      <w:pPr>
        <w:pStyle w:val="Heading2"/>
        <w:tabs>
          <w:tab w:val="left" w:pos="0"/>
        </w:tabs>
      </w:pPr>
      <w:r>
        <w:t>How to do it...</w:t>
      </w:r>
    </w:p>
    <w:p w14:paraId="623E926E" w14:textId="5E41A882" w:rsidR="001D0FFE" w:rsidRPr="001D0FFE" w:rsidRDefault="001D0FFE" w:rsidP="001D0FFE">
      <w:pPr>
        <w:pStyle w:val="NumberedBulletPACKT"/>
        <w:numPr>
          <w:ilvl w:val="0"/>
          <w:numId w:val="57"/>
        </w:numPr>
        <w:rPr>
          <w:color w:val="000000"/>
          <w:lang w:val="en-GB" w:eastAsia="en-GB"/>
        </w:rPr>
      </w:pPr>
      <w:r w:rsidRPr="001D0FFE">
        <w:rPr>
          <w:lang w:val="en-GB" w:eastAsia="en-GB"/>
        </w:rPr>
        <w:t>Reviewing the commands available in the PowerShellGet module</w:t>
      </w:r>
    </w:p>
    <w:p w14:paraId="69273025" w14:textId="77777777" w:rsidR="00FB6ECD" w:rsidRPr="00FB6ECD" w:rsidRDefault="00FB6ECD" w:rsidP="00FB6ECD">
      <w:pPr>
        <w:pStyle w:val="CodePACKT"/>
      </w:pPr>
    </w:p>
    <w:p w14:paraId="1584698B" w14:textId="7FB8A1E1" w:rsidR="001D0FFE" w:rsidRPr="00FB6ECD" w:rsidRDefault="001D0FFE" w:rsidP="00FB6ECD">
      <w:pPr>
        <w:pStyle w:val="CodePACKT"/>
      </w:pPr>
      <w:r w:rsidRPr="00FB6ECD">
        <w:t>Get-Command -Module PowerShellGet</w:t>
      </w:r>
    </w:p>
    <w:p w14:paraId="13D1BC56" w14:textId="77777777" w:rsidR="001D0FFE" w:rsidRPr="00FB6ECD" w:rsidRDefault="001D0FFE" w:rsidP="00FB6ECD">
      <w:pPr>
        <w:pStyle w:val="CodePACKT"/>
      </w:pPr>
    </w:p>
    <w:p w14:paraId="7032E39D" w14:textId="7E0FEBD4" w:rsidR="001D0FFE" w:rsidRPr="00FB6ECD" w:rsidRDefault="001D0FFE" w:rsidP="00FB6ECD">
      <w:pPr>
        <w:pStyle w:val="NumberedBulletPACKT"/>
        <w:rPr>
          <w:color w:val="000000"/>
          <w:lang w:val="en-GB" w:eastAsia="en-GB"/>
        </w:rPr>
      </w:pPr>
      <w:r w:rsidRPr="001D0FFE">
        <w:rPr>
          <w:lang w:val="en-GB" w:eastAsia="en-GB"/>
        </w:rPr>
        <w:t>Discovering Find-* cmdlets in PowerShellGet module</w:t>
      </w:r>
    </w:p>
    <w:p w14:paraId="43D71B4D" w14:textId="77777777" w:rsidR="00FB6ECD" w:rsidRPr="00FB6ECD" w:rsidRDefault="00FB6ECD" w:rsidP="00FB6ECD">
      <w:pPr>
        <w:pStyle w:val="CodePACKT"/>
      </w:pPr>
    </w:p>
    <w:p w14:paraId="6B52FCF6" w14:textId="77777777" w:rsidR="001D0FFE" w:rsidRPr="00FB6ECD" w:rsidRDefault="001D0FFE" w:rsidP="00FB6ECD">
      <w:pPr>
        <w:pStyle w:val="CodePACKT"/>
      </w:pPr>
      <w:r w:rsidRPr="00FB6ECD">
        <w:t>Get-Command -Module PowerShellGet -Verb Find</w:t>
      </w:r>
    </w:p>
    <w:p w14:paraId="69BF5E2E" w14:textId="77777777" w:rsidR="001D0FFE" w:rsidRPr="00FB6ECD" w:rsidRDefault="001D0FFE" w:rsidP="00FB6ECD">
      <w:pPr>
        <w:pStyle w:val="CodePACKT"/>
      </w:pPr>
    </w:p>
    <w:p w14:paraId="6D8CEB71" w14:textId="071B8AAA" w:rsidR="001D0FFE" w:rsidRPr="001D0FFE" w:rsidRDefault="001D0FFE" w:rsidP="00FB6ECD">
      <w:pPr>
        <w:pStyle w:val="NumberedBulletPACKT"/>
        <w:rPr>
          <w:color w:val="000000"/>
          <w:lang w:val="en-GB" w:eastAsia="en-GB"/>
        </w:rPr>
      </w:pPr>
      <w:r w:rsidRPr="001D0FFE">
        <w:rPr>
          <w:lang w:val="en-GB" w:eastAsia="en-GB"/>
        </w:rPr>
        <w:t>Getting all commands, modules, DSC resources and scripts</w:t>
      </w:r>
    </w:p>
    <w:p w14:paraId="0D1C8932" w14:textId="77777777" w:rsidR="00FB6ECD" w:rsidRPr="00FB6ECD" w:rsidRDefault="00FB6ECD" w:rsidP="00FB6ECD">
      <w:pPr>
        <w:pStyle w:val="CodePACKT"/>
      </w:pPr>
    </w:p>
    <w:p w14:paraId="52313AFF" w14:textId="1B6BAEC5" w:rsidR="001D0FFE" w:rsidRPr="00FB6ECD" w:rsidRDefault="001D0FFE" w:rsidP="00FB6ECD">
      <w:pPr>
        <w:pStyle w:val="CodePACKT"/>
      </w:pPr>
      <w:commentRangeStart w:id="105"/>
      <w:r w:rsidRPr="00FB6ECD">
        <w:t xml:space="preserve">$COM = Find-Command </w:t>
      </w:r>
    </w:p>
    <w:p w14:paraId="45B126AC" w14:textId="77777777" w:rsidR="001D0FFE" w:rsidRPr="00FB6ECD" w:rsidRDefault="001D0FFE" w:rsidP="00FB6ECD">
      <w:pPr>
        <w:pStyle w:val="CodePACKT"/>
      </w:pPr>
      <w:r w:rsidRPr="00FB6ECD">
        <w:t xml:space="preserve">$MOD = Find-Module </w:t>
      </w:r>
    </w:p>
    <w:p w14:paraId="38256CC0" w14:textId="77777777" w:rsidR="001D0FFE" w:rsidRPr="00FB6ECD" w:rsidRDefault="001D0FFE" w:rsidP="00FB6ECD">
      <w:pPr>
        <w:pStyle w:val="CodePACKT"/>
      </w:pPr>
      <w:r w:rsidRPr="00FB6ECD">
        <w:t xml:space="preserve">$DSC = Find-DscResource </w:t>
      </w:r>
    </w:p>
    <w:p w14:paraId="0EC9DA8B" w14:textId="77777777" w:rsidR="001D0FFE" w:rsidRPr="00FB6ECD" w:rsidRDefault="001D0FFE" w:rsidP="00FB6ECD">
      <w:pPr>
        <w:pStyle w:val="CodePACKT"/>
      </w:pPr>
      <w:r w:rsidRPr="00FB6ECD">
        <w:t>$SCR = Find-Script</w:t>
      </w:r>
      <w:commentRangeEnd w:id="105"/>
      <w:r w:rsidR="00053A80">
        <w:rPr>
          <w:rStyle w:val="CommentReference"/>
          <w:rFonts w:ascii="Palatino" w:hAnsi="Palatino"/>
          <w:lang w:eastAsia="en-US"/>
        </w:rPr>
        <w:commentReference w:id="105"/>
      </w:r>
    </w:p>
    <w:p w14:paraId="70D1C356" w14:textId="77777777" w:rsidR="001D0FFE" w:rsidRPr="00FB6ECD" w:rsidRDefault="001D0FFE" w:rsidP="00FB6ECD">
      <w:pPr>
        <w:pStyle w:val="CodePACKT"/>
      </w:pPr>
    </w:p>
    <w:p w14:paraId="3A3FA6F7" w14:textId="46DD320C" w:rsidR="001D0FFE" w:rsidRPr="001D0FFE" w:rsidRDefault="001D0FFE" w:rsidP="00FB6ECD">
      <w:pPr>
        <w:pStyle w:val="NumberedBulletPACKT"/>
        <w:rPr>
          <w:color w:val="000000"/>
          <w:lang w:val="en-GB" w:eastAsia="en-GB"/>
        </w:rPr>
      </w:pPr>
      <w:r w:rsidRPr="001D0FFE">
        <w:rPr>
          <w:lang w:val="en-GB" w:eastAsia="en-GB"/>
        </w:rPr>
        <w:t>Reporting on results</w:t>
      </w:r>
    </w:p>
    <w:p w14:paraId="30E40C82" w14:textId="77777777" w:rsidR="00FB6ECD" w:rsidRPr="00FB6ECD" w:rsidRDefault="00FB6ECD" w:rsidP="00FB6ECD">
      <w:pPr>
        <w:pStyle w:val="CodePACKT"/>
      </w:pPr>
    </w:p>
    <w:p w14:paraId="36F51AC9" w14:textId="7E37772E" w:rsidR="001D0FFE" w:rsidRPr="00FB6ECD" w:rsidRDefault="001D0FFE" w:rsidP="00FB6ECD">
      <w:pPr>
        <w:pStyle w:val="CodePACKT"/>
      </w:pPr>
      <w:commentRangeStart w:id="106"/>
      <w:r w:rsidRPr="00FB6ECD">
        <w:t>"On Host [$(hostname)]"</w:t>
      </w:r>
    </w:p>
    <w:p w14:paraId="74116EAD" w14:textId="77777777" w:rsidR="001D0FFE" w:rsidRPr="00FB6ECD" w:rsidRDefault="001D0FFE" w:rsidP="00FB6ECD">
      <w:pPr>
        <w:pStyle w:val="CodePACKT"/>
      </w:pPr>
      <w:r w:rsidRPr="00FB6ECD">
        <w:t>"Commands found:          [{0:N0}]"  -f $COM.count</w:t>
      </w:r>
    </w:p>
    <w:p w14:paraId="5BCFE4FF" w14:textId="77777777" w:rsidR="001D0FFE" w:rsidRPr="00FB6ECD" w:rsidRDefault="001D0FFE" w:rsidP="00FB6ECD">
      <w:pPr>
        <w:pStyle w:val="CodePACKT"/>
      </w:pPr>
      <w:r w:rsidRPr="00FB6ECD">
        <w:t>"Modules found:           [{0:N0}]"  -f $MOD.count</w:t>
      </w:r>
    </w:p>
    <w:p w14:paraId="5190F81B" w14:textId="77777777" w:rsidR="001D0FFE" w:rsidRPr="00FB6ECD" w:rsidRDefault="001D0FFE" w:rsidP="00FB6ECD">
      <w:pPr>
        <w:pStyle w:val="CodePACKT"/>
      </w:pPr>
      <w:r w:rsidRPr="00FB6ECD">
        <w:t>"DSC Resources found:     [{0:N0}]"  -f $DSC.count</w:t>
      </w:r>
    </w:p>
    <w:p w14:paraId="418B0C1C" w14:textId="77777777" w:rsidR="001D0FFE" w:rsidRPr="00FB6ECD" w:rsidRDefault="001D0FFE" w:rsidP="00FB6ECD">
      <w:pPr>
        <w:pStyle w:val="CodePACKT"/>
      </w:pPr>
      <w:r w:rsidRPr="00FB6ECD">
        <w:t>"Scripts found:           [{0:N0}]"  -f $SCR.count</w:t>
      </w:r>
      <w:commentRangeEnd w:id="106"/>
      <w:r w:rsidR="009618DE">
        <w:rPr>
          <w:rStyle w:val="CommentReference"/>
          <w:rFonts w:ascii="Palatino" w:hAnsi="Palatino"/>
          <w:lang w:eastAsia="en-US"/>
        </w:rPr>
        <w:commentReference w:id="106"/>
      </w:r>
    </w:p>
    <w:p w14:paraId="0E5C6205" w14:textId="77777777" w:rsidR="001D0FFE" w:rsidRPr="00FB6ECD" w:rsidRDefault="001D0FFE" w:rsidP="00FB6ECD">
      <w:pPr>
        <w:pStyle w:val="CodePACKT"/>
      </w:pPr>
    </w:p>
    <w:p w14:paraId="0929171D" w14:textId="10282215" w:rsidR="001D0FFE" w:rsidRPr="001D0FFE" w:rsidRDefault="001D0FFE" w:rsidP="007F4A53">
      <w:pPr>
        <w:pStyle w:val="NumberedBulletPACKT"/>
        <w:rPr>
          <w:color w:val="000000"/>
          <w:lang w:val="en-GB" w:eastAsia="en-GB"/>
        </w:rPr>
      </w:pPr>
      <w:r w:rsidRPr="001D0FFE">
        <w:rPr>
          <w:lang w:val="en-GB" w:eastAsia="en-GB"/>
        </w:rPr>
        <w:t>Discovering NTFS-related modules</w:t>
      </w:r>
    </w:p>
    <w:p w14:paraId="609A5DE4" w14:textId="77777777" w:rsidR="007F4A53" w:rsidRPr="007F4A53" w:rsidRDefault="007F4A53" w:rsidP="007F4A53">
      <w:pPr>
        <w:pStyle w:val="CodePACKT"/>
      </w:pPr>
    </w:p>
    <w:p w14:paraId="086856FB" w14:textId="1D9B0EFA" w:rsidR="001D0FFE" w:rsidRPr="007F4A53" w:rsidRDefault="001D0FFE" w:rsidP="007F4A53">
      <w:pPr>
        <w:pStyle w:val="CodePACKT"/>
      </w:pPr>
      <w:r w:rsidRPr="007F4A53">
        <w:t xml:space="preserve">$MOD | </w:t>
      </w:r>
    </w:p>
    <w:p w14:paraId="25DD8B70" w14:textId="77777777" w:rsidR="001D0FFE" w:rsidRPr="007F4A53" w:rsidRDefault="001D0FFE" w:rsidP="007F4A53">
      <w:pPr>
        <w:pStyle w:val="CodePACKT"/>
      </w:pPr>
      <w:r w:rsidRPr="007F4A53">
        <w:t>  Where-Object Name -match NTFS</w:t>
      </w:r>
    </w:p>
    <w:p w14:paraId="3F3B20A1" w14:textId="77777777" w:rsidR="001D0FFE" w:rsidRPr="007F4A53" w:rsidRDefault="001D0FFE" w:rsidP="007F4A53">
      <w:pPr>
        <w:pStyle w:val="CodePACKT"/>
      </w:pPr>
    </w:p>
    <w:p w14:paraId="5A5F8B44" w14:textId="3BC8FF91" w:rsidR="001D0FFE" w:rsidRPr="001D0FFE" w:rsidRDefault="001D0FFE" w:rsidP="007F4A53">
      <w:pPr>
        <w:pStyle w:val="NumberedBulletPACKT"/>
        <w:rPr>
          <w:color w:val="000000"/>
          <w:lang w:val="en-GB" w:eastAsia="en-GB"/>
        </w:rPr>
      </w:pPr>
      <w:r w:rsidRPr="001D0FFE">
        <w:rPr>
          <w:lang w:val="en-GB" w:eastAsia="en-GB"/>
        </w:rPr>
        <w:t>Installing the NTFSSecurity module</w:t>
      </w:r>
    </w:p>
    <w:p w14:paraId="16B7834A" w14:textId="77777777" w:rsidR="007F4A53" w:rsidRPr="007F4A53" w:rsidRDefault="007F4A53" w:rsidP="007F4A53">
      <w:pPr>
        <w:pStyle w:val="CodePACKT"/>
      </w:pPr>
    </w:p>
    <w:p w14:paraId="1E6E942F" w14:textId="49929052" w:rsidR="001D0FFE" w:rsidRPr="007F4A53" w:rsidRDefault="001D0FFE" w:rsidP="007F4A53">
      <w:pPr>
        <w:pStyle w:val="CodePACKT"/>
      </w:pPr>
      <w:r w:rsidRPr="007F4A53">
        <w:t>Install-Module -Name NTFSSecurity -Force</w:t>
      </w:r>
    </w:p>
    <w:p w14:paraId="50F23FD2" w14:textId="77777777" w:rsidR="007F4A53" w:rsidRDefault="007F4A53" w:rsidP="001D0FFE">
      <w:pPr>
        <w:shd w:val="clear" w:color="auto" w:fill="FFFFFF"/>
        <w:spacing w:before="0" w:after="0" w:line="285" w:lineRule="atLeast"/>
        <w:rPr>
          <w:rFonts w:ascii="Cascadia Code" w:hAnsi="Cascadia Code" w:cs="Cascadia Code"/>
          <w:bCs w:val="0"/>
          <w:color w:val="008000"/>
          <w:sz w:val="21"/>
          <w:szCs w:val="21"/>
          <w:lang w:val="en-GB" w:eastAsia="en-GB"/>
        </w:rPr>
      </w:pPr>
    </w:p>
    <w:p w14:paraId="56EDE67C" w14:textId="49953FA6" w:rsidR="001D0FFE" w:rsidRPr="001D0FFE" w:rsidRDefault="001D0FFE" w:rsidP="007F4A53">
      <w:pPr>
        <w:pStyle w:val="NumberedBulletPACKT"/>
        <w:rPr>
          <w:color w:val="000000"/>
          <w:lang w:val="en-GB" w:eastAsia="en-GB"/>
        </w:rPr>
      </w:pPr>
      <w:r w:rsidRPr="001D0FFE">
        <w:rPr>
          <w:lang w:val="en-GB" w:eastAsia="en-GB"/>
        </w:rPr>
        <w:t>Reviewing module contents</w:t>
      </w:r>
    </w:p>
    <w:p w14:paraId="0F126E6F" w14:textId="77777777" w:rsidR="007F4A53" w:rsidRDefault="007F4A53" w:rsidP="007F4A53">
      <w:pPr>
        <w:pStyle w:val="CodePACKT"/>
      </w:pPr>
    </w:p>
    <w:p w14:paraId="7FB0001B" w14:textId="3CC28FC6" w:rsidR="001D0FFE" w:rsidRPr="001D0FFE" w:rsidRDefault="001D0FFE" w:rsidP="007F4A53">
      <w:pPr>
        <w:pStyle w:val="CodePACKT"/>
      </w:pPr>
      <w:r w:rsidRPr="001D0FFE">
        <w:t>Get-Command -Module NTFSSecurity</w:t>
      </w:r>
    </w:p>
    <w:p w14:paraId="1E00FC94" w14:textId="77777777" w:rsidR="001D0FFE" w:rsidRPr="001D0FFE" w:rsidRDefault="001D0FFE" w:rsidP="007F4A53">
      <w:pPr>
        <w:pStyle w:val="CodePACKT"/>
      </w:pPr>
    </w:p>
    <w:p w14:paraId="26E67B7B" w14:textId="0968BB12" w:rsidR="001D0FFE" w:rsidRPr="001D0FFE" w:rsidRDefault="001D0FFE" w:rsidP="00D05F52">
      <w:pPr>
        <w:pStyle w:val="NumberedBulletPACKT"/>
        <w:rPr>
          <w:color w:val="000000"/>
          <w:lang w:val="en-GB" w:eastAsia="en-GB"/>
        </w:rPr>
      </w:pPr>
      <w:r w:rsidRPr="001D0FFE">
        <w:rPr>
          <w:lang w:val="en-GB" w:eastAsia="en-GB"/>
        </w:rPr>
        <w:t>Testing</w:t>
      </w:r>
      <w:r w:rsidR="00D05F52">
        <w:rPr>
          <w:lang w:val="en-GB" w:eastAsia="en-GB"/>
        </w:rPr>
        <w:t xml:space="preserve"> the</w:t>
      </w:r>
      <w:r w:rsidRPr="001D0FFE">
        <w:rPr>
          <w:lang w:val="en-GB" w:eastAsia="en-GB"/>
        </w:rPr>
        <w:t xml:space="preserve"> </w:t>
      </w:r>
      <w:r w:rsidRPr="00D05F52">
        <w:rPr>
          <w:rStyle w:val="CodeInTextPACKT"/>
        </w:rPr>
        <w:t>Get-NTFSAccess</w:t>
      </w:r>
      <w:r w:rsidRPr="001D0FFE">
        <w:rPr>
          <w:lang w:val="en-GB" w:eastAsia="en-GB"/>
        </w:rPr>
        <w:t xml:space="preserve"> cmdlet</w:t>
      </w:r>
    </w:p>
    <w:p w14:paraId="1BE57DC7" w14:textId="77777777" w:rsidR="00D05F52" w:rsidRPr="00D05F52" w:rsidRDefault="00D05F52" w:rsidP="00D05F52">
      <w:pPr>
        <w:pStyle w:val="CodePACKT"/>
      </w:pPr>
    </w:p>
    <w:p w14:paraId="731BDC9F" w14:textId="7B9B9D11" w:rsidR="001D0FFE" w:rsidRPr="00D05F52" w:rsidRDefault="001D0FFE" w:rsidP="00D05F52">
      <w:pPr>
        <w:pStyle w:val="CodePACKT"/>
      </w:pPr>
      <w:r w:rsidRPr="00D05F52">
        <w:t xml:space="preserve">Get-NTFSAccess -Path C:\Foo </w:t>
      </w:r>
    </w:p>
    <w:p w14:paraId="0EEBAFC8" w14:textId="77777777" w:rsidR="001D0FFE" w:rsidRPr="00D05F52" w:rsidRDefault="001D0FFE" w:rsidP="00D05F52">
      <w:pPr>
        <w:pStyle w:val="CodePACKT"/>
      </w:pPr>
    </w:p>
    <w:p w14:paraId="02C3546A" w14:textId="4CAEE6E1" w:rsidR="001D0FFE" w:rsidRPr="001D0FFE" w:rsidRDefault="001D0FFE" w:rsidP="00C6534C">
      <w:pPr>
        <w:pStyle w:val="NumberedBulletPACKT"/>
        <w:rPr>
          <w:color w:val="000000"/>
          <w:lang w:val="en-GB" w:eastAsia="en-GB"/>
        </w:rPr>
      </w:pPr>
      <w:r w:rsidRPr="001D0FFE">
        <w:rPr>
          <w:lang w:val="en-GB" w:eastAsia="en-GB"/>
        </w:rPr>
        <w:t>Creat</w:t>
      </w:r>
      <w:r w:rsidR="00C6534C">
        <w:rPr>
          <w:bCs/>
          <w:lang w:val="en-GB" w:eastAsia="en-GB"/>
        </w:rPr>
        <w:t>ing</w:t>
      </w:r>
      <w:r w:rsidRPr="001D0FFE">
        <w:rPr>
          <w:lang w:val="en-GB" w:eastAsia="en-GB"/>
        </w:rPr>
        <w:t xml:space="preserve"> a download folder</w:t>
      </w:r>
    </w:p>
    <w:p w14:paraId="286C9F9B" w14:textId="77777777" w:rsidR="00C6534C" w:rsidRPr="00C6534C" w:rsidRDefault="00C6534C" w:rsidP="00C6534C">
      <w:pPr>
        <w:pStyle w:val="CodePACKT"/>
      </w:pPr>
    </w:p>
    <w:p w14:paraId="1A8A284C" w14:textId="16ED4B40" w:rsidR="001D0FFE" w:rsidRPr="00C6534C" w:rsidRDefault="001D0FFE" w:rsidP="00C6534C">
      <w:pPr>
        <w:pStyle w:val="CodePACKT"/>
      </w:pPr>
      <w:commentRangeStart w:id="107"/>
      <w:r w:rsidRPr="00C6534C">
        <w:t xml:space="preserve">$DLFLDR </w:t>
      </w:r>
      <w:commentRangeEnd w:id="107"/>
      <w:r w:rsidR="00046594">
        <w:rPr>
          <w:rStyle w:val="CommentReference"/>
          <w:rFonts w:ascii="Palatino" w:hAnsi="Palatino"/>
          <w:lang w:eastAsia="en-US"/>
        </w:rPr>
        <w:commentReference w:id="107"/>
      </w:r>
      <w:r w:rsidRPr="00C6534C">
        <w:t>= 'C:\Foo\DownloadedModules'</w:t>
      </w:r>
    </w:p>
    <w:p w14:paraId="4138B185" w14:textId="77777777" w:rsidR="001D0FFE" w:rsidRPr="00C6534C" w:rsidRDefault="001D0FFE" w:rsidP="00C6534C">
      <w:pPr>
        <w:pStyle w:val="CodePACKT"/>
      </w:pPr>
      <w:commentRangeStart w:id="108"/>
      <w:r w:rsidRPr="00C6534C">
        <w:t xml:space="preserve">$NIHT </w:t>
      </w:r>
      <w:commentRangeEnd w:id="108"/>
      <w:r w:rsidR="000D1CB5">
        <w:rPr>
          <w:rStyle w:val="CommentReference"/>
          <w:rFonts w:ascii="Palatino" w:hAnsi="Palatino"/>
          <w:lang w:eastAsia="en-US"/>
        </w:rPr>
        <w:commentReference w:id="108"/>
      </w:r>
      <w:r w:rsidRPr="00C6534C">
        <w:t>= @{</w:t>
      </w:r>
    </w:p>
    <w:p w14:paraId="36FF17DB" w14:textId="77777777" w:rsidR="001D0FFE" w:rsidRPr="00C6534C" w:rsidRDefault="001D0FFE" w:rsidP="00C6534C">
      <w:pPr>
        <w:pStyle w:val="CodePACKT"/>
      </w:pPr>
      <w:r w:rsidRPr="00C6534C">
        <w:t>  ItemType = 'Directory'</w:t>
      </w:r>
    </w:p>
    <w:p w14:paraId="7342EC8B" w14:textId="77777777" w:rsidR="001D0FFE" w:rsidRPr="00C6534C" w:rsidRDefault="001D0FFE" w:rsidP="00C6534C">
      <w:pPr>
        <w:pStyle w:val="CodePACKT"/>
      </w:pPr>
      <w:r w:rsidRPr="00C6534C">
        <w:t>  Path     = $DLFLDR</w:t>
      </w:r>
    </w:p>
    <w:p w14:paraId="69799557" w14:textId="77777777" w:rsidR="001D0FFE" w:rsidRPr="00C6534C" w:rsidRDefault="001D0FFE" w:rsidP="00C6534C">
      <w:pPr>
        <w:pStyle w:val="CodePACKT"/>
      </w:pPr>
      <w:r w:rsidRPr="00C6534C">
        <w:t>  ErrorAction = 'SilentlyContinue'</w:t>
      </w:r>
    </w:p>
    <w:p w14:paraId="78632CC1" w14:textId="77777777" w:rsidR="001D0FFE" w:rsidRPr="00C6534C" w:rsidRDefault="001D0FFE" w:rsidP="00C6534C">
      <w:pPr>
        <w:pStyle w:val="CodePACKT"/>
      </w:pPr>
      <w:r w:rsidRPr="00C6534C">
        <w:t>}</w:t>
      </w:r>
    </w:p>
    <w:p w14:paraId="0FB8D583" w14:textId="77777777" w:rsidR="001D0FFE" w:rsidRPr="00C6534C" w:rsidRDefault="001D0FFE" w:rsidP="00C6534C">
      <w:pPr>
        <w:pStyle w:val="CodePACKT"/>
      </w:pPr>
      <w:r w:rsidRPr="00C6534C">
        <w:t>New-Item @NIHT | Out-Null</w:t>
      </w:r>
    </w:p>
    <w:p w14:paraId="40E3BD8F" w14:textId="77777777" w:rsidR="001D0FFE" w:rsidRPr="00C6534C" w:rsidRDefault="001D0FFE" w:rsidP="00C6534C">
      <w:pPr>
        <w:pStyle w:val="CodePACKT"/>
      </w:pPr>
    </w:p>
    <w:p w14:paraId="7BEBEEE9" w14:textId="55B38864" w:rsidR="001D0FFE" w:rsidRPr="001D0FFE" w:rsidRDefault="001D0FFE" w:rsidP="00910E96">
      <w:pPr>
        <w:pStyle w:val="NumberedBulletPACKT"/>
        <w:rPr>
          <w:color w:val="000000"/>
        </w:rPr>
      </w:pPr>
      <w:r w:rsidRPr="001D0FFE">
        <w:t xml:space="preserve">Downloading the </w:t>
      </w:r>
      <w:r w:rsidR="00C6534C">
        <w:t>PSLogging</w:t>
      </w:r>
      <w:r w:rsidRPr="001D0FFE">
        <w:t xml:space="preserve"> module</w:t>
      </w:r>
    </w:p>
    <w:p w14:paraId="0042F1A6" w14:textId="77777777" w:rsidR="00C6534C" w:rsidRPr="00C6534C" w:rsidRDefault="00C6534C" w:rsidP="00C6534C">
      <w:pPr>
        <w:pStyle w:val="CodePACKT"/>
      </w:pPr>
    </w:p>
    <w:p w14:paraId="25396A4A" w14:textId="575C0544" w:rsidR="001D0FFE" w:rsidRPr="00C6534C" w:rsidRDefault="001D0FFE" w:rsidP="00C6534C">
      <w:pPr>
        <w:pStyle w:val="CodePACKT"/>
      </w:pPr>
      <w:r w:rsidRPr="00C6534C">
        <w:t>Save-Module -Name PSLogging -Path $DLFLDR</w:t>
      </w:r>
    </w:p>
    <w:p w14:paraId="26AF6649" w14:textId="77777777" w:rsidR="001D0FFE" w:rsidRPr="00C6534C" w:rsidRDefault="001D0FFE" w:rsidP="00C6534C">
      <w:pPr>
        <w:pStyle w:val="CodePACKT"/>
      </w:pPr>
    </w:p>
    <w:p w14:paraId="31F3CA59" w14:textId="63845671" w:rsidR="001D0FFE" w:rsidRPr="001D0FFE" w:rsidRDefault="001D0FFE" w:rsidP="00C6534C">
      <w:pPr>
        <w:pStyle w:val="NumberedBulletPACKT"/>
        <w:rPr>
          <w:color w:val="000000"/>
          <w:lang w:val="en-GB" w:eastAsia="en-GB"/>
        </w:rPr>
      </w:pPr>
      <w:r w:rsidRPr="001D0FFE">
        <w:rPr>
          <w:lang w:val="en-GB" w:eastAsia="en-GB"/>
        </w:rPr>
        <w:t>Viewing the contents of the download folder</w:t>
      </w:r>
    </w:p>
    <w:p w14:paraId="77D16801" w14:textId="77777777" w:rsidR="00C6534C" w:rsidRPr="00C6534C" w:rsidRDefault="00C6534C" w:rsidP="00C6534C">
      <w:pPr>
        <w:pStyle w:val="CodePACKT"/>
      </w:pPr>
    </w:p>
    <w:p w14:paraId="70A68B46" w14:textId="05F08956" w:rsidR="001D0FFE" w:rsidRPr="00C6534C" w:rsidRDefault="001D0FFE" w:rsidP="00C6534C">
      <w:pPr>
        <w:pStyle w:val="CodePACKT"/>
      </w:pPr>
      <w:r w:rsidRPr="00C6534C">
        <w:t xml:space="preserve">Get-ChildItem -Path $DLFLDR -Recurse -Depth </w:t>
      </w:r>
      <w:commentRangeStart w:id="109"/>
      <w:r w:rsidRPr="00C6534C">
        <w:t>2|</w:t>
      </w:r>
      <w:commentRangeEnd w:id="109"/>
      <w:r w:rsidR="00B45036">
        <w:rPr>
          <w:rStyle w:val="CommentReference"/>
          <w:rFonts w:ascii="Palatino" w:hAnsi="Palatino"/>
          <w:lang w:eastAsia="en-US"/>
        </w:rPr>
        <w:commentReference w:id="109"/>
      </w:r>
    </w:p>
    <w:p w14:paraId="4039FF8E" w14:textId="77777777" w:rsidR="001D0FFE" w:rsidRPr="00C6534C" w:rsidRDefault="001D0FFE" w:rsidP="00C6534C">
      <w:pPr>
        <w:pStyle w:val="CodePACKT"/>
      </w:pPr>
      <w:r w:rsidRPr="00C6534C">
        <w:t>  Format-Table -Property FullName</w:t>
      </w:r>
    </w:p>
    <w:p w14:paraId="0C0DBFA2" w14:textId="77777777" w:rsidR="001D0FFE" w:rsidRPr="00C6534C" w:rsidRDefault="001D0FFE" w:rsidP="00C6534C">
      <w:pPr>
        <w:pStyle w:val="CodePACKT"/>
      </w:pPr>
    </w:p>
    <w:p w14:paraId="067D638D" w14:textId="2F4AA587" w:rsidR="001D0FFE" w:rsidRPr="001D0FFE" w:rsidRDefault="001D0FFE" w:rsidP="00C6534C">
      <w:pPr>
        <w:pStyle w:val="NumberedBulletPACKT"/>
        <w:rPr>
          <w:color w:val="000000"/>
          <w:lang w:val="en-GB" w:eastAsia="en-GB"/>
        </w:rPr>
      </w:pPr>
      <w:r w:rsidRPr="001D0FFE">
        <w:rPr>
          <w:lang w:val="en-GB" w:eastAsia="en-GB"/>
        </w:rPr>
        <w:t xml:space="preserve">Importing the </w:t>
      </w:r>
      <w:r w:rsidRPr="00C6534C">
        <w:rPr>
          <w:rStyle w:val="CodeInTextPACKT"/>
        </w:rPr>
        <w:t>PSLogging</w:t>
      </w:r>
      <w:r w:rsidRPr="001D0FFE">
        <w:rPr>
          <w:lang w:val="en-GB" w:eastAsia="en-GB"/>
        </w:rPr>
        <w:t xml:space="preserve"> module</w:t>
      </w:r>
    </w:p>
    <w:p w14:paraId="7B806283" w14:textId="77777777" w:rsidR="00C6534C" w:rsidRPr="00C6534C" w:rsidRDefault="00C6534C" w:rsidP="00C6534C">
      <w:pPr>
        <w:pStyle w:val="CodePACKT"/>
      </w:pPr>
    </w:p>
    <w:p w14:paraId="1360C675" w14:textId="01CB9E31" w:rsidR="001D0FFE" w:rsidRPr="00C6534C" w:rsidRDefault="001D0FFE" w:rsidP="00C6534C">
      <w:pPr>
        <w:pStyle w:val="CodePACKT"/>
      </w:pPr>
      <w:r w:rsidRPr="00C6534C">
        <w:t>$ModuleFolder = Join-Path -Path $DLFLDR -ChildPath 'PSLogging'</w:t>
      </w:r>
    </w:p>
    <w:p w14:paraId="02AA2CC2" w14:textId="77777777" w:rsidR="001D0FFE" w:rsidRPr="00C6534C" w:rsidRDefault="001D0FFE" w:rsidP="00C6534C">
      <w:pPr>
        <w:pStyle w:val="CodePACKT"/>
      </w:pPr>
      <w:r w:rsidRPr="00C6534C">
        <w:t>Get-ChildItem -Path $ModuleFolder -Filter *.psm1 -Recurse |</w:t>
      </w:r>
    </w:p>
    <w:p w14:paraId="5583AF12" w14:textId="77777777" w:rsidR="001D0FFE" w:rsidRPr="00C6534C" w:rsidRDefault="001D0FFE" w:rsidP="00C6534C">
      <w:pPr>
        <w:pStyle w:val="CodePACKT"/>
      </w:pPr>
      <w:r w:rsidRPr="00C6534C">
        <w:t>    Select-Object -ExpandProperty FullName -First 1 |</w:t>
      </w:r>
    </w:p>
    <w:p w14:paraId="37E01FE8" w14:textId="77777777" w:rsidR="001D0FFE" w:rsidRPr="00C6534C" w:rsidRDefault="001D0FFE" w:rsidP="00C6534C">
      <w:pPr>
        <w:pStyle w:val="CodePACKT"/>
      </w:pPr>
      <w:r w:rsidRPr="00C6534C">
        <w:t>        Import-Module -Verbose</w:t>
      </w:r>
    </w:p>
    <w:p w14:paraId="2C34D402" w14:textId="77777777" w:rsidR="001D0FFE" w:rsidRPr="00C6534C" w:rsidRDefault="001D0FFE" w:rsidP="00C6534C">
      <w:pPr>
        <w:pStyle w:val="CodePACKT"/>
      </w:pPr>
    </w:p>
    <w:p w14:paraId="01B62A92" w14:textId="306A9B86" w:rsidR="001D0FFE" w:rsidRPr="001D0FFE" w:rsidRDefault="001D0FFE" w:rsidP="00C6534C">
      <w:pPr>
        <w:pStyle w:val="NumberedBulletPACKT"/>
        <w:rPr>
          <w:color w:val="000000"/>
          <w:lang w:val="en-GB" w:eastAsia="en-GB"/>
        </w:rPr>
      </w:pPr>
      <w:r w:rsidRPr="001D0FFE">
        <w:rPr>
          <w:lang w:val="en-GB" w:eastAsia="en-GB"/>
        </w:rPr>
        <w:t>Checking commands in the module</w:t>
      </w:r>
    </w:p>
    <w:p w14:paraId="28913671" w14:textId="77777777" w:rsidR="00C6534C" w:rsidRPr="00C6534C" w:rsidRDefault="00C6534C" w:rsidP="00C6534C">
      <w:pPr>
        <w:pStyle w:val="CodePACKT"/>
      </w:pPr>
    </w:p>
    <w:p w14:paraId="3DCBEE04" w14:textId="14FF3290" w:rsidR="00987230" w:rsidRPr="00784F5C" w:rsidRDefault="001D0FFE" w:rsidP="00C6534C">
      <w:pPr>
        <w:pStyle w:val="CodePACKT"/>
      </w:pPr>
      <w:r w:rsidRPr="00C6534C">
        <w:t>Get-Command -Module PSLogging</w:t>
      </w:r>
    </w:p>
    <w:p w14:paraId="5376DCEE" w14:textId="77777777" w:rsidR="00987230" w:rsidRDefault="00987230" w:rsidP="00987230">
      <w:pPr>
        <w:pStyle w:val="Heading2"/>
        <w:numPr>
          <w:ilvl w:val="1"/>
          <w:numId w:val="3"/>
        </w:numPr>
        <w:tabs>
          <w:tab w:val="left" w:pos="0"/>
        </w:tabs>
      </w:pPr>
      <w:r>
        <w:t>How it works...</w:t>
      </w:r>
    </w:p>
    <w:p w14:paraId="12066943" w14:textId="591CA1EC" w:rsidR="00987230" w:rsidRDefault="00987230" w:rsidP="00987230">
      <w:pPr>
        <w:pStyle w:val="NormalPACKT"/>
      </w:pPr>
      <w:r w:rsidRPr="004008BB">
        <w:t xml:space="preserve">In </w:t>
      </w:r>
      <w:r w:rsidRPr="008E6477">
        <w:rPr>
          <w:rStyle w:val="ItalicsPACKT"/>
        </w:rPr>
        <w:t>step 1</w:t>
      </w:r>
      <w:r>
        <w:t xml:space="preserve">, you </w:t>
      </w:r>
      <w:r w:rsidR="00F364A5">
        <w:t xml:space="preserve">use the </w:t>
      </w:r>
      <w:r w:rsidR="00F364A5" w:rsidRPr="00F364A5">
        <w:rPr>
          <w:rStyle w:val="CodeInTextPACKT"/>
        </w:rPr>
        <w:t>Get-Command</w:t>
      </w:r>
      <w:r w:rsidR="00F364A5">
        <w:t xml:space="preserve"> cmdlet to investigate the commands in the PowerShellGet </w:t>
      </w:r>
      <w:r w:rsidR="001A07EE">
        <w:t>module</w:t>
      </w:r>
      <w:r w:rsidR="00F364A5">
        <w:t xml:space="preserve"> with output that</w:t>
      </w:r>
      <w:r>
        <w:t xml:space="preserve"> should look like this:</w:t>
      </w:r>
    </w:p>
    <w:p w14:paraId="1B00D7CE" w14:textId="7926F689" w:rsidR="00987230" w:rsidRDefault="001A07EE" w:rsidP="00987230">
      <w:pPr>
        <w:pStyle w:val="FigurePACKT"/>
      </w:pPr>
      <w:r>
        <w:rPr>
          <w:noProof/>
        </w:rPr>
        <w:drawing>
          <wp:inline distT="0" distB="0" distL="0" distR="0" wp14:anchorId="66CCE020" wp14:editId="1B47EC7D">
            <wp:extent cx="4098275" cy="33935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1478" cy="3396239"/>
                    </a:xfrm>
                    <a:prstGeom prst="rect">
                      <a:avLst/>
                    </a:prstGeom>
                  </pic:spPr>
                </pic:pic>
              </a:graphicData>
            </a:graphic>
          </wp:inline>
        </w:drawing>
      </w:r>
    </w:p>
    <w:p w14:paraId="0A63B09D" w14:textId="6AAFE19A" w:rsidR="00987230" w:rsidRPr="00D81E1D" w:rsidRDefault="00987230">
      <w:pPr>
        <w:pStyle w:val="FigureCaptionPACKT"/>
        <w:pPrChange w:id="110" w:author="Liam Draper" w:date="2022-07-04T22:57:00Z">
          <w:pPr>
            <w:pStyle w:val="FigurePACKT"/>
          </w:pPr>
        </w:pPrChange>
      </w:pPr>
      <w:r w:rsidRPr="00D81E1D">
        <w:t>Figure</w:t>
      </w:r>
      <w:ins w:id="111" w:author="Liam Draper" w:date="2022-07-04T22:57:00Z">
        <w:r w:rsidR="00EE2BC6">
          <w:t xml:space="preserve"> 2</w:t>
        </w:r>
      </w:ins>
      <w:del w:id="112" w:author="Liam Draper" w:date="2022-07-04T22:57:00Z">
        <w:r w:rsidRPr="00D81E1D" w:rsidDel="00EE2BC6">
          <w:delText xml:space="preserve"> </w:delText>
        </w:r>
        <w:r w:rsidR="00770982" w:rsidDel="00EE2BC6">
          <w:delText xml:space="preserve">    </w:delText>
        </w:r>
        <w:r w:rsidRPr="00D81E1D" w:rsidDel="00EE2BC6">
          <w:delText>1</w:delText>
        </w:r>
      </w:del>
      <w:r w:rsidRPr="00D81E1D">
        <w:t>.</w:t>
      </w:r>
      <w:r w:rsidR="001A07EE">
        <w:t>2</w:t>
      </w:r>
      <w:r w:rsidR="00F364A5">
        <w:t>4</w:t>
      </w:r>
      <w:r w:rsidRPr="00D81E1D">
        <w:t>: The PowerShell 7 console</w:t>
      </w:r>
    </w:p>
    <w:p w14:paraId="2D7B220C" w14:textId="728C6E8D" w:rsidR="00987230" w:rsidRDefault="00987230" w:rsidP="00987230">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sidR="001A07EE">
        <w:rPr>
          <w:noProof/>
        </w:rPr>
        <w:t>24</w:t>
      </w:r>
      <w:r>
        <w:rPr>
          <w:noProof/>
        </w:rPr>
        <w:t>.png</w:t>
      </w:r>
    </w:p>
    <w:p w14:paraId="3ED3DEDA" w14:textId="6007FADB" w:rsidR="001A07EE" w:rsidRDefault="00987230" w:rsidP="00987230">
      <w:pPr>
        <w:pStyle w:val="NumberedBulletPACKT"/>
        <w:numPr>
          <w:ilvl w:val="0"/>
          <w:numId w:val="0"/>
        </w:numPr>
        <w:ind w:left="-3"/>
      </w:pPr>
      <w:r>
        <w:t>In</w:t>
      </w:r>
      <w:r w:rsidR="001A07EE">
        <w:t xml:space="preserve"> </w:t>
      </w:r>
      <w:r w:rsidR="001A07EE" w:rsidRPr="00C950B1">
        <w:rPr>
          <w:rStyle w:val="ItalicsPACKT"/>
        </w:rPr>
        <w:t>step 2</w:t>
      </w:r>
      <w:r w:rsidR="001A07EE">
        <w:t>, you discover the cmdlets</w:t>
      </w:r>
      <w:r w:rsidR="00C950B1">
        <w:t xml:space="preserve"> </w:t>
      </w:r>
      <w:r w:rsidR="001A07EE">
        <w:t xml:space="preserve">in the </w:t>
      </w:r>
      <w:r w:rsidR="001A07EE" w:rsidRPr="00C950B1">
        <w:rPr>
          <w:rStyle w:val="CodeInTextPACKT"/>
        </w:rPr>
        <w:t>PowerShellGet</w:t>
      </w:r>
      <w:r w:rsidR="001A07EE">
        <w:t xml:space="preserve"> module that have the </w:t>
      </w:r>
      <w:r w:rsidR="00C950B1" w:rsidRPr="00C950B1">
        <w:rPr>
          <w:rStyle w:val="CodeInTextPACKT"/>
        </w:rPr>
        <w:t>F</w:t>
      </w:r>
      <w:r w:rsidR="001A07EE" w:rsidRPr="00C950B1">
        <w:rPr>
          <w:rStyle w:val="CodeInTextPACKT"/>
        </w:rPr>
        <w:t>ind</w:t>
      </w:r>
      <w:r w:rsidR="00C950B1">
        <w:t xml:space="preserve"> verb,</w:t>
      </w:r>
      <w:r w:rsidR="001A07EE">
        <w:t xml:space="preserve"> with output like this:</w:t>
      </w:r>
    </w:p>
    <w:p w14:paraId="67D5E3E0" w14:textId="106FDA84" w:rsidR="00987230" w:rsidRDefault="00987230" w:rsidP="00C950B1">
      <w:pPr>
        <w:pStyle w:val="FigurePACKT"/>
      </w:pPr>
      <w:r>
        <w:t xml:space="preserve"> </w:t>
      </w:r>
      <w:r w:rsidR="00C950B1">
        <w:rPr>
          <w:noProof/>
        </w:rPr>
        <w:drawing>
          <wp:inline distT="0" distB="0" distL="0" distR="0" wp14:anchorId="2E1EA14B" wp14:editId="6E3077DF">
            <wp:extent cx="4214557" cy="14685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7522" cy="1469544"/>
                    </a:xfrm>
                    <a:prstGeom prst="rect">
                      <a:avLst/>
                    </a:prstGeom>
                  </pic:spPr>
                </pic:pic>
              </a:graphicData>
            </a:graphic>
          </wp:inline>
        </w:drawing>
      </w:r>
    </w:p>
    <w:p w14:paraId="295A30A8" w14:textId="7448CD32" w:rsidR="001A07EE" w:rsidRPr="00D81E1D" w:rsidRDefault="001A07EE">
      <w:pPr>
        <w:pStyle w:val="FigureCaptionPACKT"/>
        <w:pPrChange w:id="113" w:author="Liam Draper" w:date="2022-07-04T22:59:00Z">
          <w:pPr>
            <w:pStyle w:val="FigurePACKT"/>
          </w:pPr>
        </w:pPrChange>
      </w:pPr>
      <w:r w:rsidRPr="00D81E1D">
        <w:t xml:space="preserve">Figure </w:t>
      </w:r>
      <w:ins w:id="114" w:author="Liam Draper" w:date="2022-07-04T22:59:00Z">
        <w:r w:rsidR="00EE2BC6">
          <w:t>2</w:t>
        </w:r>
      </w:ins>
      <w:del w:id="115" w:author="Liam Draper" w:date="2022-07-04T22:59:00Z">
        <w:r w:rsidDel="00EE2BC6">
          <w:delText xml:space="preserve">    </w:delText>
        </w:r>
        <w:r w:rsidRPr="00D81E1D" w:rsidDel="00EE2BC6">
          <w:delText>1</w:delText>
        </w:r>
      </w:del>
      <w:r w:rsidRPr="00D81E1D">
        <w:t>.</w:t>
      </w:r>
      <w:r>
        <w:t>25</w:t>
      </w:r>
      <w:r w:rsidRPr="00D81E1D">
        <w:t xml:space="preserve">: </w:t>
      </w:r>
      <w:r w:rsidR="00F12D50">
        <w:t>Discovering the Find-* cmdlets in the PowerShellGet module</w:t>
      </w:r>
    </w:p>
    <w:p w14:paraId="040975D3" w14:textId="36716750" w:rsidR="001A07EE" w:rsidRDefault="001A07EE" w:rsidP="001A07EE">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25.png</w:t>
      </w:r>
    </w:p>
    <w:p w14:paraId="1393E716" w14:textId="5BEDF204" w:rsidR="00987230" w:rsidRDefault="00C950B1" w:rsidP="00987230">
      <w:pPr>
        <w:pStyle w:val="NumberedBulletPACKT"/>
        <w:numPr>
          <w:ilvl w:val="0"/>
          <w:numId w:val="0"/>
        </w:numPr>
        <w:ind w:left="-3"/>
      </w:pPr>
      <w:r>
        <w:t xml:space="preserve">In </w:t>
      </w:r>
      <w:r w:rsidRPr="00C950B1">
        <w:rPr>
          <w:rStyle w:val="ItalicsPACKT"/>
        </w:rPr>
        <w:t>step 3</w:t>
      </w:r>
      <w:r>
        <w:t xml:space="preserve">, </w:t>
      </w:r>
      <w:r w:rsidRPr="00C950B1">
        <w:rPr>
          <w:rStyle w:val="NormalPACKTChar"/>
        </w:rPr>
        <w:t>which generates</w:t>
      </w:r>
      <w:r>
        <w:t xml:space="preserve"> no output, you find all the commands, modules, DSC resources, and scripts in the PowerShell Gallery. In </w:t>
      </w:r>
      <w:r w:rsidR="00F12D50" w:rsidRPr="00F12D50">
        <w:rPr>
          <w:rStyle w:val="ItalicsPACKT"/>
        </w:rPr>
        <w:t>step 4</w:t>
      </w:r>
      <w:r w:rsidR="00F12D50">
        <w:t xml:space="preserve">, </w:t>
      </w:r>
      <w:r>
        <w:t>you report on the number of objects found</w:t>
      </w:r>
      <w:r w:rsidR="000D0E5F">
        <w:t xml:space="preserve"> in the PS Gallery</w:t>
      </w:r>
      <w:r>
        <w:t>, with output like this:</w:t>
      </w:r>
    </w:p>
    <w:p w14:paraId="7E2C499C" w14:textId="0AF31495" w:rsidR="00C950B1" w:rsidRDefault="00C95C59" w:rsidP="00C95C59">
      <w:pPr>
        <w:pStyle w:val="FigurePACKT"/>
      </w:pPr>
      <w:r>
        <w:rPr>
          <w:noProof/>
        </w:rPr>
        <w:drawing>
          <wp:inline distT="0" distB="0" distL="0" distR="0" wp14:anchorId="2A695D24" wp14:editId="5623273D">
            <wp:extent cx="3240077" cy="1597693"/>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9506" cy="1602342"/>
                    </a:xfrm>
                    <a:prstGeom prst="rect">
                      <a:avLst/>
                    </a:prstGeom>
                  </pic:spPr>
                </pic:pic>
              </a:graphicData>
            </a:graphic>
          </wp:inline>
        </w:drawing>
      </w:r>
    </w:p>
    <w:p w14:paraId="4686718F" w14:textId="0E70A2B4" w:rsidR="000D0E5F" w:rsidRPr="00D81E1D" w:rsidRDefault="000D0E5F">
      <w:pPr>
        <w:pStyle w:val="FigureCaptionPACKT"/>
        <w:pPrChange w:id="116" w:author="Liam Draper" w:date="2022-07-04T23:00:00Z">
          <w:pPr>
            <w:pStyle w:val="FigurePACKT"/>
          </w:pPr>
        </w:pPrChange>
      </w:pPr>
      <w:r w:rsidRPr="00D81E1D">
        <w:t xml:space="preserve">Figure </w:t>
      </w:r>
      <w:del w:id="117" w:author="Liam Draper" w:date="2022-07-04T23:00:00Z">
        <w:r w:rsidDel="00EE2BC6">
          <w:delText xml:space="preserve">    </w:delText>
        </w:r>
        <w:r w:rsidRPr="00D81E1D" w:rsidDel="00EE2BC6">
          <w:delText>1</w:delText>
        </w:r>
      </w:del>
      <w:ins w:id="118" w:author="Liam Draper" w:date="2022-07-04T23:00:00Z">
        <w:r w:rsidR="00EE2BC6">
          <w:t>2</w:t>
        </w:r>
      </w:ins>
      <w:r w:rsidRPr="00D81E1D">
        <w:t>.</w:t>
      </w:r>
      <w:r>
        <w:t>26</w:t>
      </w:r>
      <w:r w:rsidRPr="00D81E1D">
        <w:t xml:space="preserve">: </w:t>
      </w:r>
      <w:r>
        <w:t>Discovering the Find-* cmdlets in the PowerShellGet module</w:t>
      </w:r>
    </w:p>
    <w:p w14:paraId="2EBF6832" w14:textId="7513A0D1" w:rsidR="000D0E5F" w:rsidRDefault="000D0E5F" w:rsidP="000D0E5F">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26.png</w:t>
      </w:r>
    </w:p>
    <w:p w14:paraId="205A62A1" w14:textId="72482D66" w:rsidR="000D0E5F" w:rsidRDefault="00C95C59" w:rsidP="00987230">
      <w:pPr>
        <w:pStyle w:val="NumberedBulletPACKT"/>
        <w:numPr>
          <w:ilvl w:val="0"/>
          <w:numId w:val="0"/>
        </w:numPr>
        <w:ind w:left="-3"/>
      </w:pPr>
      <w:r>
        <w:t xml:space="preserve">In </w:t>
      </w:r>
      <w:r w:rsidRPr="00C95C59">
        <w:rPr>
          <w:rStyle w:val="ItalicsPACKT"/>
        </w:rPr>
        <w:t>step 5</w:t>
      </w:r>
      <w:r>
        <w:t xml:space="preserve">, you examine the modules returned (in </w:t>
      </w:r>
      <w:r w:rsidRPr="00C95C59">
        <w:rPr>
          <w:rStyle w:val="ItalicsPACKT"/>
        </w:rPr>
        <w:t>step 3)</w:t>
      </w:r>
      <w:r>
        <w:t xml:space="preserve"> to see if any of them have “NTFS” in the module name. The output looks like this:</w:t>
      </w:r>
    </w:p>
    <w:p w14:paraId="5602936C" w14:textId="0717EBDD" w:rsidR="00C95C59" w:rsidRDefault="00516E8D" w:rsidP="00516E8D">
      <w:pPr>
        <w:pStyle w:val="FigurePACKT"/>
      </w:pPr>
      <w:r>
        <w:rPr>
          <w:noProof/>
        </w:rPr>
        <w:drawing>
          <wp:inline distT="0" distB="0" distL="0" distR="0" wp14:anchorId="3BC02359" wp14:editId="57673F66">
            <wp:extent cx="3633147" cy="118904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0067" cy="1194583"/>
                    </a:xfrm>
                    <a:prstGeom prst="rect">
                      <a:avLst/>
                    </a:prstGeom>
                  </pic:spPr>
                </pic:pic>
              </a:graphicData>
            </a:graphic>
          </wp:inline>
        </w:drawing>
      </w:r>
    </w:p>
    <w:p w14:paraId="73E59B5D" w14:textId="3B825571" w:rsidR="00C95C59" w:rsidRPr="00D81E1D" w:rsidRDefault="00C95C59">
      <w:pPr>
        <w:pStyle w:val="FigureCaptionPACKT"/>
        <w:pPrChange w:id="119" w:author="Liam Draper" w:date="2022-07-04T23:00:00Z">
          <w:pPr>
            <w:pStyle w:val="FigurePACKT"/>
          </w:pPr>
        </w:pPrChange>
      </w:pPr>
      <w:bookmarkStart w:id="120" w:name="_Hlk101776100"/>
      <w:r w:rsidRPr="00D81E1D">
        <w:t xml:space="preserve">Figure </w:t>
      </w:r>
      <w:ins w:id="121" w:author="Liam Draper" w:date="2022-07-04T23:00:00Z">
        <w:r w:rsidR="00EE2BC6">
          <w:t>2</w:t>
        </w:r>
      </w:ins>
      <w:del w:id="122" w:author="Liam Draper" w:date="2022-07-04T23:00:00Z">
        <w:r w:rsidRPr="00D81E1D" w:rsidDel="00EE2BC6">
          <w:delText>1</w:delText>
        </w:r>
      </w:del>
      <w:r w:rsidRPr="00D81E1D">
        <w:t>.</w:t>
      </w:r>
      <w:r>
        <w:t>27</w:t>
      </w:r>
      <w:r w:rsidRPr="00D81E1D">
        <w:t xml:space="preserve">: </w:t>
      </w:r>
      <w:r>
        <w:t>Discovering NTFS related modules in the PowerShell Gallery</w:t>
      </w:r>
    </w:p>
    <w:p w14:paraId="4A862B6E" w14:textId="705575DB" w:rsidR="00C95C59" w:rsidRDefault="00C95C59" w:rsidP="00C95C59">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27.png</w:t>
      </w:r>
    </w:p>
    <w:bookmarkEnd w:id="120"/>
    <w:p w14:paraId="03921084" w14:textId="423C1B17" w:rsidR="00C95C59" w:rsidRDefault="00C95C59" w:rsidP="00987230">
      <w:pPr>
        <w:pStyle w:val="NumberedBulletPACKT"/>
        <w:numPr>
          <w:ilvl w:val="0"/>
          <w:numId w:val="0"/>
        </w:numPr>
        <w:ind w:left="-3"/>
      </w:pPr>
      <w:r>
        <w:t xml:space="preserve">Having discovered an NTFS-related module, in </w:t>
      </w:r>
      <w:r w:rsidRPr="00C95C59">
        <w:rPr>
          <w:rStyle w:val="ItalicsPACKT"/>
        </w:rPr>
        <w:t>step 6</w:t>
      </w:r>
      <w:r>
        <w:t xml:space="preserve">, you install the module. This step creates no output. In </w:t>
      </w:r>
      <w:r w:rsidRPr="00C95C59">
        <w:rPr>
          <w:rStyle w:val="ItalicsPACKT"/>
        </w:rPr>
        <w:t>step 7</w:t>
      </w:r>
      <w:r>
        <w:t xml:space="preserve">, you use </w:t>
      </w:r>
      <w:r w:rsidRPr="00C95C59">
        <w:rPr>
          <w:rStyle w:val="CodeInTextPACKT"/>
        </w:rPr>
        <w:t>Get-Command</w:t>
      </w:r>
      <w:r>
        <w:t xml:space="preserve"> to discover the commands in the </w:t>
      </w:r>
      <w:r w:rsidRPr="00C95C59">
        <w:rPr>
          <w:rStyle w:val="CodeInTextPACKT"/>
        </w:rPr>
        <w:t>NTFSSecurity</w:t>
      </w:r>
      <w:r>
        <w:t xml:space="preserve"> module, with output like this:</w:t>
      </w:r>
    </w:p>
    <w:p w14:paraId="16E80C23" w14:textId="6DCC8260" w:rsidR="00516E8D" w:rsidRDefault="00E65444" w:rsidP="00E65444">
      <w:pPr>
        <w:pStyle w:val="FigurePACKT"/>
      </w:pPr>
      <w:r>
        <w:rPr>
          <w:noProof/>
        </w:rPr>
        <w:drawing>
          <wp:inline distT="0" distB="0" distL="0" distR="0" wp14:anchorId="59B28B8B" wp14:editId="20BA30E7">
            <wp:extent cx="3367441" cy="4740757"/>
            <wp:effectExtent l="0" t="0" r="444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1069" cy="4745865"/>
                    </a:xfrm>
                    <a:prstGeom prst="rect">
                      <a:avLst/>
                    </a:prstGeom>
                  </pic:spPr>
                </pic:pic>
              </a:graphicData>
            </a:graphic>
          </wp:inline>
        </w:drawing>
      </w:r>
    </w:p>
    <w:p w14:paraId="24E28C54" w14:textId="17D5D15D" w:rsidR="00516E8D" w:rsidRPr="00D81E1D" w:rsidRDefault="00516E8D">
      <w:pPr>
        <w:pStyle w:val="FigureCaptionPACKT"/>
        <w:pPrChange w:id="123" w:author="Liam Draper" w:date="2022-07-04T23:00:00Z">
          <w:pPr>
            <w:pStyle w:val="FigurePACKT"/>
          </w:pPr>
        </w:pPrChange>
      </w:pPr>
      <w:r w:rsidRPr="00D81E1D">
        <w:t xml:space="preserve">Figure </w:t>
      </w:r>
      <w:ins w:id="124" w:author="Liam Draper" w:date="2022-07-04T23:00:00Z">
        <w:r w:rsidR="00EE2BC6">
          <w:t>2</w:t>
        </w:r>
      </w:ins>
      <w:del w:id="125" w:author="Liam Draper" w:date="2022-07-04T23:00:00Z">
        <w:r w:rsidRPr="00D81E1D" w:rsidDel="00EE2BC6">
          <w:delText>1</w:delText>
        </w:r>
      </w:del>
      <w:r w:rsidRPr="00D81E1D">
        <w:t>.</w:t>
      </w:r>
      <w:r>
        <w:t>28</w:t>
      </w:r>
      <w:r w:rsidRPr="00D81E1D">
        <w:t xml:space="preserve">: </w:t>
      </w:r>
      <w:r>
        <w:t>Discovering commands in the NTFSSecurity module</w:t>
      </w:r>
    </w:p>
    <w:p w14:paraId="222E3D39" w14:textId="5DD8CE61" w:rsidR="00516E8D" w:rsidRDefault="00516E8D" w:rsidP="00516E8D">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28.png</w:t>
      </w:r>
    </w:p>
    <w:p w14:paraId="1B2A988D" w14:textId="34FFF9BD" w:rsidR="00C95C59" w:rsidRDefault="00E65444" w:rsidP="00987230">
      <w:pPr>
        <w:pStyle w:val="NumberedBulletPACKT"/>
        <w:numPr>
          <w:ilvl w:val="0"/>
          <w:numId w:val="0"/>
        </w:numPr>
        <w:ind w:left="-3"/>
      </w:pPr>
      <w:r>
        <w:t xml:space="preserve">In </w:t>
      </w:r>
      <w:r w:rsidRPr="00E65444">
        <w:rPr>
          <w:rStyle w:val="ItalicsPACKT"/>
        </w:rPr>
        <w:t>step 8</w:t>
      </w:r>
      <w:r>
        <w:t xml:space="preserve">, you use a command from the </w:t>
      </w:r>
      <w:r w:rsidRPr="00E65444">
        <w:rPr>
          <w:rStyle w:val="CodeInTextPACKT"/>
        </w:rPr>
        <w:t>NTFSSecurity</w:t>
      </w:r>
      <w:r>
        <w:t xml:space="preserve"> module, </w:t>
      </w:r>
      <w:r w:rsidRPr="00E65444">
        <w:rPr>
          <w:rStyle w:val="CodeInTextPACKT"/>
        </w:rPr>
        <w:t>Get-NTFSAccess</w:t>
      </w:r>
      <w:r>
        <w:t xml:space="preserve"> to view the access control list on the C:\Foo folder, which looks like this:</w:t>
      </w:r>
    </w:p>
    <w:p w14:paraId="106CC7FC" w14:textId="07307483" w:rsidR="00E65444" w:rsidRDefault="00E65444" w:rsidP="00E65444">
      <w:pPr>
        <w:pStyle w:val="FigurePACKT"/>
      </w:pPr>
      <w:r>
        <w:rPr>
          <w:noProof/>
        </w:rPr>
        <w:drawing>
          <wp:inline distT="0" distB="0" distL="0" distR="0" wp14:anchorId="68F278EA" wp14:editId="6ACA46AC">
            <wp:extent cx="3522150" cy="1124232"/>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705" cy="1127282"/>
                    </a:xfrm>
                    <a:prstGeom prst="rect">
                      <a:avLst/>
                    </a:prstGeom>
                  </pic:spPr>
                </pic:pic>
              </a:graphicData>
            </a:graphic>
          </wp:inline>
        </w:drawing>
      </w:r>
    </w:p>
    <w:p w14:paraId="45AAAEBE" w14:textId="70F74DC4" w:rsidR="00E65444" w:rsidRPr="00D81E1D" w:rsidRDefault="00E65444">
      <w:pPr>
        <w:pStyle w:val="FigureCaptionPACKT"/>
        <w:pPrChange w:id="126" w:author="Liam Draper" w:date="2022-07-04T23:01:00Z">
          <w:pPr>
            <w:pStyle w:val="FigurePACKT"/>
          </w:pPr>
        </w:pPrChange>
      </w:pPr>
      <w:r w:rsidRPr="00D81E1D">
        <w:t xml:space="preserve">Figure </w:t>
      </w:r>
      <w:ins w:id="127" w:author="Liam Draper" w:date="2022-07-04T23:01:00Z">
        <w:r w:rsidR="00EE2BC6">
          <w:t>2</w:t>
        </w:r>
      </w:ins>
      <w:del w:id="128" w:author="Liam Draper" w:date="2022-07-04T23:01:00Z">
        <w:r w:rsidRPr="00D81E1D" w:rsidDel="00EE2BC6">
          <w:delText>1</w:delText>
        </w:r>
      </w:del>
      <w:r w:rsidRPr="00D81E1D">
        <w:t>.</w:t>
      </w:r>
      <w:r>
        <w:t>29</w:t>
      </w:r>
      <w:r w:rsidRPr="00D81E1D">
        <w:t xml:space="preserve">: </w:t>
      </w:r>
      <w:r>
        <w:t>Using Get-NTFSAccess</w:t>
      </w:r>
    </w:p>
    <w:p w14:paraId="3FFE8857" w14:textId="7618A507" w:rsidR="00E65444" w:rsidRDefault="00E65444" w:rsidP="00E65444">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w:t>
      </w:r>
      <w:r w:rsidR="00CF26AE">
        <w:rPr>
          <w:noProof/>
        </w:rPr>
        <w:t>9</w:t>
      </w:r>
      <w:r>
        <w:rPr>
          <w:noProof/>
        </w:rPr>
        <w:t>.png</w:t>
      </w:r>
    </w:p>
    <w:p w14:paraId="10952B4C" w14:textId="57C4916B" w:rsidR="00E65444" w:rsidRDefault="00E65444" w:rsidP="00987230">
      <w:pPr>
        <w:pStyle w:val="NumberedBulletPACKT"/>
        <w:numPr>
          <w:ilvl w:val="0"/>
          <w:numId w:val="0"/>
        </w:numPr>
        <w:ind w:left="-3"/>
      </w:pPr>
      <w:r>
        <w:t xml:space="preserve">As an alternative to installing </w:t>
      </w:r>
      <w:r w:rsidR="00021DA7">
        <w:t>fully a</w:t>
      </w:r>
      <w:r>
        <w:t xml:space="preserve"> PS Gallery module, </w:t>
      </w:r>
      <w:r w:rsidR="00021DA7">
        <w:t xml:space="preserve">you might find it </w:t>
      </w:r>
      <w:r>
        <w:t>useful to download a module into a new folder</w:t>
      </w:r>
      <w:r w:rsidR="00021DA7">
        <w:t>. From there, you can</w:t>
      </w:r>
      <w:r>
        <w:t xml:space="preserve"> investigate (and possibly improve it) before installing it in your environment. To do that, in </w:t>
      </w:r>
      <w:r w:rsidRPr="00CF26AE">
        <w:rPr>
          <w:rStyle w:val="ItalicsPACKT"/>
        </w:rPr>
        <w:t>step 9</w:t>
      </w:r>
      <w:r>
        <w:t xml:space="preserve">, you create a new download folder, creating no output. In </w:t>
      </w:r>
      <w:r w:rsidRPr="00CF26AE">
        <w:rPr>
          <w:rStyle w:val="ItalicsPACKT"/>
        </w:rPr>
        <w:t>step 10</w:t>
      </w:r>
      <w:r>
        <w:t xml:space="preserve">, you download the </w:t>
      </w:r>
      <w:r w:rsidRPr="00CF26AE">
        <w:rPr>
          <w:rStyle w:val="CodeInTextPACKT"/>
        </w:rPr>
        <w:t>PSLogging</w:t>
      </w:r>
      <w:r>
        <w:t xml:space="preserve"> module which also produces no output.</w:t>
      </w:r>
    </w:p>
    <w:p w14:paraId="195ECB4C" w14:textId="2D8F7702" w:rsidR="00CF26AE" w:rsidRDefault="00CF26AE" w:rsidP="00987230">
      <w:pPr>
        <w:pStyle w:val="NumberedBulletPACKT"/>
        <w:numPr>
          <w:ilvl w:val="0"/>
          <w:numId w:val="0"/>
        </w:numPr>
        <w:ind w:left="-3"/>
      </w:pPr>
      <w:r>
        <w:t xml:space="preserve">In </w:t>
      </w:r>
      <w:r w:rsidRPr="00CF26AE">
        <w:rPr>
          <w:rStyle w:val="ItalicsPACKT"/>
        </w:rPr>
        <w:t>step 11</w:t>
      </w:r>
      <w:r>
        <w:t xml:space="preserve">, you discover the files contained in the </w:t>
      </w:r>
      <w:r w:rsidRPr="00CF26AE">
        <w:rPr>
          <w:rStyle w:val="CodeInTextPACKT"/>
        </w:rPr>
        <w:t>PSLogging</w:t>
      </w:r>
      <w:r>
        <w:t xml:space="preserve"> module with output like this:</w:t>
      </w:r>
    </w:p>
    <w:p w14:paraId="0F126351" w14:textId="47593CA1" w:rsidR="00CF26AE" w:rsidRDefault="00BD5669" w:rsidP="00BD5669">
      <w:pPr>
        <w:pStyle w:val="FigurePACKT"/>
      </w:pPr>
      <w:r>
        <w:rPr>
          <w:noProof/>
        </w:rPr>
        <w:drawing>
          <wp:inline distT="0" distB="0" distL="0" distR="0" wp14:anchorId="4577CA4C" wp14:editId="48911664">
            <wp:extent cx="3000566" cy="144298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6427" cy="1445800"/>
                    </a:xfrm>
                    <a:prstGeom prst="rect">
                      <a:avLst/>
                    </a:prstGeom>
                  </pic:spPr>
                </pic:pic>
              </a:graphicData>
            </a:graphic>
          </wp:inline>
        </w:drawing>
      </w:r>
    </w:p>
    <w:p w14:paraId="318C2B0C" w14:textId="5B645220" w:rsidR="00CF26AE" w:rsidRPr="00D81E1D" w:rsidRDefault="00CF26AE">
      <w:pPr>
        <w:pStyle w:val="FigureCaptionPACKT"/>
        <w:pPrChange w:id="129" w:author="Liam Draper" w:date="2022-07-04T23:01:00Z">
          <w:pPr>
            <w:pStyle w:val="FigurePACKT"/>
          </w:pPr>
        </w:pPrChange>
      </w:pPr>
      <w:r w:rsidRPr="00D81E1D">
        <w:t xml:space="preserve">Figure </w:t>
      </w:r>
      <w:ins w:id="130" w:author="Liam Draper" w:date="2022-07-04T23:01:00Z">
        <w:r w:rsidR="00EE2BC6">
          <w:t>2</w:t>
        </w:r>
      </w:ins>
      <w:del w:id="131" w:author="Liam Draper" w:date="2022-07-04T23:01:00Z">
        <w:r w:rsidRPr="00D81E1D" w:rsidDel="00EE2BC6">
          <w:delText>1</w:delText>
        </w:r>
      </w:del>
      <w:r w:rsidRPr="00D81E1D">
        <w:t>.</w:t>
      </w:r>
      <w:r>
        <w:t>30</w:t>
      </w:r>
      <w:r w:rsidRPr="00D81E1D">
        <w:t xml:space="preserve">: </w:t>
      </w:r>
      <w:r>
        <w:t>Discovering files contained in the PSLogging module</w:t>
      </w:r>
    </w:p>
    <w:p w14:paraId="695C499E" w14:textId="3A715C29" w:rsidR="00CF26AE" w:rsidRDefault="00CF26AE" w:rsidP="00CF26AE">
      <w:pPr>
        <w:pStyle w:val="LayoutInformationPACKT"/>
        <w:rPr>
          <w:noProof/>
        </w:rPr>
      </w:pPr>
      <w:r w:rsidRPr="00023EAD">
        <w:rPr>
          <w:noProof/>
        </w:rPr>
        <w:t xml:space="preserve">  </w:t>
      </w:r>
      <w:r>
        <w:rPr>
          <w:noProof/>
        </w:rPr>
        <w:t xml:space="preserve"> </w:t>
      </w:r>
      <w:r>
        <w:t xml:space="preserve">Insert image </w:t>
      </w:r>
      <w:r w:rsidR="00061F9F">
        <w:rPr>
          <w:noProof/>
        </w:rPr>
        <w:t>B</w:t>
      </w:r>
      <w:r w:rsidR="00061F9F" w:rsidRPr="0045154C">
        <w:rPr>
          <w:noProof/>
        </w:rPr>
        <w:t>18878</w:t>
      </w:r>
      <w:r>
        <w:rPr>
          <w:noProof/>
        </w:rPr>
        <w:t>_01</w:t>
      </w:r>
      <w:r w:rsidRPr="00023EAD">
        <w:rPr>
          <w:noProof/>
        </w:rPr>
        <w:t>_</w:t>
      </w:r>
      <w:r>
        <w:rPr>
          <w:noProof/>
        </w:rPr>
        <w:t>30.png</w:t>
      </w:r>
    </w:p>
    <w:p w14:paraId="130E958E" w14:textId="637DF1C4" w:rsidR="00CF26AE" w:rsidRDefault="00CF26AE" w:rsidP="00987230">
      <w:pPr>
        <w:pStyle w:val="NumberedBulletPACKT"/>
        <w:numPr>
          <w:ilvl w:val="0"/>
          <w:numId w:val="0"/>
        </w:numPr>
        <w:ind w:left="-3"/>
      </w:pPr>
      <w:r>
        <w:t xml:space="preserve">Finally, in </w:t>
      </w:r>
      <w:r w:rsidRPr="00CF26AE">
        <w:rPr>
          <w:rStyle w:val="ItalicsPACKT"/>
        </w:rPr>
        <w:t>step 12</w:t>
      </w:r>
      <w:r>
        <w:t>, you check the commands contained in this module with output like this:</w:t>
      </w:r>
    </w:p>
    <w:p w14:paraId="71B0D0FB" w14:textId="77777777" w:rsidR="00CF26AE" w:rsidRDefault="00CF26AE" w:rsidP="00987230">
      <w:pPr>
        <w:pStyle w:val="NumberedBulletPACKT"/>
        <w:numPr>
          <w:ilvl w:val="0"/>
          <w:numId w:val="0"/>
        </w:numPr>
        <w:ind w:left="-3"/>
      </w:pPr>
    </w:p>
    <w:p w14:paraId="3305F5C5" w14:textId="02223C75" w:rsidR="00E65444" w:rsidRDefault="00BD5669" w:rsidP="00BD5669">
      <w:pPr>
        <w:pStyle w:val="FigurePACKT"/>
      </w:pPr>
      <w:r>
        <w:rPr>
          <w:noProof/>
        </w:rPr>
        <w:drawing>
          <wp:inline distT="0" distB="0" distL="0" distR="0" wp14:anchorId="7675FAA4" wp14:editId="28DF7E9E">
            <wp:extent cx="2895219" cy="1597362"/>
            <wp:effectExtent l="0" t="0" r="63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00038" cy="1600021"/>
                    </a:xfrm>
                    <a:prstGeom prst="rect">
                      <a:avLst/>
                    </a:prstGeom>
                  </pic:spPr>
                </pic:pic>
              </a:graphicData>
            </a:graphic>
          </wp:inline>
        </w:drawing>
      </w:r>
    </w:p>
    <w:p w14:paraId="7C8E3BC8" w14:textId="52E143FA" w:rsidR="00CF26AE" w:rsidRPr="00D81E1D" w:rsidRDefault="00CF26AE">
      <w:pPr>
        <w:pStyle w:val="FigureCaptionPACKT"/>
        <w:pPrChange w:id="132" w:author="Liam Draper" w:date="2022-07-04T23:01:00Z">
          <w:pPr>
            <w:pStyle w:val="FigurePACKT"/>
          </w:pPr>
        </w:pPrChange>
      </w:pPr>
      <w:r w:rsidRPr="00D81E1D">
        <w:t xml:space="preserve">Figure </w:t>
      </w:r>
      <w:ins w:id="133" w:author="Liam Draper" w:date="2022-07-04T23:01:00Z">
        <w:r w:rsidR="00EE2BC6">
          <w:t>2</w:t>
        </w:r>
      </w:ins>
      <w:del w:id="134" w:author="Liam Draper" w:date="2022-07-04T23:01:00Z">
        <w:r w:rsidRPr="00D81E1D" w:rsidDel="00EE2BC6">
          <w:delText>1</w:delText>
        </w:r>
      </w:del>
      <w:r w:rsidRPr="00D81E1D">
        <w:t>.</w:t>
      </w:r>
      <w:r>
        <w:t>3</w:t>
      </w:r>
      <w:r w:rsidR="00BD5669">
        <w:t>1</w:t>
      </w:r>
      <w:r w:rsidRPr="00D81E1D">
        <w:t xml:space="preserve">: </w:t>
      </w:r>
      <w:r>
        <w:t>Discovering files contained in the PSLogging module</w:t>
      </w:r>
    </w:p>
    <w:p w14:paraId="310DE16F" w14:textId="77BC81FA" w:rsidR="00CF26AE" w:rsidRDefault="00CF26AE" w:rsidP="00BD5669">
      <w:pPr>
        <w:pStyle w:val="LayoutInformationPACKT"/>
      </w:pPr>
      <w:r w:rsidRPr="00023EAD">
        <w:rPr>
          <w:noProof/>
        </w:rPr>
        <w:t xml:space="preserve">  </w:t>
      </w:r>
      <w:r>
        <w:rPr>
          <w:noProof/>
        </w:rPr>
        <w:t xml:space="preserve"> </w:t>
      </w:r>
      <w:r>
        <w:t xml:space="preserve">Insert image </w:t>
      </w:r>
      <w:r w:rsidR="00061F9F">
        <w:rPr>
          <w:noProof/>
        </w:rPr>
        <w:t>B</w:t>
      </w:r>
      <w:r w:rsidR="00061F9F" w:rsidRPr="0045154C">
        <w:rPr>
          <w:noProof/>
        </w:rPr>
        <w:t>18878</w:t>
      </w:r>
      <w:r>
        <w:rPr>
          <w:noProof/>
        </w:rPr>
        <w:t>_01</w:t>
      </w:r>
      <w:r w:rsidRPr="00023EAD">
        <w:rPr>
          <w:noProof/>
        </w:rPr>
        <w:t>_</w:t>
      </w:r>
      <w:r>
        <w:rPr>
          <w:noProof/>
        </w:rPr>
        <w:t>3</w:t>
      </w:r>
      <w:r w:rsidR="00BD5669">
        <w:rPr>
          <w:noProof/>
        </w:rPr>
        <w:t>1</w:t>
      </w:r>
      <w:r>
        <w:rPr>
          <w:noProof/>
        </w:rPr>
        <w:t>.png</w:t>
      </w:r>
    </w:p>
    <w:p w14:paraId="2C15013F" w14:textId="77777777" w:rsidR="00987230" w:rsidRDefault="00987230" w:rsidP="00987230">
      <w:pPr>
        <w:pStyle w:val="Heading2"/>
      </w:pPr>
      <w:r>
        <w:t>There's more...</w:t>
      </w:r>
    </w:p>
    <w:p w14:paraId="3CDDA7F3" w14:textId="26806E78" w:rsidR="00987230" w:rsidRDefault="00C10004" w:rsidP="00987230">
      <w:pPr>
        <w:pStyle w:val="NumberedBulletPACKT"/>
        <w:numPr>
          <w:ilvl w:val="0"/>
          <w:numId w:val="0"/>
        </w:numPr>
        <w:ind w:left="-3"/>
      </w:pPr>
      <w:r w:rsidRPr="00C10004">
        <w:rPr>
          <w:lang w:val="en-GB"/>
        </w:rPr>
        <w:t xml:space="preserve">In </w:t>
      </w:r>
      <w:r w:rsidRPr="00C10004">
        <w:rPr>
          <w:rStyle w:val="ItalicsPACKT"/>
          <w:lang w:val="en-GB"/>
        </w:rPr>
        <w:t>step 2</w:t>
      </w:r>
      <w:r w:rsidRPr="00C10004">
        <w:rPr>
          <w:lang w:val="en-GB"/>
        </w:rPr>
        <w:t>, you discover the commands within the PowerShellGet module that enable you to find resources in the PS Gallery. There are 5 types of resources supported:</w:t>
      </w:r>
    </w:p>
    <w:p w14:paraId="1E80FBDB" w14:textId="77777777" w:rsidR="00987230" w:rsidRDefault="00987230" w:rsidP="00987230">
      <w:pPr>
        <w:pStyle w:val="NumberedBulletPACKT"/>
        <w:numPr>
          <w:ilvl w:val="0"/>
          <w:numId w:val="0"/>
        </w:numPr>
        <w:ind w:left="-3"/>
      </w:pPr>
    </w:p>
    <w:p w14:paraId="16F765AC" w14:textId="0D891552" w:rsidR="00EC2848" w:rsidRDefault="00C10004" w:rsidP="00EC2848">
      <w:pPr>
        <w:pStyle w:val="BulletPACKT"/>
        <w:rPr>
          <w:rStyle w:val="BulletPACKTChar"/>
        </w:rPr>
      </w:pPr>
      <w:r w:rsidRPr="00EC2848">
        <w:rPr>
          <w:rStyle w:val="BulletPACKTChar"/>
        </w:rPr>
        <w:t xml:space="preserve">Command – these are individual commands </w:t>
      </w:r>
      <w:r w:rsidR="00EC2848">
        <w:rPr>
          <w:rStyle w:val="BulletPACKTChar"/>
        </w:rPr>
        <w:t>contained w</w:t>
      </w:r>
      <w:r w:rsidRPr="00EC2848">
        <w:rPr>
          <w:rStyle w:val="BulletPACKTChar"/>
        </w:rPr>
        <w:t xml:space="preserve">ithin the gallery. </w:t>
      </w:r>
      <w:r w:rsidR="00EC2848">
        <w:rPr>
          <w:rStyle w:val="BulletPACKTChar"/>
        </w:rPr>
        <w:t xml:space="preserve">You can use </w:t>
      </w:r>
      <w:r w:rsidRPr="00EC2848">
        <w:rPr>
          <w:rStyle w:val="CodeInTextPACKT"/>
        </w:rPr>
        <w:t>Find-Command</w:t>
      </w:r>
      <w:r w:rsidRPr="00EC2848">
        <w:rPr>
          <w:rStyle w:val="BulletPACKTChar"/>
        </w:rPr>
        <w:t xml:space="preserve"> to help you discover the name of a module that might contain a command.</w:t>
      </w:r>
    </w:p>
    <w:p w14:paraId="67D7CC55" w14:textId="32486FA0" w:rsidR="00EC2848" w:rsidRDefault="00C10004" w:rsidP="00EC2848">
      <w:pPr>
        <w:pStyle w:val="BulletPACKT"/>
      </w:pPr>
      <w:r w:rsidRPr="00EC2848">
        <w:t>Module – these are PowerShell modules</w:t>
      </w:r>
      <w:r w:rsidR="00EC2848">
        <w:t xml:space="preserve">. Some of which </w:t>
      </w:r>
      <w:r w:rsidRPr="00EC2848">
        <w:t>may not work in PowerShell 7</w:t>
      </w:r>
      <w:r w:rsidR="00EC2848">
        <w:t xml:space="preserve"> and some that may not work at all</w:t>
      </w:r>
      <w:r w:rsidRPr="00EC2848">
        <w:t>.</w:t>
      </w:r>
    </w:p>
    <w:p w14:paraId="4195BDB9" w14:textId="12A1928A" w:rsidR="00EC2848" w:rsidRDefault="00C10004" w:rsidP="009B3BEE">
      <w:pPr>
        <w:pStyle w:val="BulletPACKT"/>
      </w:pPr>
      <w:r w:rsidRPr="00EC2848">
        <w:t>DSC Resource – these are Windows PowerShell DSC resources. PowerShell 7 does not provide the rich DSC functions and features available with Windows PowerShell</w:t>
      </w:r>
      <w:r w:rsidR="00EC2848">
        <w:t xml:space="preserve"> at this time</w:t>
      </w:r>
      <w:r w:rsidRPr="00EC2848">
        <w:t>.</w:t>
      </w:r>
    </w:p>
    <w:p w14:paraId="01D490E6" w14:textId="1D053222" w:rsidR="00EC2848" w:rsidRDefault="00C10004" w:rsidP="009B3BEE">
      <w:pPr>
        <w:pStyle w:val="BulletPACKT"/>
      </w:pPr>
      <w:r w:rsidRPr="00EC2848">
        <w:t xml:space="preserve">Script – </w:t>
      </w:r>
      <w:r w:rsidR="00EC2848">
        <w:t xml:space="preserve">these are complete </w:t>
      </w:r>
      <w:r w:rsidRPr="00EC2848">
        <w:t xml:space="preserve">PowerShell </w:t>
      </w:r>
      <w:r w:rsidR="00254BD7">
        <w:t>scripts</w:t>
      </w:r>
      <w:r w:rsidRPr="00EC2848">
        <w:t>.</w:t>
      </w:r>
      <w:r w:rsidR="00EC2848">
        <w:t xml:space="preserve"> You can use them</w:t>
      </w:r>
      <w:ins w:id="135" w:author="Liam Draper" w:date="2022-07-05T09:27:00Z">
        <w:r w:rsidR="0019759B">
          <w:t xml:space="preserve"> </w:t>
        </w:r>
      </w:ins>
      <w:r w:rsidR="00254BD7">
        <w:t>as-is</w:t>
      </w:r>
      <w:del w:id="136" w:author="Liam Draper" w:date="2022-07-05T09:27:00Z">
        <w:r w:rsidR="00EC2848" w:rsidDel="0019759B">
          <w:delText>s</w:delText>
        </w:r>
      </w:del>
      <w:r w:rsidR="00EC2848">
        <w:t xml:space="preserve"> or adapt them to your needs.</w:t>
      </w:r>
    </w:p>
    <w:p w14:paraId="554ACD95" w14:textId="60B9519A" w:rsidR="00987230" w:rsidRDefault="00C10004" w:rsidP="009B3BEE">
      <w:pPr>
        <w:pStyle w:val="BulletPACKT"/>
      </w:pPr>
      <w:r w:rsidRPr="00EC2848">
        <w:t xml:space="preserve">Role Capability – this </w:t>
      </w:r>
      <w:r w:rsidR="00EC2848">
        <w:t xml:space="preserve">resource was meant for </w:t>
      </w:r>
      <w:r w:rsidRPr="00EC2848">
        <w:t>packages that enhance Windows roles</w:t>
      </w:r>
      <w:r w:rsidR="00254BD7">
        <w:t xml:space="preserve"> but is little used in practice </w:t>
      </w:r>
    </w:p>
    <w:p w14:paraId="728AF526" w14:textId="18FADBA2" w:rsidR="00254BD7" w:rsidRDefault="00254BD7" w:rsidP="00254BD7">
      <w:pPr>
        <w:pStyle w:val="NormalPACKT"/>
      </w:pPr>
      <w:r>
        <w:t xml:space="preserve">In </w:t>
      </w:r>
      <w:r w:rsidR="00115BAE">
        <w:rPr>
          <w:rStyle w:val="ItalicsPACKT"/>
        </w:rPr>
        <w:t>steps</w:t>
      </w:r>
      <w:r w:rsidRPr="00254BD7">
        <w:rPr>
          <w:rStyle w:val="ItalicsPACKT"/>
        </w:rPr>
        <w:t xml:space="preserve"> 3</w:t>
      </w:r>
      <w:r>
        <w:t xml:space="preserve"> and </w:t>
      </w:r>
      <w:r w:rsidRPr="00254BD7">
        <w:rPr>
          <w:rStyle w:val="ItalicsPACKT"/>
        </w:rPr>
        <w:t>step 4</w:t>
      </w:r>
      <w:r>
        <w:t>, you discover the number of commands, modules, DSC Resources, and PowerShell scripts available in the gallery. Since there is constant activity, the numbers of PowerShell resources you discover are likely different from what you see in this book</w:t>
      </w:r>
    </w:p>
    <w:p w14:paraId="3DDBC195" w14:textId="1558325E" w:rsidR="00254BD7" w:rsidRDefault="00254BD7" w:rsidP="00254BD7">
      <w:pPr>
        <w:pStyle w:val="NormalPACKT"/>
      </w:pPr>
      <w:r>
        <w:t xml:space="preserve">In </w:t>
      </w:r>
      <w:r w:rsidRPr="00254BD7">
        <w:rPr>
          <w:rStyle w:val="ItalicsPACKT"/>
        </w:rPr>
        <w:t>step 5</w:t>
      </w:r>
      <w:r>
        <w:t xml:space="preserve">, you search the PS Gallery for modules whose name </w:t>
      </w:r>
      <w:r w:rsidR="00115BAE">
        <w:t>includes</w:t>
      </w:r>
      <w:r>
        <w:t xml:space="preserve"> the string “NTFS”.</w:t>
      </w:r>
      <w:r w:rsidR="00115BAE">
        <w:t xml:space="preserve"> The modules returned may or may be helpful for you. As you can see, the search returns the NTFSSecurity module that, in </w:t>
      </w:r>
      <w:r w:rsidR="00115BAE">
        <w:rPr>
          <w:rStyle w:val="ItalicsPACKT"/>
        </w:rPr>
        <w:t>steps</w:t>
      </w:r>
      <w:r w:rsidRPr="00115BAE">
        <w:rPr>
          <w:rStyle w:val="ItalicsPACKT"/>
        </w:rPr>
        <w:t xml:space="preserve"> 6</w:t>
      </w:r>
      <w:r>
        <w:t xml:space="preserve"> through </w:t>
      </w:r>
      <w:r w:rsidRPr="00115BAE">
        <w:rPr>
          <w:rStyle w:val="ItalicsPACKT"/>
        </w:rPr>
        <w:t>step 8</w:t>
      </w:r>
      <w:r>
        <w:t>, you</w:t>
      </w:r>
      <w:r w:rsidR="00115BAE">
        <w:t xml:space="preserve"> install and use.</w:t>
      </w:r>
    </w:p>
    <w:p w14:paraId="64BFECCD" w14:textId="472456A6" w:rsidR="00115BAE" w:rsidRDefault="00115BAE" w:rsidP="00254BD7">
      <w:pPr>
        <w:pStyle w:val="NormalPACKT"/>
      </w:pPr>
      <w:r>
        <w:t xml:space="preserve">Before you start using a PS Gallery module, it is a great idea to first download it and test it. In </w:t>
      </w:r>
      <w:r w:rsidRPr="00BF0C99">
        <w:rPr>
          <w:rStyle w:val="ItalicsPACKT"/>
        </w:rPr>
        <w:t xml:space="preserve">step </w:t>
      </w:r>
      <w:r w:rsidR="00910E96" w:rsidRPr="00BF0C99">
        <w:rPr>
          <w:rStyle w:val="ItalicsPACKT"/>
        </w:rPr>
        <w:t>9</w:t>
      </w:r>
      <w:r w:rsidR="00910E96">
        <w:t>, you create a new folder</w:t>
      </w:r>
      <w:r w:rsidR="00021DA7">
        <w:t>,</w:t>
      </w:r>
      <w:r w:rsidR="00910E96">
        <w:t xml:space="preserve"> and then in </w:t>
      </w:r>
      <w:r w:rsidR="00910E96" w:rsidRPr="00A05769">
        <w:rPr>
          <w:rStyle w:val="ItalicsPACKT"/>
        </w:rPr>
        <w:t>step 10</w:t>
      </w:r>
      <w:r w:rsidR="00A05769">
        <w:rPr>
          <w:rStyle w:val="ItalicsPACKT"/>
        </w:rPr>
        <w:t>,</w:t>
      </w:r>
      <w:r w:rsidR="00910E96">
        <w:t xml:space="preserve"> you download the module into this new folder</w:t>
      </w:r>
      <w:r w:rsidR="00021DA7">
        <w:t>. I</w:t>
      </w:r>
      <w:r w:rsidR="00910E96">
        <w:t xml:space="preserve">n </w:t>
      </w:r>
      <w:r w:rsidR="00910E96" w:rsidRPr="00BF0C99">
        <w:rPr>
          <w:rStyle w:val="ItalicsPACKT"/>
        </w:rPr>
        <w:t>step 11</w:t>
      </w:r>
      <w:r w:rsidR="00910E96">
        <w:t xml:space="preserve"> you observe the contents of the module. </w:t>
      </w:r>
    </w:p>
    <w:p w14:paraId="45B6C958" w14:textId="5D400EC2" w:rsidR="00910E96" w:rsidRDefault="00910E96" w:rsidP="00254BD7">
      <w:pPr>
        <w:pStyle w:val="NormalPACKT"/>
      </w:pPr>
      <w:r>
        <w:t xml:space="preserve">Since you have downloaded the module to a folder not on the </w:t>
      </w:r>
      <w:r w:rsidR="00BF0C99" w:rsidRPr="00BF0C99">
        <w:rPr>
          <w:rStyle w:val="CodeInTextPACKT"/>
        </w:rPr>
        <w:t>PSModulePath</w:t>
      </w:r>
      <w:r w:rsidR="00BF0C99">
        <w:t xml:space="preserve"> environment variable, PowerShell cannot find it automatically. Therefore, in </w:t>
      </w:r>
      <w:r w:rsidR="00BF0C99" w:rsidRPr="00BF0C99">
        <w:rPr>
          <w:rStyle w:val="ItalicsPACKT"/>
        </w:rPr>
        <w:t>step 12</w:t>
      </w:r>
      <w:r w:rsidR="00BF0C99">
        <w:t xml:space="preserve">, you import the module manually. You then look at the commands available within the module. </w:t>
      </w:r>
    </w:p>
    <w:p w14:paraId="715F6C37" w14:textId="7B8D57D5" w:rsidR="00BF0C99" w:rsidRDefault="00BF0C99" w:rsidP="00BF0C99">
      <w:pPr>
        <w:pStyle w:val="NormalPACKT"/>
      </w:pPr>
      <w:r>
        <w:t>The two modules you examined in this recipe are a tiny part of the PowerShell Gallery. As you discovered, there are thousands of modules, commands, and scripts. Some of those objects are not of the highest quality or may be no use to you. But others are excellent additions to your module collection, as many recipes in this book demonstrate.</w:t>
      </w:r>
    </w:p>
    <w:p w14:paraId="74C75F95" w14:textId="77777777" w:rsidR="00BF0C99" w:rsidRDefault="00BF0C99" w:rsidP="00BF0C99">
      <w:pPr>
        <w:pStyle w:val="NormalPACKT"/>
      </w:pPr>
      <w:r>
        <w:t xml:space="preserve">For most IT pros, the PowerShell Gallery is the go-to location for obtaining useful modules that avoid you having to re-invent the wheel. In some cases, you may develop a particularly useful module and then publish it to the PS Gallery to share with others. See </w:t>
      </w:r>
      <w:r w:rsidRPr="00803907">
        <w:rPr>
          <w:rStyle w:val="URLPACKTChar"/>
        </w:rPr>
        <w:t>https://docs.microsoft.com/en-us/powershell/gallery/concepts/publishing-guidelines</w:t>
      </w:r>
      <w:r>
        <w:t xml:space="preserve"> for guidelines regarding publishing to the PS Gallery. And, while you are looking at that page, consider implementing best practices suggested in any production script you develop.</w:t>
      </w:r>
    </w:p>
    <w:p w14:paraId="31BDC2D8" w14:textId="77777777" w:rsidR="00987230" w:rsidRDefault="00987230" w:rsidP="00987230">
      <w:pPr>
        <w:pStyle w:val="Heading1"/>
        <w:tabs>
          <w:tab w:val="left" w:pos="0"/>
        </w:tabs>
      </w:pPr>
      <w:r>
        <w:t>Creating and using a local package repository</w:t>
      </w:r>
      <w:r>
        <w:tab/>
      </w:r>
    </w:p>
    <w:p w14:paraId="0D1AB52D" w14:textId="313EDBE3" w:rsidR="00803907" w:rsidRDefault="00803907" w:rsidP="00803907">
      <w:pPr>
        <w:pStyle w:val="NormalPACKT"/>
      </w:pPr>
      <w:r>
        <w:t xml:space="preserve">In the </w:t>
      </w:r>
      <w:r w:rsidRPr="00803907">
        <w:rPr>
          <w:rStyle w:val="ItalicsPACKT"/>
        </w:rPr>
        <w:t>“Exploring PowerShellGet and PS Gallery</w:t>
      </w:r>
      <w:r>
        <w:t xml:space="preserve">” recipe, you saw how you could download PowerShell modules and more from the PS Gallery.  You can install them, or save them for investigation. One nice feature is that after you install a module using </w:t>
      </w:r>
      <w:r w:rsidRPr="00803907">
        <w:rPr>
          <w:rStyle w:val="CodeInTextPACKT"/>
        </w:rPr>
        <w:t>Install-Module</w:t>
      </w:r>
      <w:r>
        <w:t xml:space="preserve">, you can later update the module using </w:t>
      </w:r>
      <w:r w:rsidRPr="00803907">
        <w:rPr>
          <w:rStyle w:val="CodeInTextPACKT"/>
        </w:rPr>
        <w:t>Update-Module</w:t>
      </w:r>
      <w:r>
        <w:t>.</w:t>
      </w:r>
    </w:p>
    <w:p w14:paraId="54A5482D" w14:textId="769C4B73" w:rsidR="00803907" w:rsidRDefault="00803907" w:rsidP="00803907">
      <w:pPr>
        <w:pStyle w:val="NormalPACKT"/>
      </w:pPr>
      <w:r>
        <w:t xml:space="preserve">As an alternative to using a public repository, you can create your own private repository. You can then use the commands in the PowerShellGet module to find, install, and manage your modules. A private repository allows you to create your modules and put them into a local repository for your IT professionals, developers, or other users to access. </w:t>
      </w:r>
    </w:p>
    <w:p w14:paraId="63CED577" w14:textId="2B496BF8" w:rsidR="00803907" w:rsidRDefault="00803907" w:rsidP="00803907">
      <w:pPr>
        <w:pStyle w:val="NormalPACKT"/>
      </w:pPr>
      <w:r>
        <w:t xml:space="preserve">There are several methods you can use to set up your internal package repository. One approach would be to use, a third-party tool such as ProGet from Inedo (see </w:t>
      </w:r>
      <w:r w:rsidRPr="00803907">
        <w:rPr>
          <w:rStyle w:val="URLPACKTChar"/>
        </w:rPr>
        <w:t xml:space="preserve">https://inedo.com/ </w:t>
      </w:r>
      <w:r>
        <w:t xml:space="preserve">for details on ProGet). </w:t>
      </w:r>
    </w:p>
    <w:p w14:paraId="10E01E62" w14:textId="50C1EA72" w:rsidR="00803907" w:rsidRDefault="00803907" w:rsidP="00803907">
      <w:pPr>
        <w:pStyle w:val="NormalPACKT"/>
      </w:pPr>
      <w:r>
        <w:t xml:space="preserve">A simple way to create a repository is to set up an SMB file share. Then you use the command </w:t>
      </w:r>
      <w:r w:rsidRPr="00803907">
        <w:rPr>
          <w:rStyle w:val="CodeInTextPACKT"/>
        </w:rPr>
        <w:t>Register-PSRepository</w:t>
      </w:r>
      <w:r>
        <w:t xml:space="preserve"> to enable you to use the PowerShellGet commands to view this share as a PowerShell repository. You must register this repository for every host from which you access your </w:t>
      </w:r>
      <w:del w:id="137" w:author="Liam Draper" w:date="2022-07-05T09:28:00Z">
        <w:r w:rsidDel="0019759B">
          <w:delText>repositiory</w:delText>
        </w:r>
      </w:del>
      <w:ins w:id="138" w:author="Liam Draper" w:date="2022-07-05T09:28:00Z">
        <w:r w:rsidR="0019759B">
          <w:t>repository</w:t>
        </w:r>
      </w:ins>
      <w:r>
        <w:t xml:space="preserve">. After you create the share and register the repository, you can publish your modules to the new repository using the </w:t>
      </w:r>
      <w:r w:rsidRPr="00803907">
        <w:rPr>
          <w:rStyle w:val="CodeInTextPACKT"/>
        </w:rPr>
        <w:t>Publish-Module</w:t>
      </w:r>
      <w:r>
        <w:t xml:space="preserve"> command.</w:t>
      </w:r>
    </w:p>
    <w:p w14:paraId="00FA5B84" w14:textId="77777777" w:rsidR="00803907" w:rsidRDefault="00803907" w:rsidP="00803907">
      <w:pPr>
        <w:pStyle w:val="NormalPACKT"/>
      </w:pPr>
      <w:r>
        <w:t>Once you set up a repository, you just need to ensure you use Register-PSRepository on any system that wishes to use this new repository, as you can see in this recipe.</w:t>
      </w:r>
    </w:p>
    <w:p w14:paraId="115B9CEC" w14:textId="4B41C0C0" w:rsidR="00987230" w:rsidRDefault="00987230" w:rsidP="00987230">
      <w:pPr>
        <w:pStyle w:val="Heading2"/>
        <w:tabs>
          <w:tab w:val="left" w:pos="0"/>
        </w:tabs>
      </w:pPr>
      <w:r>
        <w:t>Getting ready</w:t>
      </w:r>
    </w:p>
    <w:p w14:paraId="348C6E80" w14:textId="66804758" w:rsidR="009B3BEE" w:rsidRPr="009B3BEE" w:rsidRDefault="009B3BEE" w:rsidP="009B3BEE">
      <w:pPr>
        <w:pStyle w:val="NormalPACKT"/>
        <w:rPr>
          <w:lang w:val="en-GB"/>
        </w:rPr>
      </w:pPr>
      <w:r>
        <w:rPr>
          <w:lang w:val="en-GB"/>
        </w:rPr>
        <w:t xml:space="preserve">Run this recipe on </w:t>
      </w:r>
      <w:r w:rsidRPr="009B3BEE">
        <w:rPr>
          <w:rStyle w:val="CodeInTextPACKT"/>
        </w:rPr>
        <w:t>SRV1</w:t>
      </w:r>
      <w:r>
        <w:rPr>
          <w:lang w:val="en-GB"/>
        </w:rPr>
        <w:t xml:space="preserve"> after you have loaded PowerShell 7.</w:t>
      </w:r>
    </w:p>
    <w:p w14:paraId="002F89B3" w14:textId="623DDE9F" w:rsidR="009B3BEE" w:rsidRPr="00784F5C" w:rsidRDefault="009B3BEE" w:rsidP="009B3BEE">
      <w:pPr>
        <w:pStyle w:val="Heading2"/>
        <w:tabs>
          <w:tab w:val="left" w:pos="0"/>
        </w:tabs>
      </w:pPr>
      <w:r>
        <w:t>How to do it...</w:t>
      </w:r>
    </w:p>
    <w:p w14:paraId="5EA9A379" w14:textId="0A05D035" w:rsidR="00D51479" w:rsidRPr="009B3BEE" w:rsidRDefault="00D51479" w:rsidP="009B3BEE">
      <w:pPr>
        <w:pStyle w:val="NumberedBulletPACKT"/>
        <w:numPr>
          <w:ilvl w:val="0"/>
          <w:numId w:val="58"/>
        </w:numPr>
        <w:rPr>
          <w:color w:val="000000"/>
          <w:lang w:val="en-GB" w:eastAsia="en-GB"/>
        </w:rPr>
      </w:pPr>
      <w:r w:rsidRPr="009B3BEE">
        <w:rPr>
          <w:lang w:val="en-GB" w:eastAsia="en-GB"/>
        </w:rPr>
        <w:t>Creating a new repository folder</w:t>
      </w:r>
    </w:p>
    <w:p w14:paraId="2B10B23B" w14:textId="77777777" w:rsidR="00387AA3" w:rsidRPr="00387AA3" w:rsidRDefault="00387AA3" w:rsidP="00387AA3">
      <w:pPr>
        <w:pStyle w:val="CodePACKT"/>
      </w:pPr>
    </w:p>
    <w:p w14:paraId="2CF13EC9" w14:textId="742E30BD" w:rsidR="00D51479" w:rsidRPr="00387AA3" w:rsidRDefault="00D51479" w:rsidP="00387AA3">
      <w:pPr>
        <w:pStyle w:val="CodePACKT"/>
      </w:pPr>
      <w:commentRangeStart w:id="139"/>
      <w:r w:rsidRPr="00387AA3">
        <w:t xml:space="preserve">$LPATH </w:t>
      </w:r>
      <w:commentRangeEnd w:id="139"/>
      <w:r w:rsidR="000D4212">
        <w:rPr>
          <w:rStyle w:val="CommentReference"/>
          <w:rFonts w:ascii="Palatino" w:hAnsi="Palatino"/>
          <w:lang w:eastAsia="en-US"/>
        </w:rPr>
        <w:commentReference w:id="139"/>
      </w:r>
      <w:r w:rsidRPr="00387AA3">
        <w:t>= 'C:\RKRepo'</w:t>
      </w:r>
    </w:p>
    <w:p w14:paraId="3E027917" w14:textId="77777777" w:rsidR="00D51479" w:rsidRPr="00387AA3" w:rsidRDefault="00D51479" w:rsidP="00387AA3">
      <w:pPr>
        <w:pStyle w:val="CodePACKT"/>
      </w:pPr>
      <w:r w:rsidRPr="00387AA3">
        <w:t>New-Item -Path $LPATH -ItemType Directory | Out-Null</w:t>
      </w:r>
    </w:p>
    <w:p w14:paraId="7FEC398C" w14:textId="77777777" w:rsidR="00D51479" w:rsidRPr="00387AA3" w:rsidRDefault="00D51479" w:rsidP="00387AA3">
      <w:pPr>
        <w:pStyle w:val="CodePACKT"/>
      </w:pPr>
    </w:p>
    <w:p w14:paraId="2468BA07" w14:textId="3996F1E7" w:rsidR="00D51479" w:rsidRPr="00D51479" w:rsidRDefault="00D51479" w:rsidP="00387AA3">
      <w:pPr>
        <w:pStyle w:val="NumberedBulletPACKT"/>
        <w:rPr>
          <w:color w:val="000000"/>
          <w:lang w:val="en-GB" w:eastAsia="en-GB"/>
        </w:rPr>
      </w:pPr>
      <w:r w:rsidRPr="00D51479">
        <w:rPr>
          <w:lang w:val="en-GB" w:eastAsia="en-GB"/>
        </w:rPr>
        <w:t>Sharing the folder</w:t>
      </w:r>
    </w:p>
    <w:p w14:paraId="413AA26C" w14:textId="77777777" w:rsidR="00387AA3" w:rsidRDefault="00387AA3" w:rsidP="00D51479">
      <w:pPr>
        <w:shd w:val="clear" w:color="auto" w:fill="FFFFFF"/>
        <w:spacing w:before="0" w:after="0" w:line="285" w:lineRule="atLeast"/>
        <w:rPr>
          <w:rFonts w:ascii="Cascadia Code" w:hAnsi="Cascadia Code" w:cs="Cascadia Code"/>
          <w:bCs w:val="0"/>
          <w:color w:val="000000"/>
          <w:sz w:val="21"/>
          <w:szCs w:val="21"/>
          <w:lang w:val="en-GB" w:eastAsia="en-GB"/>
        </w:rPr>
      </w:pPr>
    </w:p>
    <w:p w14:paraId="7E0E6A02" w14:textId="77777777" w:rsidR="009B3BEE" w:rsidRDefault="009B3BEE" w:rsidP="00323900">
      <w:pPr>
        <w:pStyle w:val="CodePACKT"/>
      </w:pPr>
    </w:p>
    <w:p w14:paraId="60B57648" w14:textId="63458BBB" w:rsidR="00D51479" w:rsidRPr="00323900" w:rsidRDefault="00D51479" w:rsidP="00323900">
      <w:pPr>
        <w:pStyle w:val="CodePACKT"/>
      </w:pPr>
      <w:commentRangeStart w:id="140"/>
      <w:r w:rsidRPr="00D51479">
        <w:t>$</w:t>
      </w:r>
      <w:r w:rsidRPr="00323900">
        <w:t xml:space="preserve">SMBHT </w:t>
      </w:r>
      <w:commentRangeEnd w:id="140"/>
      <w:r w:rsidR="00E11FE1">
        <w:rPr>
          <w:rStyle w:val="CommentReference"/>
          <w:rFonts w:ascii="Palatino" w:hAnsi="Palatino"/>
          <w:lang w:eastAsia="en-US"/>
        </w:rPr>
        <w:commentReference w:id="140"/>
      </w:r>
      <w:r w:rsidRPr="00323900">
        <w:t>= @{</w:t>
      </w:r>
    </w:p>
    <w:p w14:paraId="2C879CE5" w14:textId="77777777" w:rsidR="00D51479" w:rsidRPr="00323900" w:rsidRDefault="00D51479" w:rsidP="00323900">
      <w:pPr>
        <w:pStyle w:val="CodePACKT"/>
      </w:pPr>
      <w:r w:rsidRPr="00323900">
        <w:t>  Name        = 'RKRepo'</w:t>
      </w:r>
    </w:p>
    <w:p w14:paraId="699AD6E1" w14:textId="77777777" w:rsidR="00D51479" w:rsidRPr="00323900" w:rsidRDefault="00D51479" w:rsidP="00323900">
      <w:pPr>
        <w:pStyle w:val="CodePACKT"/>
      </w:pPr>
      <w:r w:rsidRPr="00323900">
        <w:t>  Path        = $LPATH</w:t>
      </w:r>
    </w:p>
    <w:p w14:paraId="74325FD5" w14:textId="77777777" w:rsidR="00D51479" w:rsidRPr="00323900" w:rsidRDefault="00D51479" w:rsidP="00323900">
      <w:pPr>
        <w:pStyle w:val="CodePACKT"/>
      </w:pPr>
      <w:r w:rsidRPr="00323900">
        <w:t>  Description = 'Reskit Repository'</w:t>
      </w:r>
    </w:p>
    <w:p w14:paraId="4B937660" w14:textId="77777777" w:rsidR="00D51479" w:rsidRPr="00323900" w:rsidRDefault="00D51479" w:rsidP="00323900">
      <w:pPr>
        <w:pStyle w:val="CodePACKT"/>
      </w:pPr>
      <w:r w:rsidRPr="00323900">
        <w:t>  FullAccess  = 'Everyone'</w:t>
      </w:r>
    </w:p>
    <w:p w14:paraId="73310E6C" w14:textId="77777777" w:rsidR="00D51479" w:rsidRPr="00323900" w:rsidRDefault="00D51479" w:rsidP="00323900">
      <w:pPr>
        <w:pStyle w:val="CodePACKT"/>
      </w:pPr>
      <w:r w:rsidRPr="00323900">
        <w:t>}</w:t>
      </w:r>
    </w:p>
    <w:p w14:paraId="3C03455D" w14:textId="77777777" w:rsidR="00D51479" w:rsidRPr="00323900" w:rsidRDefault="00D51479" w:rsidP="00323900">
      <w:pPr>
        <w:pStyle w:val="CodePACKT"/>
      </w:pPr>
      <w:r w:rsidRPr="00323900">
        <w:t>New-SmbShare @SMBHT</w:t>
      </w:r>
    </w:p>
    <w:p w14:paraId="6488CBA3" w14:textId="77777777" w:rsidR="00D51479" w:rsidRPr="00323900" w:rsidRDefault="00D51479" w:rsidP="00323900">
      <w:pPr>
        <w:pStyle w:val="CodePACKT"/>
      </w:pPr>
    </w:p>
    <w:p w14:paraId="2C1488C7" w14:textId="0D248AF5" w:rsidR="006E5B23" w:rsidRDefault="006E5B23" w:rsidP="006E5B23">
      <w:pPr>
        <w:pStyle w:val="NumberedBulletPACKT"/>
      </w:pPr>
      <w:r w:rsidRPr="006E5B23">
        <w:t xml:space="preserve">Registering the repository as trusted (on </w:t>
      </w:r>
      <w:r w:rsidRPr="00036E59">
        <w:rPr>
          <w:rStyle w:val="CodeInTextPACKT"/>
        </w:rPr>
        <w:t>SRV1</w:t>
      </w:r>
      <w:r w:rsidRPr="006E5B23">
        <w:t>)</w:t>
      </w:r>
    </w:p>
    <w:p w14:paraId="6EF917A9" w14:textId="320605AD" w:rsidR="00D51479" w:rsidRPr="00323900" w:rsidRDefault="00D51479" w:rsidP="00323900">
      <w:pPr>
        <w:pStyle w:val="CodePACKT"/>
      </w:pPr>
      <w:r w:rsidRPr="00323900">
        <w:t>$Path = '\\SRV1\RKRepo'</w:t>
      </w:r>
    </w:p>
    <w:p w14:paraId="650D9A5D" w14:textId="77777777" w:rsidR="00D51479" w:rsidRPr="00323900" w:rsidRDefault="00D51479" w:rsidP="00323900">
      <w:pPr>
        <w:pStyle w:val="CodePACKT"/>
      </w:pPr>
      <w:commentRangeStart w:id="141"/>
      <w:r w:rsidRPr="00323900">
        <w:t xml:space="preserve">$REPOHT </w:t>
      </w:r>
      <w:commentRangeEnd w:id="141"/>
      <w:r w:rsidR="000F3880">
        <w:rPr>
          <w:rStyle w:val="CommentReference"/>
          <w:rFonts w:ascii="Palatino" w:hAnsi="Palatino"/>
          <w:lang w:eastAsia="en-US"/>
        </w:rPr>
        <w:commentReference w:id="141"/>
      </w:r>
      <w:r w:rsidRPr="00323900">
        <w:t>= @{</w:t>
      </w:r>
    </w:p>
    <w:p w14:paraId="55E7D83F" w14:textId="77777777" w:rsidR="00D51479" w:rsidRPr="00323900" w:rsidRDefault="00D51479" w:rsidP="00323900">
      <w:pPr>
        <w:pStyle w:val="CodePACKT"/>
      </w:pPr>
      <w:r w:rsidRPr="00323900">
        <w:t>  Name               = 'RKRepo'</w:t>
      </w:r>
    </w:p>
    <w:p w14:paraId="3A5FC965" w14:textId="77777777" w:rsidR="00D51479" w:rsidRPr="00323900" w:rsidRDefault="00D51479" w:rsidP="00323900">
      <w:pPr>
        <w:pStyle w:val="CodePACKT"/>
      </w:pPr>
      <w:r w:rsidRPr="00323900">
        <w:t>  SourceLocation     = $Path</w:t>
      </w:r>
    </w:p>
    <w:p w14:paraId="07BDFFBC" w14:textId="77777777" w:rsidR="00D51479" w:rsidRPr="00323900" w:rsidRDefault="00D51479" w:rsidP="00323900">
      <w:pPr>
        <w:pStyle w:val="CodePACKT"/>
      </w:pPr>
      <w:r w:rsidRPr="00323900">
        <w:t>  PublishLocation    = $Path</w:t>
      </w:r>
    </w:p>
    <w:p w14:paraId="1F08932F" w14:textId="77777777" w:rsidR="00D51479" w:rsidRPr="00323900" w:rsidRDefault="00D51479" w:rsidP="00323900">
      <w:pPr>
        <w:pStyle w:val="CodePACKT"/>
      </w:pPr>
      <w:r w:rsidRPr="00323900">
        <w:t>  InstallationPolicy = 'Trusted'</w:t>
      </w:r>
    </w:p>
    <w:p w14:paraId="27033B48" w14:textId="77777777" w:rsidR="00D51479" w:rsidRPr="00323900" w:rsidRDefault="00D51479" w:rsidP="00323900">
      <w:pPr>
        <w:pStyle w:val="CodePACKT"/>
      </w:pPr>
      <w:r w:rsidRPr="00323900">
        <w:t>}</w:t>
      </w:r>
    </w:p>
    <w:p w14:paraId="4205FE64" w14:textId="77777777" w:rsidR="00D51479" w:rsidRPr="00323900" w:rsidRDefault="00D51479" w:rsidP="00323900">
      <w:pPr>
        <w:pStyle w:val="CodePACKT"/>
      </w:pPr>
      <w:commentRangeStart w:id="142"/>
      <w:r w:rsidRPr="00323900">
        <w:t>Register-PSRepository @REPOHT</w:t>
      </w:r>
      <w:commentRangeEnd w:id="142"/>
      <w:r w:rsidR="000C466A">
        <w:rPr>
          <w:rStyle w:val="CommentReference"/>
          <w:rFonts w:ascii="Palatino" w:hAnsi="Palatino"/>
          <w:lang w:eastAsia="en-US"/>
        </w:rPr>
        <w:commentReference w:id="142"/>
      </w:r>
    </w:p>
    <w:p w14:paraId="7AFD15DF" w14:textId="77777777" w:rsidR="00D51479" w:rsidRPr="00323900" w:rsidRDefault="00D51479" w:rsidP="00323900">
      <w:pPr>
        <w:pStyle w:val="CodePACKT"/>
      </w:pPr>
    </w:p>
    <w:p w14:paraId="5A3CFA28" w14:textId="6FDB382B" w:rsidR="00D51479" w:rsidRPr="00D51479" w:rsidRDefault="00D51479" w:rsidP="00323900">
      <w:pPr>
        <w:pStyle w:val="NumberedBulletPACKT"/>
        <w:rPr>
          <w:color w:val="000000"/>
          <w:lang w:val="en-GB" w:eastAsia="en-GB"/>
        </w:rPr>
      </w:pPr>
      <w:r w:rsidRPr="00D51479">
        <w:rPr>
          <w:lang w:val="en-GB" w:eastAsia="en-GB"/>
        </w:rPr>
        <w:t>Viewing configured repositories</w:t>
      </w:r>
    </w:p>
    <w:p w14:paraId="58A3B595" w14:textId="77777777" w:rsidR="006E5B23" w:rsidRPr="006E5B23" w:rsidRDefault="006E5B23" w:rsidP="006E5B23">
      <w:pPr>
        <w:pStyle w:val="CodePACKT"/>
      </w:pPr>
    </w:p>
    <w:p w14:paraId="7055AAF8" w14:textId="554524DA" w:rsidR="00D51479" w:rsidRPr="006E5B23" w:rsidRDefault="00D51479" w:rsidP="006E5B23">
      <w:pPr>
        <w:pStyle w:val="CodePACKT"/>
      </w:pPr>
      <w:r w:rsidRPr="006E5B23">
        <w:t>Get-PSRepository</w:t>
      </w:r>
    </w:p>
    <w:p w14:paraId="218CCF27" w14:textId="77777777" w:rsidR="00D51479" w:rsidRPr="006E5B23" w:rsidRDefault="00D51479" w:rsidP="006E5B23">
      <w:pPr>
        <w:pStyle w:val="CodePACKT"/>
      </w:pPr>
    </w:p>
    <w:p w14:paraId="31F3C3BD" w14:textId="0DB22280" w:rsidR="00D51479" w:rsidRPr="00D51479" w:rsidRDefault="00D51479" w:rsidP="00323900">
      <w:pPr>
        <w:pStyle w:val="NumberedBulletPACKT"/>
        <w:rPr>
          <w:color w:val="000000"/>
          <w:lang w:val="en-GB" w:eastAsia="en-GB"/>
        </w:rPr>
      </w:pPr>
      <w:r w:rsidRPr="00D51479">
        <w:rPr>
          <w:lang w:val="en-GB" w:eastAsia="en-GB"/>
        </w:rPr>
        <w:t>Creating a Hello World module folder</w:t>
      </w:r>
    </w:p>
    <w:p w14:paraId="16355556" w14:textId="77777777" w:rsidR="006E5B23" w:rsidRPr="006E5B23" w:rsidRDefault="006E5B23" w:rsidP="006E5B23">
      <w:pPr>
        <w:pStyle w:val="CodePACKT"/>
      </w:pPr>
    </w:p>
    <w:p w14:paraId="6FA908D1" w14:textId="0C39887A" w:rsidR="00D51479" w:rsidRPr="006E5B23" w:rsidRDefault="00D51479" w:rsidP="006E5B23">
      <w:pPr>
        <w:pStyle w:val="CodePACKT"/>
      </w:pPr>
      <w:commentRangeStart w:id="143"/>
      <w:r w:rsidRPr="006E5B23">
        <w:t xml:space="preserve">$HWDIR </w:t>
      </w:r>
      <w:commentRangeEnd w:id="143"/>
      <w:r w:rsidR="00364BCF">
        <w:rPr>
          <w:rStyle w:val="CommentReference"/>
          <w:rFonts w:ascii="Palatino" w:hAnsi="Palatino"/>
          <w:lang w:eastAsia="en-US"/>
        </w:rPr>
        <w:commentReference w:id="143"/>
      </w:r>
      <w:r w:rsidRPr="006E5B23">
        <w:t>= 'C:\HW'</w:t>
      </w:r>
    </w:p>
    <w:p w14:paraId="42C42DFD" w14:textId="77777777" w:rsidR="00D51479" w:rsidRPr="006E5B23" w:rsidRDefault="00D51479" w:rsidP="006E5B23">
      <w:pPr>
        <w:pStyle w:val="CodePACKT"/>
      </w:pPr>
      <w:r w:rsidRPr="006E5B23">
        <w:t>New-Item -Path $HWDIR -ItemType Directory | Out-Null</w:t>
      </w:r>
    </w:p>
    <w:p w14:paraId="7B252AAF" w14:textId="77777777" w:rsidR="00D51479" w:rsidRPr="006E5B23" w:rsidRDefault="00D51479" w:rsidP="006E5B23">
      <w:pPr>
        <w:pStyle w:val="CodePACKT"/>
      </w:pPr>
    </w:p>
    <w:p w14:paraId="5BE36B5E" w14:textId="697B5F03" w:rsidR="00D51479" w:rsidRPr="00D51479" w:rsidRDefault="00D51479" w:rsidP="006E5B23">
      <w:pPr>
        <w:pStyle w:val="NumberedBulletPACKT"/>
        <w:rPr>
          <w:color w:val="000000"/>
          <w:lang w:val="en-GB" w:eastAsia="en-GB"/>
        </w:rPr>
      </w:pPr>
      <w:r w:rsidRPr="00D51479">
        <w:rPr>
          <w:lang w:val="en-GB" w:eastAsia="en-GB"/>
        </w:rPr>
        <w:t>Creating a very simple module</w:t>
      </w:r>
    </w:p>
    <w:p w14:paraId="32CEB24B" w14:textId="77777777" w:rsidR="006E5B23" w:rsidRPr="006E5B23" w:rsidRDefault="006E5B23" w:rsidP="006E5B23">
      <w:pPr>
        <w:pStyle w:val="CodePACKT"/>
      </w:pPr>
    </w:p>
    <w:p w14:paraId="3E9ACF4A" w14:textId="3CF8E0A3" w:rsidR="00D51479" w:rsidRPr="006E5B23" w:rsidRDefault="00D51479" w:rsidP="006E5B23">
      <w:pPr>
        <w:pStyle w:val="CodePACKT"/>
      </w:pPr>
      <w:commentRangeStart w:id="144"/>
      <w:r w:rsidRPr="006E5B23">
        <w:t xml:space="preserve">$HS </w:t>
      </w:r>
      <w:commentRangeEnd w:id="144"/>
      <w:r w:rsidR="00531536">
        <w:rPr>
          <w:rStyle w:val="CommentReference"/>
          <w:rFonts w:ascii="Palatino" w:hAnsi="Palatino"/>
          <w:lang w:eastAsia="en-US"/>
        </w:rPr>
        <w:commentReference w:id="144"/>
      </w:r>
      <w:r w:rsidRPr="006E5B23">
        <w:t>= @"</w:t>
      </w:r>
    </w:p>
    <w:p w14:paraId="540F1110" w14:textId="77777777" w:rsidR="00D51479" w:rsidRPr="006E5B23" w:rsidRDefault="00D51479" w:rsidP="006E5B23">
      <w:pPr>
        <w:pStyle w:val="CodePACKT"/>
      </w:pPr>
      <w:r w:rsidRPr="006E5B23">
        <w:t>Function Get-HelloWorld {'Hello World'}</w:t>
      </w:r>
    </w:p>
    <w:p w14:paraId="610E8214" w14:textId="77777777" w:rsidR="00D51479" w:rsidRPr="006E5B23" w:rsidRDefault="00D51479" w:rsidP="006E5B23">
      <w:pPr>
        <w:pStyle w:val="CodePACKT"/>
      </w:pPr>
      <w:commentRangeStart w:id="145"/>
      <w:r w:rsidRPr="006E5B23">
        <w:t>Set-Alias GHW Get-HelloWorld</w:t>
      </w:r>
      <w:commentRangeEnd w:id="145"/>
      <w:r w:rsidR="00165E27">
        <w:rPr>
          <w:rStyle w:val="CommentReference"/>
          <w:rFonts w:ascii="Palatino" w:hAnsi="Palatino"/>
          <w:lang w:eastAsia="en-US"/>
        </w:rPr>
        <w:commentReference w:id="145"/>
      </w:r>
    </w:p>
    <w:p w14:paraId="04A12F5B" w14:textId="77777777" w:rsidR="00D51479" w:rsidRPr="006E5B23" w:rsidRDefault="00D51479" w:rsidP="006E5B23">
      <w:pPr>
        <w:pStyle w:val="CodePACKT"/>
      </w:pPr>
      <w:r w:rsidRPr="006E5B23">
        <w:t>"@</w:t>
      </w:r>
    </w:p>
    <w:p w14:paraId="36A273BA" w14:textId="77777777" w:rsidR="00D51479" w:rsidRPr="006E5B23" w:rsidRDefault="00D51479" w:rsidP="006E5B23">
      <w:pPr>
        <w:pStyle w:val="CodePACKT"/>
      </w:pPr>
      <w:r w:rsidRPr="006E5B23">
        <w:t>$HS | Out-File $HWDIR\HW.psm1</w:t>
      </w:r>
    </w:p>
    <w:p w14:paraId="113E6CDB" w14:textId="77777777" w:rsidR="00D51479" w:rsidRPr="006E5B23" w:rsidRDefault="00D51479" w:rsidP="006E5B23">
      <w:pPr>
        <w:pStyle w:val="CodePACKT"/>
      </w:pPr>
    </w:p>
    <w:p w14:paraId="22E2CF93" w14:textId="46F53ACF" w:rsidR="00D51479" w:rsidRPr="00D51479" w:rsidRDefault="00D51479" w:rsidP="006E5B23">
      <w:pPr>
        <w:pStyle w:val="NumberedBulletPACKT"/>
        <w:rPr>
          <w:color w:val="000000"/>
          <w:lang w:val="en-GB" w:eastAsia="en-GB"/>
        </w:rPr>
      </w:pPr>
      <w:r w:rsidRPr="00D51479">
        <w:rPr>
          <w:lang w:val="en-GB" w:eastAsia="en-GB"/>
        </w:rPr>
        <w:t>Testing the module locally</w:t>
      </w:r>
    </w:p>
    <w:p w14:paraId="716328C3" w14:textId="77777777" w:rsidR="006E5B23" w:rsidRPr="006E5B23" w:rsidRDefault="006E5B23" w:rsidP="006E5B23">
      <w:pPr>
        <w:pStyle w:val="CodePACKT"/>
      </w:pPr>
    </w:p>
    <w:p w14:paraId="7241EED9" w14:textId="1B784E5E" w:rsidR="00D51479" w:rsidRPr="006E5B23" w:rsidRDefault="00D51479" w:rsidP="006E5B23">
      <w:pPr>
        <w:pStyle w:val="CodePACKT"/>
      </w:pPr>
      <w:r w:rsidRPr="006E5B23">
        <w:t>Import-Module -Name $HWDIR\HW.PSM1 -Verbose</w:t>
      </w:r>
    </w:p>
    <w:p w14:paraId="667500BA" w14:textId="77777777" w:rsidR="00D51479" w:rsidRPr="006E5B23" w:rsidRDefault="00D51479" w:rsidP="006E5B23">
      <w:pPr>
        <w:pStyle w:val="CodePACKT"/>
      </w:pPr>
      <w:r w:rsidRPr="006E5B23">
        <w:t>GHW</w:t>
      </w:r>
    </w:p>
    <w:p w14:paraId="31A9D030" w14:textId="77777777" w:rsidR="00D51479" w:rsidRPr="006E5B23" w:rsidRDefault="00D51479" w:rsidP="006E5B23">
      <w:pPr>
        <w:pStyle w:val="CodePACKT"/>
      </w:pPr>
    </w:p>
    <w:p w14:paraId="5AA49B80" w14:textId="5F04037D" w:rsidR="00D51479" w:rsidRPr="00D51479" w:rsidRDefault="00D51479" w:rsidP="006E5B23">
      <w:pPr>
        <w:pStyle w:val="NumberedBulletPACKT"/>
        <w:rPr>
          <w:color w:val="000000"/>
          <w:lang w:val="en-GB" w:eastAsia="en-GB"/>
        </w:rPr>
      </w:pPr>
      <w:r w:rsidRPr="00D51479">
        <w:rPr>
          <w:lang w:val="en-GB" w:eastAsia="en-GB"/>
        </w:rPr>
        <w:t>Creating a PowerShell module manifest for the new module</w:t>
      </w:r>
    </w:p>
    <w:p w14:paraId="054D97AF" w14:textId="77777777" w:rsidR="006E5B23" w:rsidRPr="006E5B23" w:rsidRDefault="006E5B23" w:rsidP="006E5B23">
      <w:pPr>
        <w:pStyle w:val="CodePACKT"/>
      </w:pPr>
    </w:p>
    <w:p w14:paraId="77EE6413" w14:textId="012F0E8B" w:rsidR="00D51479" w:rsidRPr="006E5B23" w:rsidRDefault="00D51479" w:rsidP="006E5B23">
      <w:pPr>
        <w:pStyle w:val="CodePACKT"/>
      </w:pPr>
      <w:commentRangeStart w:id="146"/>
      <w:r w:rsidRPr="006E5B23">
        <w:t xml:space="preserve">$NMHT </w:t>
      </w:r>
      <w:commentRangeEnd w:id="146"/>
      <w:r w:rsidR="004031D3">
        <w:rPr>
          <w:rStyle w:val="CommentReference"/>
          <w:rFonts w:ascii="Palatino" w:hAnsi="Palatino"/>
          <w:lang w:eastAsia="en-US"/>
        </w:rPr>
        <w:commentReference w:id="146"/>
      </w:r>
      <w:r w:rsidRPr="006E5B23">
        <w:t>= @{</w:t>
      </w:r>
    </w:p>
    <w:p w14:paraId="0F82204C" w14:textId="77777777" w:rsidR="00D51479" w:rsidRPr="006E5B23" w:rsidRDefault="00D51479" w:rsidP="006E5B23">
      <w:pPr>
        <w:pStyle w:val="CodePACKT"/>
      </w:pPr>
      <w:r w:rsidRPr="006E5B23">
        <w:t>  Path              = "$HWDIR\HW.psd1"</w:t>
      </w:r>
    </w:p>
    <w:p w14:paraId="0E1DAC99" w14:textId="77777777" w:rsidR="00D51479" w:rsidRPr="006E5B23" w:rsidRDefault="00D51479" w:rsidP="006E5B23">
      <w:pPr>
        <w:pStyle w:val="CodePACKT"/>
      </w:pPr>
      <w:r w:rsidRPr="006E5B23">
        <w:t>  RootModule        = 'HW.psm1'</w:t>
      </w:r>
    </w:p>
    <w:p w14:paraId="23732AC6" w14:textId="77777777" w:rsidR="00D51479" w:rsidRPr="006E5B23" w:rsidRDefault="00D51479" w:rsidP="006E5B23">
      <w:pPr>
        <w:pStyle w:val="CodePACKT"/>
      </w:pPr>
      <w:r w:rsidRPr="006E5B23">
        <w:t>  Description       = 'Hello World module'</w:t>
      </w:r>
    </w:p>
    <w:p w14:paraId="143CA275" w14:textId="77777777" w:rsidR="00D51479" w:rsidRPr="006E5B23" w:rsidRDefault="00D51479" w:rsidP="006E5B23">
      <w:pPr>
        <w:pStyle w:val="CodePACKT"/>
      </w:pPr>
      <w:r w:rsidRPr="006E5B23">
        <w:t>  Author            = 'DoctorDNS@Gmail.com'</w:t>
      </w:r>
    </w:p>
    <w:p w14:paraId="753122A4" w14:textId="77777777" w:rsidR="00D51479" w:rsidRPr="006E5B23" w:rsidRDefault="00D51479" w:rsidP="006E5B23">
      <w:pPr>
        <w:pStyle w:val="CodePACKT"/>
      </w:pPr>
      <w:r w:rsidRPr="006E5B23">
        <w:t>  FunctionsToExport = 'Get-HelloWorld'</w:t>
      </w:r>
    </w:p>
    <w:p w14:paraId="790AD9FF" w14:textId="77777777" w:rsidR="00D51479" w:rsidRPr="005F44EC" w:rsidRDefault="00D51479" w:rsidP="006E5B23">
      <w:pPr>
        <w:pStyle w:val="CodePACKT"/>
        <w:rPr>
          <w:lang w:val="fr-FR"/>
          <w:rPrChange w:id="147" w:author="Liam Draper" w:date="2022-07-04T22:26:00Z">
            <w:rPr/>
          </w:rPrChange>
        </w:rPr>
      </w:pPr>
      <w:r w:rsidRPr="006E5B23">
        <w:t xml:space="preserve">  </w:t>
      </w:r>
      <w:r w:rsidRPr="005F44EC">
        <w:rPr>
          <w:lang w:val="fr-FR"/>
          <w:rPrChange w:id="148" w:author="Liam Draper" w:date="2022-07-04T22:26:00Z">
            <w:rPr/>
          </w:rPrChange>
        </w:rPr>
        <w:t>ModuleVersion     = '1.0.1'</w:t>
      </w:r>
    </w:p>
    <w:p w14:paraId="305A058C" w14:textId="77777777" w:rsidR="00D51479" w:rsidRPr="005F44EC" w:rsidRDefault="00D51479" w:rsidP="006E5B23">
      <w:pPr>
        <w:pStyle w:val="CodePACKT"/>
        <w:rPr>
          <w:lang w:val="fr-FR"/>
          <w:rPrChange w:id="149" w:author="Liam Draper" w:date="2022-07-04T22:26:00Z">
            <w:rPr/>
          </w:rPrChange>
        </w:rPr>
      </w:pPr>
      <w:r w:rsidRPr="005F44EC">
        <w:rPr>
          <w:lang w:val="fr-FR"/>
          <w:rPrChange w:id="150" w:author="Liam Draper" w:date="2022-07-04T22:26:00Z">
            <w:rPr/>
          </w:rPrChange>
        </w:rPr>
        <w:t>}</w:t>
      </w:r>
    </w:p>
    <w:p w14:paraId="089393B8" w14:textId="77777777" w:rsidR="00D51479" w:rsidRPr="005F44EC" w:rsidRDefault="00D51479" w:rsidP="006E5B23">
      <w:pPr>
        <w:pStyle w:val="CodePACKT"/>
        <w:rPr>
          <w:lang w:val="fr-FR"/>
          <w:rPrChange w:id="151" w:author="Liam Draper" w:date="2022-07-04T22:26:00Z">
            <w:rPr/>
          </w:rPrChange>
        </w:rPr>
      </w:pPr>
      <w:r w:rsidRPr="005F44EC">
        <w:rPr>
          <w:lang w:val="fr-FR"/>
          <w:rPrChange w:id="152" w:author="Liam Draper" w:date="2022-07-04T22:26:00Z">
            <w:rPr/>
          </w:rPrChange>
        </w:rPr>
        <w:t>New-ModuleManifest @NMHT</w:t>
      </w:r>
    </w:p>
    <w:p w14:paraId="2096B4BD" w14:textId="77777777" w:rsidR="00D51479" w:rsidRPr="005F44EC" w:rsidRDefault="00D51479" w:rsidP="006E5B23">
      <w:pPr>
        <w:pStyle w:val="CodePACKT"/>
        <w:rPr>
          <w:lang w:val="fr-FR"/>
          <w:rPrChange w:id="153" w:author="Liam Draper" w:date="2022-07-04T22:26:00Z">
            <w:rPr/>
          </w:rPrChange>
        </w:rPr>
      </w:pPr>
    </w:p>
    <w:p w14:paraId="50A087A8" w14:textId="6E7A6230" w:rsidR="00D51479" w:rsidRPr="00D51479" w:rsidRDefault="00D51479" w:rsidP="006E5B23">
      <w:pPr>
        <w:pStyle w:val="NumberedBulletPACKT"/>
        <w:rPr>
          <w:color w:val="000000"/>
          <w:lang w:val="en-GB" w:eastAsia="en-GB"/>
        </w:rPr>
      </w:pPr>
      <w:r w:rsidRPr="00D51479">
        <w:rPr>
          <w:lang w:val="en-GB" w:eastAsia="en-GB"/>
        </w:rPr>
        <w:t>Publishing the module</w:t>
      </w:r>
    </w:p>
    <w:p w14:paraId="3E6281FF" w14:textId="77777777" w:rsidR="006E5B23" w:rsidRPr="006E5B23" w:rsidRDefault="006E5B23" w:rsidP="006E5B23">
      <w:pPr>
        <w:pStyle w:val="CodePACKT"/>
        <w:rPr>
          <w:rStyle w:val="CodeInTextPACKT"/>
        </w:rPr>
      </w:pPr>
    </w:p>
    <w:p w14:paraId="39811F6F" w14:textId="009A66B3" w:rsidR="00D51479" w:rsidRPr="00D51479" w:rsidRDefault="00D51479" w:rsidP="006E5B23">
      <w:pPr>
        <w:pStyle w:val="CodePACKT"/>
        <w:rPr>
          <w:rStyle w:val="CodeInTextPACKT"/>
          <w:lang w:eastAsia="en-GB"/>
        </w:rPr>
      </w:pPr>
      <w:r w:rsidRPr="00D51479">
        <w:rPr>
          <w:rStyle w:val="CodeInTextPACKT"/>
          <w:lang w:eastAsia="en-GB"/>
        </w:rPr>
        <w:t>Publish-Module -Path $HWDIR -Repository RKRepo -Force</w:t>
      </w:r>
    </w:p>
    <w:p w14:paraId="299FB247" w14:textId="77777777" w:rsidR="00D51479" w:rsidRPr="00D51479" w:rsidRDefault="00D51479" w:rsidP="006E5B23">
      <w:pPr>
        <w:pStyle w:val="CodePACKT"/>
        <w:rPr>
          <w:rStyle w:val="CodeInTextPACKT"/>
          <w:lang w:eastAsia="en-GB"/>
        </w:rPr>
      </w:pPr>
    </w:p>
    <w:p w14:paraId="6E87162C" w14:textId="7402ADD5" w:rsidR="00D51479" w:rsidRPr="00D51479" w:rsidRDefault="00D51479" w:rsidP="006E5B23">
      <w:pPr>
        <w:pStyle w:val="NumberedBulletPACKT"/>
        <w:rPr>
          <w:color w:val="000000"/>
          <w:lang w:val="en-GB" w:eastAsia="en-GB"/>
        </w:rPr>
      </w:pPr>
      <w:r w:rsidRPr="00D51479">
        <w:rPr>
          <w:lang w:val="en-GB" w:eastAsia="en-GB"/>
        </w:rPr>
        <w:t>Viewing the results of publishing</w:t>
      </w:r>
    </w:p>
    <w:p w14:paraId="67D0C852" w14:textId="77777777" w:rsidR="006E5B23" w:rsidRDefault="006E5B23" w:rsidP="006E5B23">
      <w:pPr>
        <w:pStyle w:val="CodePACKT"/>
      </w:pPr>
    </w:p>
    <w:p w14:paraId="4F6A81A8" w14:textId="333DE040" w:rsidR="00D51479" w:rsidRPr="00D51479" w:rsidRDefault="00D51479" w:rsidP="006E5B23">
      <w:pPr>
        <w:pStyle w:val="CodePACKT"/>
      </w:pPr>
      <w:r w:rsidRPr="00D51479">
        <w:t>Find-Module -Repository RKRepo</w:t>
      </w:r>
    </w:p>
    <w:p w14:paraId="43FCE49F" w14:textId="77777777" w:rsidR="00D51479" w:rsidRPr="00D51479" w:rsidRDefault="00D51479" w:rsidP="006E5B23">
      <w:pPr>
        <w:pStyle w:val="CodePACKT"/>
      </w:pPr>
    </w:p>
    <w:p w14:paraId="57DB7264" w14:textId="3127CB8A" w:rsidR="00D51479" w:rsidRPr="00D51479" w:rsidRDefault="00D51479" w:rsidP="006E5B23">
      <w:pPr>
        <w:pStyle w:val="NumberedBulletPACKT"/>
        <w:rPr>
          <w:color w:val="000000"/>
          <w:lang w:val="en-GB" w:eastAsia="en-GB"/>
        </w:rPr>
      </w:pPr>
      <w:r w:rsidRPr="00D51479">
        <w:rPr>
          <w:lang w:val="en-GB" w:eastAsia="en-GB"/>
        </w:rPr>
        <w:t>Checking the repository's home folder</w:t>
      </w:r>
    </w:p>
    <w:p w14:paraId="7F1DD94F" w14:textId="77777777" w:rsidR="006E5B23" w:rsidRPr="006E5B23" w:rsidRDefault="006E5B23" w:rsidP="006E5B23">
      <w:pPr>
        <w:pStyle w:val="CodePACKT"/>
      </w:pPr>
    </w:p>
    <w:p w14:paraId="21EC08FC" w14:textId="49EBFDF2" w:rsidR="00D51479" w:rsidRPr="00D51479" w:rsidRDefault="00D51479" w:rsidP="006E5B23">
      <w:pPr>
        <w:pStyle w:val="CodePACKT"/>
      </w:pPr>
      <w:r w:rsidRPr="006E5B23">
        <w:t>Get-ChildItem -Path $LPATH</w:t>
      </w:r>
    </w:p>
    <w:p w14:paraId="3F3F2771" w14:textId="77777777" w:rsidR="00987230" w:rsidRPr="00784F5C" w:rsidRDefault="00987230" w:rsidP="00987230">
      <w:pPr>
        <w:pStyle w:val="CodePACKT"/>
      </w:pPr>
    </w:p>
    <w:p w14:paraId="74D8EF9E" w14:textId="77777777" w:rsidR="00987230" w:rsidRDefault="00987230" w:rsidP="00987230">
      <w:pPr>
        <w:pStyle w:val="Heading2"/>
        <w:numPr>
          <w:ilvl w:val="1"/>
          <w:numId w:val="3"/>
        </w:numPr>
        <w:tabs>
          <w:tab w:val="left" w:pos="0"/>
        </w:tabs>
      </w:pPr>
      <w:r>
        <w:t>How it works...</w:t>
      </w:r>
    </w:p>
    <w:p w14:paraId="41A83E4F" w14:textId="71409C49" w:rsidR="009B3BEE" w:rsidRDefault="00987230" w:rsidP="00987230">
      <w:pPr>
        <w:pStyle w:val="NormalPACKT"/>
      </w:pPr>
      <w:r w:rsidRPr="004008BB">
        <w:t xml:space="preserve">In </w:t>
      </w:r>
      <w:r w:rsidRPr="008E6477">
        <w:rPr>
          <w:rStyle w:val="ItalicsPACKT"/>
        </w:rPr>
        <w:t>step 1</w:t>
      </w:r>
      <w:r>
        <w:t xml:space="preserve">, you </w:t>
      </w:r>
      <w:r w:rsidR="009B3BEE">
        <w:t xml:space="preserve">create a new folder on </w:t>
      </w:r>
      <w:r w:rsidR="009B3BEE" w:rsidRPr="00061F9F">
        <w:rPr>
          <w:rStyle w:val="CodeInTextPACKT"/>
        </w:rPr>
        <w:t>SRV1</w:t>
      </w:r>
      <w:r w:rsidR="009B3BEE">
        <w:t xml:space="preserve"> to hold your new PowerShell repository, producing no output. In </w:t>
      </w:r>
      <w:r w:rsidR="009B3BEE" w:rsidRPr="00061F9F">
        <w:rPr>
          <w:rStyle w:val="ItalicsPACKT"/>
        </w:rPr>
        <w:t>step 2</w:t>
      </w:r>
      <w:r w:rsidR="009B3BEE">
        <w:t xml:space="preserve">, you use the </w:t>
      </w:r>
      <w:r w:rsidR="009B3BEE" w:rsidRPr="00061F9F">
        <w:rPr>
          <w:rStyle w:val="CodeInTextPACKT"/>
        </w:rPr>
        <w:t>New-SmbShare</w:t>
      </w:r>
      <w:r w:rsidR="009B3BEE">
        <w:t xml:space="preserve"> cmdlet to create a new share, with output like this:</w:t>
      </w:r>
    </w:p>
    <w:p w14:paraId="1DA9CB33" w14:textId="183656E1" w:rsidR="00987230" w:rsidRDefault="00061F9F" w:rsidP="00987230">
      <w:pPr>
        <w:pStyle w:val="FigurePACKT"/>
      </w:pPr>
      <w:r>
        <w:rPr>
          <w:noProof/>
        </w:rPr>
        <w:drawing>
          <wp:inline distT="0" distB="0" distL="0" distR="0" wp14:anchorId="77AFA7DD" wp14:editId="2D0E2AFF">
            <wp:extent cx="2670896" cy="16715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4088" cy="1679837"/>
                    </a:xfrm>
                    <a:prstGeom prst="rect">
                      <a:avLst/>
                    </a:prstGeom>
                  </pic:spPr>
                </pic:pic>
              </a:graphicData>
            </a:graphic>
          </wp:inline>
        </w:drawing>
      </w:r>
    </w:p>
    <w:p w14:paraId="15E5235F" w14:textId="740A9A3D" w:rsidR="00987230" w:rsidRPr="00D81E1D" w:rsidRDefault="00987230">
      <w:pPr>
        <w:pStyle w:val="FigureCaptionPACKT"/>
        <w:pPrChange w:id="154" w:author="Liam Draper" w:date="2022-07-04T23:04:00Z">
          <w:pPr>
            <w:pStyle w:val="FigurePACKT"/>
          </w:pPr>
        </w:pPrChange>
      </w:pPr>
      <w:r w:rsidRPr="00D81E1D">
        <w:t xml:space="preserve">Figure </w:t>
      </w:r>
      <w:r w:rsidR="003C1251">
        <w:t>2.32</w:t>
      </w:r>
      <w:r w:rsidRPr="00D81E1D">
        <w:t>: The PowerShell 7 console</w:t>
      </w:r>
    </w:p>
    <w:p w14:paraId="128A9DB3" w14:textId="08FB3628" w:rsidR="00987230" w:rsidRDefault="00987230" w:rsidP="00987230">
      <w:pPr>
        <w:pStyle w:val="LayoutInformationPACKT"/>
        <w:rPr>
          <w:noProof/>
        </w:rPr>
      </w:pPr>
      <w:r w:rsidRPr="00023EAD">
        <w:rPr>
          <w:noProof/>
        </w:rPr>
        <w:t xml:space="preserve">  </w:t>
      </w:r>
      <w:r>
        <w:rPr>
          <w:noProof/>
        </w:rPr>
        <w:t xml:space="preserve"> </w:t>
      </w:r>
      <w:r>
        <w:t xml:space="preserve">Insert image </w:t>
      </w:r>
      <w:r w:rsidR="00061F9F">
        <w:rPr>
          <w:noProof/>
        </w:rPr>
        <w:t>B</w:t>
      </w:r>
      <w:r w:rsidR="00061F9F" w:rsidRPr="0045154C">
        <w:rPr>
          <w:noProof/>
        </w:rPr>
        <w:t>18878</w:t>
      </w:r>
      <w:r>
        <w:rPr>
          <w:noProof/>
        </w:rPr>
        <w:t>_0</w:t>
      </w:r>
      <w:r w:rsidR="003C1251">
        <w:rPr>
          <w:noProof/>
        </w:rPr>
        <w:t>2</w:t>
      </w:r>
      <w:r w:rsidRPr="00023EAD">
        <w:rPr>
          <w:noProof/>
        </w:rPr>
        <w:t>_</w:t>
      </w:r>
      <w:r w:rsidR="003C1251">
        <w:rPr>
          <w:noProof/>
        </w:rPr>
        <w:t>32</w:t>
      </w:r>
      <w:r>
        <w:rPr>
          <w:noProof/>
        </w:rPr>
        <w:t>.png</w:t>
      </w:r>
    </w:p>
    <w:p w14:paraId="6AD0999E" w14:textId="3E3490F1" w:rsidR="00987230" w:rsidRDefault="00987230" w:rsidP="00987230">
      <w:pPr>
        <w:pStyle w:val="NumberedBulletPACKT"/>
        <w:numPr>
          <w:ilvl w:val="0"/>
          <w:numId w:val="0"/>
        </w:numPr>
        <w:ind w:left="-3"/>
      </w:pPr>
      <w:r>
        <w:t xml:space="preserve">In </w:t>
      </w:r>
      <w:r w:rsidR="00061F9F" w:rsidRPr="003C1251">
        <w:rPr>
          <w:rStyle w:val="ItalicsPACKT"/>
        </w:rPr>
        <w:t>step 3</w:t>
      </w:r>
      <w:r w:rsidR="00061F9F">
        <w:t xml:space="preserve">, you </w:t>
      </w:r>
      <w:r w:rsidR="003C1251">
        <w:t>register</w:t>
      </w:r>
      <w:r w:rsidR="00061F9F">
        <w:t xml:space="preserve"> this new SMB share as a </w:t>
      </w:r>
      <w:r w:rsidR="003C1251">
        <w:t xml:space="preserve">new </w:t>
      </w:r>
      <w:r w:rsidR="00061F9F">
        <w:t xml:space="preserve">PowerShell repository which creates no console output. In </w:t>
      </w:r>
      <w:r w:rsidR="00061F9F" w:rsidRPr="003C1251">
        <w:rPr>
          <w:rStyle w:val="ItalicsPACKT"/>
        </w:rPr>
        <w:t>step 4</w:t>
      </w:r>
      <w:r w:rsidR="00061F9F">
        <w:t xml:space="preserve">, you view the configured PowerShell repositories, with </w:t>
      </w:r>
      <w:r w:rsidR="003C1251">
        <w:t>output</w:t>
      </w:r>
      <w:r w:rsidR="00061F9F">
        <w:t xml:space="preserve"> like this:</w:t>
      </w:r>
    </w:p>
    <w:p w14:paraId="20416DF5" w14:textId="028FB1B6" w:rsidR="003C1251" w:rsidRDefault="003C1251" w:rsidP="003C1251">
      <w:pPr>
        <w:pStyle w:val="FigurePACKT"/>
      </w:pPr>
      <w:r>
        <w:rPr>
          <w:noProof/>
        </w:rPr>
        <w:drawing>
          <wp:inline distT="0" distB="0" distL="0" distR="0" wp14:anchorId="5DA1386E" wp14:editId="0D29D2AA">
            <wp:extent cx="3173304" cy="7861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0" cy="787634"/>
                    </a:xfrm>
                    <a:prstGeom prst="rect">
                      <a:avLst/>
                    </a:prstGeom>
                  </pic:spPr>
                </pic:pic>
              </a:graphicData>
            </a:graphic>
          </wp:inline>
        </w:drawing>
      </w:r>
    </w:p>
    <w:p w14:paraId="1FB07918" w14:textId="0F5EA4E1" w:rsidR="003C1251" w:rsidRPr="00D81E1D" w:rsidRDefault="003C1251">
      <w:pPr>
        <w:pStyle w:val="FigureCaptionPACKT"/>
        <w:pPrChange w:id="155" w:author="Liam Draper" w:date="2022-07-04T23:05:00Z">
          <w:pPr>
            <w:pStyle w:val="FigurePACKT"/>
          </w:pPr>
        </w:pPrChange>
      </w:pPr>
      <w:r w:rsidRPr="00D81E1D">
        <w:t xml:space="preserve">Figure </w:t>
      </w:r>
      <w:r>
        <w:t>2.33</w:t>
      </w:r>
      <w:r w:rsidRPr="00D81E1D">
        <w:t xml:space="preserve">: </w:t>
      </w:r>
      <w:r>
        <w:t>Viewing configured repositories</w:t>
      </w:r>
    </w:p>
    <w:p w14:paraId="502259FF" w14:textId="5B33F3DF" w:rsidR="003C1251" w:rsidRDefault="003C1251" w:rsidP="003C1251">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33.png</w:t>
      </w:r>
    </w:p>
    <w:p w14:paraId="5FA22813" w14:textId="42E053C7" w:rsidR="00987230" w:rsidRDefault="003C1251" w:rsidP="00987230">
      <w:pPr>
        <w:pStyle w:val="NumberedBulletPACKT"/>
        <w:numPr>
          <w:ilvl w:val="0"/>
          <w:numId w:val="0"/>
        </w:numPr>
        <w:ind w:left="-3"/>
      </w:pPr>
      <w:r>
        <w:t xml:space="preserve">To demonstrate using this new repository, in </w:t>
      </w:r>
      <w:r w:rsidRPr="00800AF2">
        <w:rPr>
          <w:rStyle w:val="ItalicsPACKT"/>
        </w:rPr>
        <w:t>step 5</w:t>
      </w:r>
      <w:r>
        <w:t>, you first create a folder</w:t>
      </w:r>
      <w:r w:rsidR="00800AF2">
        <w:t>,</w:t>
      </w:r>
      <w:r>
        <w:t xml:space="preserve"> and then in </w:t>
      </w:r>
      <w:r w:rsidRPr="00800AF2">
        <w:rPr>
          <w:rStyle w:val="ItalicsPACKT"/>
        </w:rPr>
        <w:t>step 6</w:t>
      </w:r>
      <w:r>
        <w:t xml:space="preserve"> you create a simple module in this folder. </w:t>
      </w:r>
      <w:r w:rsidR="00800AF2">
        <w:t>These two steps produce no console output.</w:t>
      </w:r>
    </w:p>
    <w:p w14:paraId="32FADB13" w14:textId="08970816" w:rsidR="00800AF2" w:rsidRDefault="00800AF2" w:rsidP="00987230">
      <w:pPr>
        <w:pStyle w:val="NumberedBulletPACKT"/>
        <w:numPr>
          <w:ilvl w:val="0"/>
          <w:numId w:val="0"/>
        </w:numPr>
        <w:ind w:left="-3"/>
      </w:pPr>
      <w:r>
        <w:t xml:space="preserve">In </w:t>
      </w:r>
      <w:r w:rsidRPr="00800AF2">
        <w:rPr>
          <w:rStyle w:val="ItalicsPACKT"/>
        </w:rPr>
        <w:t>step 7</w:t>
      </w:r>
      <w:r>
        <w:t>, you import and use the module, with output like this:</w:t>
      </w:r>
    </w:p>
    <w:p w14:paraId="251DE539" w14:textId="37033D6D" w:rsidR="00800AF2" w:rsidRDefault="00800AF2" w:rsidP="00800AF2">
      <w:pPr>
        <w:pStyle w:val="FigurePACKT"/>
      </w:pPr>
      <w:r>
        <w:rPr>
          <w:noProof/>
        </w:rPr>
        <w:drawing>
          <wp:inline distT="0" distB="0" distL="0" distR="0" wp14:anchorId="125847F5" wp14:editId="040E6A3E">
            <wp:extent cx="2793866" cy="829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9836" cy="831685"/>
                    </a:xfrm>
                    <a:prstGeom prst="rect">
                      <a:avLst/>
                    </a:prstGeom>
                  </pic:spPr>
                </pic:pic>
              </a:graphicData>
            </a:graphic>
          </wp:inline>
        </w:drawing>
      </w:r>
    </w:p>
    <w:p w14:paraId="0CBC7E34" w14:textId="1D281BB3" w:rsidR="00800AF2" w:rsidRPr="00D81E1D" w:rsidRDefault="00800AF2">
      <w:pPr>
        <w:pStyle w:val="FigureCaptionPACKT"/>
        <w:pPrChange w:id="156" w:author="Liam Draper" w:date="2022-07-04T23:05:00Z">
          <w:pPr>
            <w:pStyle w:val="FigurePACKT"/>
          </w:pPr>
        </w:pPrChange>
      </w:pPr>
      <w:r w:rsidRPr="00D81E1D">
        <w:t xml:space="preserve">Figure </w:t>
      </w:r>
      <w:r>
        <w:t>2.34</w:t>
      </w:r>
      <w:r w:rsidRPr="00D81E1D">
        <w:t xml:space="preserve">: </w:t>
      </w:r>
      <w:r>
        <w:t>Testing HW module</w:t>
      </w:r>
    </w:p>
    <w:p w14:paraId="36425873" w14:textId="11116856" w:rsidR="00800AF2" w:rsidRDefault="00800AF2" w:rsidP="00800AF2">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34.png</w:t>
      </w:r>
    </w:p>
    <w:p w14:paraId="7F9B87FA" w14:textId="3FD0BD87" w:rsidR="00800AF2" w:rsidRDefault="00800AF2" w:rsidP="00987230">
      <w:pPr>
        <w:pStyle w:val="NumberedBulletPACKT"/>
        <w:numPr>
          <w:ilvl w:val="0"/>
          <w:numId w:val="0"/>
        </w:numPr>
        <w:ind w:left="-3"/>
      </w:pPr>
      <w:r>
        <w:t xml:space="preserve">In </w:t>
      </w:r>
      <w:r w:rsidRPr="00800AF2">
        <w:rPr>
          <w:rStyle w:val="ItalicsPACKT"/>
        </w:rPr>
        <w:t>step 8</w:t>
      </w:r>
      <w:r>
        <w:t xml:space="preserve">, you create a module manifest and in </w:t>
      </w:r>
      <w:r w:rsidRPr="00800AF2">
        <w:rPr>
          <w:rStyle w:val="ItalicsPACKT"/>
        </w:rPr>
        <w:t>step 9</w:t>
      </w:r>
      <w:r>
        <w:t xml:space="preserve">, you publish the module to your repository. These two steps produce no output. In </w:t>
      </w:r>
      <w:r w:rsidRPr="00800AF2">
        <w:rPr>
          <w:rStyle w:val="ItalicsPACKT"/>
        </w:rPr>
        <w:t>step 10</w:t>
      </w:r>
      <w:r>
        <w:t>, you use Find-Module to find the modules in your repository, with output like this:</w:t>
      </w:r>
    </w:p>
    <w:p w14:paraId="4D19BBB8" w14:textId="5B8E4FFC" w:rsidR="00800AF2" w:rsidRDefault="00E54904" w:rsidP="00E54904">
      <w:pPr>
        <w:pStyle w:val="FigurePACKT"/>
      </w:pPr>
      <w:r>
        <w:rPr>
          <w:noProof/>
        </w:rPr>
        <w:drawing>
          <wp:inline distT="0" distB="0" distL="0" distR="0" wp14:anchorId="7D9F528E" wp14:editId="0D3967F0">
            <wp:extent cx="2175765" cy="7021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84754" cy="705024"/>
                    </a:xfrm>
                    <a:prstGeom prst="rect">
                      <a:avLst/>
                    </a:prstGeom>
                  </pic:spPr>
                </pic:pic>
              </a:graphicData>
            </a:graphic>
          </wp:inline>
        </w:drawing>
      </w:r>
    </w:p>
    <w:p w14:paraId="378CCA50" w14:textId="1C209674" w:rsidR="00800AF2" w:rsidRPr="00D81E1D" w:rsidRDefault="00800AF2">
      <w:pPr>
        <w:pStyle w:val="FigureCaptionPACKT"/>
        <w:pPrChange w:id="157" w:author="Liam Draper" w:date="2022-07-04T23:05:00Z">
          <w:pPr>
            <w:pStyle w:val="FigurePACKT"/>
          </w:pPr>
        </w:pPrChange>
      </w:pPr>
      <w:r w:rsidRPr="00D81E1D">
        <w:t xml:space="preserve">Figure </w:t>
      </w:r>
      <w:r>
        <w:t>2.35</w:t>
      </w:r>
      <w:r w:rsidRPr="00D81E1D">
        <w:t xml:space="preserve">: </w:t>
      </w:r>
      <w:r w:rsidR="00E54904">
        <w:t>Viewing the modules in the new repository</w:t>
      </w:r>
    </w:p>
    <w:p w14:paraId="2F3A3109" w14:textId="3F3E7696" w:rsidR="00800AF2" w:rsidRDefault="00800AF2" w:rsidP="00800AF2">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35.png</w:t>
      </w:r>
    </w:p>
    <w:p w14:paraId="5B0A5C89" w14:textId="77777777" w:rsidR="00800AF2" w:rsidRDefault="00800AF2" w:rsidP="00987230">
      <w:pPr>
        <w:pStyle w:val="NumberedBulletPACKT"/>
        <w:numPr>
          <w:ilvl w:val="0"/>
          <w:numId w:val="0"/>
        </w:numPr>
        <w:ind w:left="-3"/>
      </w:pPr>
    </w:p>
    <w:p w14:paraId="0823A31A" w14:textId="1924C53F" w:rsidR="00800AF2" w:rsidRDefault="00800AF2" w:rsidP="00987230">
      <w:pPr>
        <w:pStyle w:val="NumberedBulletPACKT"/>
        <w:numPr>
          <w:ilvl w:val="0"/>
          <w:numId w:val="0"/>
        </w:numPr>
        <w:ind w:left="-3"/>
      </w:pPr>
      <w:r>
        <w:t xml:space="preserve">In </w:t>
      </w:r>
      <w:r w:rsidRPr="00800AF2">
        <w:rPr>
          <w:rStyle w:val="ItalicsPACKT"/>
        </w:rPr>
        <w:t>step 11</w:t>
      </w:r>
      <w:r>
        <w:t>, you view the repository’s home folder, with output like this:</w:t>
      </w:r>
    </w:p>
    <w:p w14:paraId="32AFB36A" w14:textId="42185988" w:rsidR="00800AF2" w:rsidRDefault="00E54904" w:rsidP="00E54904">
      <w:pPr>
        <w:pStyle w:val="FigurePACKT"/>
      </w:pPr>
      <w:r>
        <w:rPr>
          <w:noProof/>
        </w:rPr>
        <w:drawing>
          <wp:inline distT="0" distB="0" distL="0" distR="0" wp14:anchorId="3B2F88FA" wp14:editId="321A01DE">
            <wp:extent cx="3382619" cy="12637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8139" cy="1265829"/>
                    </a:xfrm>
                    <a:prstGeom prst="rect">
                      <a:avLst/>
                    </a:prstGeom>
                  </pic:spPr>
                </pic:pic>
              </a:graphicData>
            </a:graphic>
          </wp:inline>
        </w:drawing>
      </w:r>
    </w:p>
    <w:p w14:paraId="285B678D" w14:textId="7BEE4B13" w:rsidR="00800AF2" w:rsidRPr="00D81E1D" w:rsidRDefault="00800AF2">
      <w:pPr>
        <w:pStyle w:val="FigureCaptionPACKT"/>
        <w:pPrChange w:id="158" w:author="Liam Draper" w:date="2022-07-04T23:05:00Z">
          <w:pPr>
            <w:pStyle w:val="FigurePACKT"/>
          </w:pPr>
        </w:pPrChange>
      </w:pPr>
      <w:r w:rsidRPr="00D81E1D">
        <w:t xml:space="preserve">Figure </w:t>
      </w:r>
      <w:r>
        <w:t>2.36</w:t>
      </w:r>
      <w:r w:rsidRPr="00D81E1D">
        <w:t xml:space="preserve">: </w:t>
      </w:r>
      <w:r>
        <w:t>Testing HW module</w:t>
      </w:r>
    </w:p>
    <w:p w14:paraId="55A064F0" w14:textId="59CC0754" w:rsidR="00800AF2" w:rsidRDefault="00800AF2" w:rsidP="00800AF2">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36.png</w:t>
      </w:r>
    </w:p>
    <w:p w14:paraId="6AE84D79" w14:textId="40176C3A" w:rsidR="00987230" w:rsidRDefault="00987230" w:rsidP="00987230">
      <w:pPr>
        <w:pStyle w:val="Heading2"/>
      </w:pPr>
      <w:r>
        <w:t>There's more...</w:t>
      </w:r>
    </w:p>
    <w:p w14:paraId="5D9FB54D" w14:textId="28086A0C" w:rsidR="00AB6E71" w:rsidRPr="00AB6E71" w:rsidRDefault="00AB6E71" w:rsidP="00AB6E71">
      <w:pPr>
        <w:pStyle w:val="NormalPACKT"/>
        <w:rPr>
          <w:lang w:val="en-GB"/>
        </w:rPr>
      </w:pPr>
      <w:r>
        <w:rPr>
          <w:lang w:val="en-GB"/>
        </w:rPr>
        <w:t xml:space="preserve">In </w:t>
      </w:r>
      <w:r w:rsidRPr="00A05769">
        <w:rPr>
          <w:rStyle w:val="ItalicsPACKT"/>
        </w:rPr>
        <w:t>step 1</w:t>
      </w:r>
      <w:r>
        <w:rPr>
          <w:lang w:val="en-GB"/>
        </w:rPr>
        <w:t xml:space="preserve">, you create a folder on the C:\ drive to act as a repository which you then share. In production, you should probably put this share in a highly available system with redundant disk drives. </w:t>
      </w:r>
    </w:p>
    <w:p w14:paraId="65BB2413" w14:textId="4A43FC38" w:rsidR="00987230" w:rsidRDefault="00AB6E71" w:rsidP="00987230">
      <w:pPr>
        <w:pStyle w:val="NumberedBulletPACKT"/>
        <w:numPr>
          <w:ilvl w:val="0"/>
          <w:numId w:val="0"/>
        </w:numPr>
        <w:ind w:left="-3"/>
        <w:rPr>
          <w:lang w:val="en-GB"/>
        </w:rPr>
      </w:pPr>
      <w:r>
        <w:rPr>
          <w:lang w:val="en-GB"/>
        </w:rPr>
        <w:t xml:space="preserve">In </w:t>
      </w:r>
      <w:r w:rsidRPr="00CE589B">
        <w:rPr>
          <w:rStyle w:val="ItalicsPACKT"/>
        </w:rPr>
        <w:t xml:space="preserve">step </w:t>
      </w:r>
      <w:r>
        <w:rPr>
          <w:rStyle w:val="ItalicsPACKT"/>
        </w:rPr>
        <w:t>3</w:t>
      </w:r>
      <w:r>
        <w:rPr>
          <w:lang w:val="en-GB"/>
        </w:rPr>
        <w:t xml:space="preserve">, you </w:t>
      </w:r>
      <w:r w:rsidR="006D0DD7">
        <w:rPr>
          <w:lang w:val="en-GB"/>
        </w:rPr>
        <w:t>set up</w:t>
      </w:r>
      <w:r>
        <w:rPr>
          <w:lang w:val="en-GB"/>
        </w:rPr>
        <w:t xml:space="preserve"> an SMB share to act as a PowerShell repository on </w:t>
      </w:r>
      <w:r w:rsidRPr="006D0DD7">
        <w:rPr>
          <w:rStyle w:val="CodeInTextPACKT"/>
        </w:rPr>
        <w:t>SRV1</w:t>
      </w:r>
      <w:r>
        <w:rPr>
          <w:lang w:val="en-GB"/>
        </w:rPr>
        <w:t xml:space="preserve">. If you plan to use this repository on other systems, </w:t>
      </w:r>
      <w:r w:rsidR="00E54904">
        <w:rPr>
          <w:lang w:val="en-GB"/>
        </w:rPr>
        <w:t>you need to explicitly register this repository on each host</w:t>
      </w:r>
      <w:r>
        <w:rPr>
          <w:lang w:val="en-GB"/>
        </w:rPr>
        <w:t xml:space="preserve"> since</w:t>
      </w:r>
      <w:r w:rsidR="006D0DD7">
        <w:rPr>
          <w:lang w:val="en-GB"/>
        </w:rPr>
        <w:t xml:space="preserve"> </w:t>
      </w:r>
      <w:r>
        <w:rPr>
          <w:lang w:val="en-GB"/>
        </w:rPr>
        <w:t>r</w:t>
      </w:r>
      <w:r w:rsidR="00E54904">
        <w:rPr>
          <w:lang w:val="en-GB"/>
        </w:rPr>
        <w:t>egistering a repository works on a system-by-system basis.</w:t>
      </w:r>
    </w:p>
    <w:p w14:paraId="08E09AD4" w14:textId="7CF4C335" w:rsidR="00E54904" w:rsidRDefault="00E54904" w:rsidP="00987230">
      <w:pPr>
        <w:pStyle w:val="NumberedBulletPACKT"/>
        <w:numPr>
          <w:ilvl w:val="0"/>
          <w:numId w:val="0"/>
        </w:numPr>
        <w:ind w:left="-3"/>
      </w:pPr>
      <w:r>
        <w:rPr>
          <w:lang w:val="en-GB"/>
        </w:rPr>
        <w:t xml:space="preserve">In </w:t>
      </w:r>
      <w:r w:rsidRPr="00E54904">
        <w:rPr>
          <w:rStyle w:val="ItalicsPACKT"/>
        </w:rPr>
        <w:t>step 11</w:t>
      </w:r>
      <w:r>
        <w:rPr>
          <w:lang w:val="en-GB"/>
        </w:rPr>
        <w:t xml:space="preserve">, you can see the </w:t>
      </w:r>
      <w:r w:rsidR="006D0DD7">
        <w:rPr>
          <w:lang w:val="en-GB"/>
        </w:rPr>
        <w:t>NuGet</w:t>
      </w:r>
      <w:r>
        <w:rPr>
          <w:lang w:val="en-GB"/>
        </w:rPr>
        <w:t xml:space="preserve"> package that is your module. When you published the module, the cmdlet created and stored the </w:t>
      </w:r>
      <w:r w:rsidR="006D0DD7">
        <w:rPr>
          <w:lang w:val="en-GB"/>
        </w:rPr>
        <w:t>NuGet</w:t>
      </w:r>
      <w:r>
        <w:rPr>
          <w:lang w:val="en-GB"/>
        </w:rPr>
        <w:t xml:space="preserve"> package in the shared folder. </w:t>
      </w:r>
    </w:p>
    <w:p w14:paraId="5763E802" w14:textId="453453AA" w:rsidR="00987230" w:rsidRDefault="00987230" w:rsidP="00987230">
      <w:pPr>
        <w:pStyle w:val="Heading1"/>
        <w:tabs>
          <w:tab w:val="left" w:pos="0"/>
        </w:tabs>
      </w:pPr>
      <w:r>
        <w:t xml:space="preserve">Establishing a </w:t>
      </w:r>
      <w:r w:rsidR="002345D1">
        <w:t>script</w:t>
      </w:r>
      <w:r>
        <w:t xml:space="preserve"> signing environment</w:t>
      </w:r>
    </w:p>
    <w:p w14:paraId="2020E889" w14:textId="77777777" w:rsidR="00AB6E71" w:rsidRDefault="00AB6E71" w:rsidP="00AB6E71">
      <w:pPr>
        <w:pStyle w:val="NormalPACKT"/>
        <w:rPr>
          <w:lang w:val="en-GB"/>
        </w:rPr>
      </w:pPr>
      <w:r w:rsidRPr="00AB6E71">
        <w:rPr>
          <w:lang w:val="en-GB"/>
        </w:rPr>
        <w:t xml:space="preserve">You can often find that it is essential to know </w:t>
      </w:r>
      <w:r>
        <w:rPr>
          <w:lang w:val="en-GB"/>
        </w:rPr>
        <w:t>if</w:t>
      </w:r>
      <w:r w:rsidRPr="00AB6E71">
        <w:rPr>
          <w:lang w:val="en-GB"/>
        </w:rPr>
        <w:t xml:space="preserve"> an application, or a PowerShell script, has been modified since it was released. You can use Windows Authenticode Digital Signatures for this</w:t>
      </w:r>
      <w:r>
        <w:rPr>
          <w:lang w:val="en-GB"/>
        </w:rPr>
        <w:t xml:space="preserve"> purpose. </w:t>
      </w:r>
    </w:p>
    <w:p w14:paraId="0051B867" w14:textId="6165F97C" w:rsidR="00AB6E71" w:rsidRPr="00AB6E71" w:rsidRDefault="00AB6E71" w:rsidP="00AB6E71">
      <w:pPr>
        <w:pStyle w:val="NormalPACKT"/>
        <w:rPr>
          <w:lang w:val="en-GB"/>
        </w:rPr>
      </w:pPr>
      <w:r w:rsidRPr="00AB6E71">
        <w:rPr>
          <w:lang w:val="en-GB"/>
        </w:rPr>
        <w:t>Authenticode is a Microsoft code-signing technology that identifies the publisher of Authenticode-signed software. Authenticode also verifies that the software has not been tampered with since it was signed and published.</w:t>
      </w:r>
    </w:p>
    <w:p w14:paraId="5A1BF559" w14:textId="77777777" w:rsidR="00AB6E71" w:rsidRPr="00AB6E71" w:rsidRDefault="00AB6E71" w:rsidP="00AB6E71">
      <w:pPr>
        <w:pStyle w:val="NormalPACKT"/>
        <w:rPr>
          <w:lang w:val="en-GB"/>
        </w:rPr>
      </w:pPr>
      <w:r w:rsidRPr="00AB6E71">
        <w:rPr>
          <w:lang w:val="en-GB"/>
        </w:rPr>
        <w:t xml:space="preserve">You can also use Authenticode to digitally sign your script using a PowerShell command. You can then ensure PowerShell only runs digitally signed scripts by setting an execution policy of </w:t>
      </w:r>
      <w:r w:rsidRPr="009C2EBB">
        <w:rPr>
          <w:rStyle w:val="CodeInTextPACKT"/>
          <w:lang w:val="en-GB"/>
        </w:rPr>
        <w:t>AllSigned</w:t>
      </w:r>
      <w:r w:rsidRPr="00AB6E71">
        <w:rPr>
          <w:lang w:val="en-GB"/>
        </w:rPr>
        <w:t xml:space="preserve"> or </w:t>
      </w:r>
      <w:r w:rsidRPr="009C2EBB">
        <w:rPr>
          <w:rStyle w:val="CodeInTextPACKT"/>
          <w:lang w:val="en-GB"/>
        </w:rPr>
        <w:t>RemoteSigned</w:t>
      </w:r>
      <w:r w:rsidRPr="00AB6E71">
        <w:rPr>
          <w:lang w:val="en-GB"/>
        </w:rPr>
        <w:t>.</w:t>
      </w:r>
    </w:p>
    <w:p w14:paraId="7DA03E6E" w14:textId="6B34BA45" w:rsidR="00AB6E71" w:rsidRPr="00AB6E71" w:rsidRDefault="00AB6E71" w:rsidP="00AB6E71">
      <w:pPr>
        <w:pStyle w:val="NormalPACKT"/>
        <w:rPr>
          <w:lang w:val="en-GB"/>
        </w:rPr>
      </w:pPr>
      <w:r w:rsidRPr="00AB6E71">
        <w:rPr>
          <w:lang w:val="en-GB"/>
        </w:rPr>
        <w:t xml:space="preserve">After you sign </w:t>
      </w:r>
      <w:r w:rsidR="009C2EBB">
        <w:rPr>
          <w:lang w:val="en-GB"/>
        </w:rPr>
        <w:t xml:space="preserve">a </w:t>
      </w:r>
      <w:r w:rsidRPr="00AB6E71">
        <w:rPr>
          <w:lang w:val="en-GB"/>
        </w:rPr>
        <w:t xml:space="preserve">PowerShell script, you can </w:t>
      </w:r>
      <w:r w:rsidR="009C2EBB">
        <w:rPr>
          <w:lang w:val="en-GB"/>
        </w:rPr>
        <w:t xml:space="preserve">set </w:t>
      </w:r>
      <w:r w:rsidRPr="00AB6E71">
        <w:rPr>
          <w:lang w:val="en-GB"/>
        </w:rPr>
        <w:t>PowerShell’s execution policy</w:t>
      </w:r>
      <w:r w:rsidR="009C2EBB">
        <w:rPr>
          <w:lang w:val="en-GB"/>
        </w:rPr>
        <w:t xml:space="preserve"> to </w:t>
      </w:r>
      <w:r w:rsidRPr="00AB6E71">
        <w:rPr>
          <w:lang w:val="en-GB"/>
        </w:rPr>
        <w:t>force PowerShell to test the script to ensure the digital signature is still valid and only run scripts that succeed. You can set PowerShell to do this either for all scripts (you set</w:t>
      </w:r>
      <w:r w:rsidR="009C2EBB">
        <w:rPr>
          <w:lang w:val="en-GB"/>
        </w:rPr>
        <w:t xml:space="preserve"> t</w:t>
      </w:r>
      <w:r w:rsidRPr="00AB6E71">
        <w:rPr>
          <w:lang w:val="en-GB"/>
        </w:rPr>
        <w:t xml:space="preserve">he execution policy to </w:t>
      </w:r>
      <w:r w:rsidRPr="009C2EBB">
        <w:rPr>
          <w:rStyle w:val="CodeInTextPACKT"/>
          <w:lang w:val="en-GB"/>
        </w:rPr>
        <w:t>AllSigned</w:t>
      </w:r>
      <w:r w:rsidRPr="00AB6E71">
        <w:rPr>
          <w:lang w:val="en-GB"/>
        </w:rPr>
        <w:t xml:space="preserve">) or only for scripts you downloaded from a remote site (by setting the execution policy to </w:t>
      </w:r>
      <w:r w:rsidRPr="009C2EBB">
        <w:rPr>
          <w:rStyle w:val="CodeInTextPACKT"/>
          <w:lang w:val="en-GB"/>
        </w:rPr>
        <w:t>RemoteSigned</w:t>
      </w:r>
      <w:r w:rsidRPr="00AB6E71">
        <w:rPr>
          <w:lang w:val="en-GB"/>
        </w:rPr>
        <w:t xml:space="preserve">). Setting the execution policy to </w:t>
      </w:r>
      <w:r w:rsidRPr="009C2EBB">
        <w:rPr>
          <w:rStyle w:val="CodeInTextPACKT"/>
          <w:lang w:val="en-GB"/>
        </w:rPr>
        <w:t>AllSigned</w:t>
      </w:r>
      <w:r w:rsidRPr="00AB6E71">
        <w:rPr>
          <w:lang w:val="en-GB"/>
        </w:rPr>
        <w:t xml:space="preserve"> also means that your Profile files must be signed, or they do not run.</w:t>
      </w:r>
    </w:p>
    <w:p w14:paraId="07880E28" w14:textId="3AAE6381" w:rsidR="00AB6E71" w:rsidRPr="00AB6E71" w:rsidRDefault="00AB6E71" w:rsidP="00AB6E71">
      <w:pPr>
        <w:pStyle w:val="NormalPACKT"/>
        <w:rPr>
          <w:lang w:val="en-GB"/>
        </w:rPr>
      </w:pPr>
      <w:r w:rsidRPr="00AB6E71">
        <w:rPr>
          <w:lang w:val="en-GB"/>
        </w:rPr>
        <w:t xml:space="preserve">This sounds a beautiful thing, but it is worth remembering that even if you have the execution policy set to </w:t>
      </w:r>
      <w:r w:rsidRPr="009C2EBB">
        <w:rPr>
          <w:rStyle w:val="CodeInTextPACKT"/>
          <w:lang w:val="en-GB"/>
        </w:rPr>
        <w:t>AllSigned</w:t>
      </w:r>
      <w:r w:rsidRPr="00AB6E71">
        <w:rPr>
          <w:lang w:val="en-GB"/>
        </w:rPr>
        <w:t>, it’s trivial to run any non-signed script. Simply bring your script into VS Code</w:t>
      </w:r>
      <w:r w:rsidR="009C2EBB">
        <w:rPr>
          <w:lang w:val="en-GB"/>
        </w:rPr>
        <w:t xml:space="preserve"> (or the Windows PowerShell ISE)</w:t>
      </w:r>
      <w:r w:rsidRPr="00AB6E71">
        <w:rPr>
          <w:lang w:val="en-GB"/>
        </w:rPr>
        <w:t xml:space="preserve"> select all the text in the script, then run that selected </w:t>
      </w:r>
      <w:r w:rsidR="009C2EBB">
        <w:rPr>
          <w:lang w:val="en-GB"/>
        </w:rPr>
        <w:t>text</w:t>
      </w:r>
      <w:r w:rsidRPr="00AB6E71">
        <w:rPr>
          <w:lang w:val="en-GB"/>
        </w:rPr>
        <w:t xml:space="preserve">. </w:t>
      </w:r>
      <w:r w:rsidR="009C2EBB">
        <w:rPr>
          <w:lang w:val="en-GB"/>
        </w:rPr>
        <w:t>I</w:t>
      </w:r>
      <w:r w:rsidRPr="00AB6E71">
        <w:rPr>
          <w:lang w:val="en-GB"/>
        </w:rPr>
        <w:t xml:space="preserve">f an Execution policy of </w:t>
      </w:r>
      <w:r w:rsidRPr="009C2EBB">
        <w:rPr>
          <w:rStyle w:val="CodeInTextPACKT"/>
          <w:lang w:val="en-GB"/>
        </w:rPr>
        <w:t>RemoteSigned</w:t>
      </w:r>
      <w:r w:rsidRPr="00AB6E71">
        <w:rPr>
          <w:lang w:val="en-GB"/>
        </w:rPr>
        <w:t xml:space="preserve"> is blocking a particular script</w:t>
      </w:r>
      <w:r w:rsidR="0036545F">
        <w:rPr>
          <w:lang w:val="en-GB"/>
        </w:rPr>
        <w:t xml:space="preserve"> you downloaded from the Internet or from the PS Gallery</w:t>
      </w:r>
      <w:r w:rsidRPr="00AB6E71">
        <w:rPr>
          <w:lang w:val="en-GB"/>
        </w:rPr>
        <w:t xml:space="preserve">, you can use the </w:t>
      </w:r>
      <w:r w:rsidRPr="0036545F">
        <w:rPr>
          <w:rStyle w:val="CodeInTextPACKT"/>
          <w:lang w:val="en-GB"/>
        </w:rPr>
        <w:t>Unblock</w:t>
      </w:r>
      <w:r w:rsidR="0036545F" w:rsidRPr="0036545F">
        <w:rPr>
          <w:rStyle w:val="CodeInTextPACKT"/>
        </w:rPr>
        <w:t>-</w:t>
      </w:r>
      <w:r w:rsidRPr="0036545F">
        <w:rPr>
          <w:rStyle w:val="CodeInTextPACKT"/>
          <w:lang w:val="en-GB"/>
        </w:rPr>
        <w:t>File</w:t>
      </w:r>
      <w:r w:rsidRPr="00AB6E71">
        <w:rPr>
          <w:lang w:val="en-GB"/>
        </w:rPr>
        <w:t xml:space="preserve"> cmdlet to, in effect, turn a remote script into a local one. Script signing just makes it a bit harder, but not impossible, to run a script which has no signature or whose signature fails.</w:t>
      </w:r>
    </w:p>
    <w:p w14:paraId="0492503B" w14:textId="77777777" w:rsidR="00AB6E71" w:rsidRPr="00AB6E71" w:rsidRDefault="00AB6E71" w:rsidP="00AB6E71">
      <w:pPr>
        <w:pStyle w:val="NormalPACKT"/>
        <w:rPr>
          <w:lang w:val="en-GB"/>
        </w:rPr>
      </w:pPr>
      <w:r w:rsidRPr="00AB6E71">
        <w:rPr>
          <w:lang w:val="en-GB"/>
        </w:rPr>
        <w:t>Signing a script is simple once you have a digital certificate issued by a Certificate Authority (CA). You have three options for getting an appropriate code-signing certificate:</w:t>
      </w:r>
    </w:p>
    <w:p w14:paraId="7C1CA0C0" w14:textId="7AD4CB03" w:rsidR="00AB6E71" w:rsidRPr="00AB6E71" w:rsidRDefault="00AB6E71" w:rsidP="0036545F">
      <w:pPr>
        <w:pStyle w:val="BulletPACKT"/>
        <w:rPr>
          <w:lang w:val="en-GB"/>
        </w:rPr>
      </w:pPr>
      <w:r w:rsidRPr="00AB6E71">
        <w:rPr>
          <w:lang w:val="en-GB"/>
        </w:rPr>
        <w:t xml:space="preserve">Use a well-known public Certificate Authority such as Digicert (see </w:t>
      </w:r>
      <w:r w:rsidRPr="002345D1">
        <w:rPr>
          <w:rStyle w:val="URLPACKTChar"/>
        </w:rPr>
        <w:t>https://www.digicert.com/code-signing</w:t>
      </w:r>
      <w:r w:rsidRPr="00AB6E71">
        <w:rPr>
          <w:lang w:val="en-GB"/>
        </w:rPr>
        <w:t xml:space="preserve"> for details of their code-signing certificates).</w:t>
      </w:r>
    </w:p>
    <w:p w14:paraId="714FE43A" w14:textId="6EB730B7" w:rsidR="00AB6E71" w:rsidRPr="00AB6E71" w:rsidRDefault="00AB6E71" w:rsidP="0036545F">
      <w:pPr>
        <w:pStyle w:val="BulletPACKT"/>
        <w:rPr>
          <w:lang w:val="en-GB"/>
        </w:rPr>
      </w:pPr>
      <w:r w:rsidRPr="00AB6E71">
        <w:rPr>
          <w:lang w:val="en-GB"/>
        </w:rPr>
        <w:t>Deploy an internal CA and obtain the certificate from your organization’s CA.</w:t>
      </w:r>
    </w:p>
    <w:p w14:paraId="20F3764A" w14:textId="71154614" w:rsidR="00AB6E71" w:rsidRPr="00AB6E71" w:rsidRDefault="00AB6E71" w:rsidP="0036545F">
      <w:pPr>
        <w:pStyle w:val="BulletPACKT"/>
        <w:rPr>
          <w:lang w:val="en-GB"/>
        </w:rPr>
      </w:pPr>
      <w:r w:rsidRPr="00AB6E71">
        <w:rPr>
          <w:lang w:val="en-GB"/>
        </w:rPr>
        <w:t>Use a self-signed certificate.</w:t>
      </w:r>
    </w:p>
    <w:p w14:paraId="370DBA0B" w14:textId="77777777" w:rsidR="00AB6E71" w:rsidRPr="00AB6E71" w:rsidRDefault="00AB6E71" w:rsidP="00AB6E71">
      <w:pPr>
        <w:pStyle w:val="NormalPACKT"/>
        <w:rPr>
          <w:lang w:val="en-GB"/>
        </w:rPr>
      </w:pPr>
      <w:r w:rsidRPr="00AB6E71">
        <w:rPr>
          <w:lang w:val="en-GB"/>
        </w:rPr>
        <w:t xml:space="preserve">Public certificates are useful but generally not free. You can easily set up your own CA or use self-signed certificates. Self-signed certificates are great for testing out signing scripts and then using them, but possibly inappropriate for production use. All three of these methods can give you a certificate that you can use to sign PowerShell scripts. </w:t>
      </w:r>
    </w:p>
    <w:p w14:paraId="2EC87F47" w14:textId="27648A6E" w:rsidR="00987230" w:rsidRDefault="00AB6E71" w:rsidP="00AB6E71">
      <w:pPr>
        <w:pStyle w:val="NormalPACKT"/>
        <w:rPr>
          <w:lang w:val="en-GB"/>
        </w:rPr>
      </w:pPr>
      <w:r w:rsidRPr="00AB6E71">
        <w:rPr>
          <w:lang w:val="en-GB"/>
        </w:rPr>
        <w:t>This recipe shows how to sign and use digitally signed scripts. The mechanisms in this recipe work on any of the three sources of signing key listed above. For simplicity, you use a self-signed certificate for this recipe.</w:t>
      </w:r>
    </w:p>
    <w:p w14:paraId="5CC78582" w14:textId="77777777" w:rsidR="00987230" w:rsidRDefault="00987230" w:rsidP="00987230">
      <w:pPr>
        <w:pStyle w:val="Heading2"/>
        <w:tabs>
          <w:tab w:val="left" w:pos="0"/>
        </w:tabs>
      </w:pPr>
      <w:r>
        <w:t>Getting ready</w:t>
      </w:r>
    </w:p>
    <w:p w14:paraId="6D59A756"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237589A7" w14:textId="77777777" w:rsidR="00987230" w:rsidRDefault="00987230" w:rsidP="00987230">
      <w:pPr>
        <w:pStyle w:val="Heading2"/>
        <w:tabs>
          <w:tab w:val="left" w:pos="0"/>
        </w:tabs>
      </w:pPr>
      <w:r>
        <w:t>How to do it...</w:t>
      </w:r>
    </w:p>
    <w:p w14:paraId="6F2E856F" w14:textId="77777777" w:rsidR="00987230" w:rsidRPr="00784F5C" w:rsidRDefault="00987230" w:rsidP="00987230">
      <w:pPr>
        <w:pStyle w:val="NormalPACKT"/>
        <w:rPr>
          <w:lang w:val="en-GB"/>
        </w:rPr>
      </w:pPr>
    </w:p>
    <w:p w14:paraId="6DFFBDAA" w14:textId="29D8B701" w:rsidR="009145E9" w:rsidRPr="00CE6503" w:rsidRDefault="009145E9" w:rsidP="00CE6503">
      <w:pPr>
        <w:pStyle w:val="NumberedBulletPACKT"/>
        <w:numPr>
          <w:ilvl w:val="0"/>
          <w:numId w:val="59"/>
        </w:numPr>
        <w:rPr>
          <w:color w:val="000000"/>
          <w:lang w:val="en-GB" w:eastAsia="en-GB"/>
        </w:rPr>
      </w:pPr>
      <w:r w:rsidRPr="00CE6503">
        <w:rPr>
          <w:lang w:val="en-GB" w:eastAsia="en-GB"/>
        </w:rPr>
        <w:t xml:space="preserve">Creating a script-signing </w:t>
      </w:r>
      <w:r w:rsidR="00CE6503" w:rsidRPr="00CE6503">
        <w:rPr>
          <w:lang w:val="en-GB" w:eastAsia="en-GB"/>
        </w:rPr>
        <w:t>self-signed</w:t>
      </w:r>
      <w:r w:rsidRPr="00CE6503">
        <w:rPr>
          <w:lang w:val="en-GB" w:eastAsia="en-GB"/>
        </w:rPr>
        <w:t xml:space="preserve"> certificate</w:t>
      </w:r>
    </w:p>
    <w:p w14:paraId="33371A56" w14:textId="77777777" w:rsidR="00CE6503" w:rsidRPr="00CE6503" w:rsidRDefault="00CE6503" w:rsidP="00CE6503">
      <w:pPr>
        <w:pStyle w:val="CodePACKT"/>
      </w:pPr>
    </w:p>
    <w:p w14:paraId="071C10E8" w14:textId="67473E8A" w:rsidR="009145E9" w:rsidRPr="00CE6503" w:rsidRDefault="009145E9" w:rsidP="00CE6503">
      <w:pPr>
        <w:pStyle w:val="CodePACKT"/>
      </w:pPr>
      <w:commentRangeStart w:id="159"/>
      <w:r w:rsidRPr="00CE6503">
        <w:t xml:space="preserve">$CHT </w:t>
      </w:r>
      <w:commentRangeEnd w:id="159"/>
      <w:r w:rsidR="00FC7079">
        <w:rPr>
          <w:rStyle w:val="CommentReference"/>
          <w:rFonts w:ascii="Palatino" w:hAnsi="Palatino"/>
          <w:lang w:eastAsia="en-US"/>
        </w:rPr>
        <w:commentReference w:id="159"/>
      </w:r>
      <w:r w:rsidRPr="00CE6503">
        <w:t>= @{</w:t>
      </w:r>
    </w:p>
    <w:p w14:paraId="5AC1485B" w14:textId="77777777" w:rsidR="009145E9" w:rsidRPr="00CE6503" w:rsidRDefault="009145E9" w:rsidP="00CE6503">
      <w:pPr>
        <w:pStyle w:val="CodePACKT"/>
      </w:pPr>
      <w:r w:rsidRPr="00CE6503">
        <w:t>  Subject           = 'Reskit Code Signing'</w:t>
      </w:r>
    </w:p>
    <w:p w14:paraId="4401AE1D" w14:textId="77777777" w:rsidR="009145E9" w:rsidRPr="00CE6503" w:rsidRDefault="009145E9" w:rsidP="00CE6503">
      <w:pPr>
        <w:pStyle w:val="CodePACKT"/>
      </w:pPr>
      <w:r w:rsidRPr="00CE6503">
        <w:t xml:space="preserve">  Type              = 'CodeSigning' </w:t>
      </w:r>
    </w:p>
    <w:p w14:paraId="0F816D53" w14:textId="77777777" w:rsidR="009145E9" w:rsidRPr="00CE6503" w:rsidRDefault="009145E9" w:rsidP="00CE6503">
      <w:pPr>
        <w:pStyle w:val="CodePACKT"/>
      </w:pPr>
      <w:r w:rsidRPr="00CE6503">
        <w:t>  CertStoreLocation = 'Cert:\CurrentUser\My'</w:t>
      </w:r>
    </w:p>
    <w:p w14:paraId="734BB402" w14:textId="77777777" w:rsidR="009145E9" w:rsidRPr="00CE6503" w:rsidRDefault="009145E9" w:rsidP="00CE6503">
      <w:pPr>
        <w:pStyle w:val="CodePACKT"/>
      </w:pPr>
      <w:r w:rsidRPr="00CE6503">
        <w:t>}</w:t>
      </w:r>
    </w:p>
    <w:p w14:paraId="3A45AD09" w14:textId="77777777" w:rsidR="009145E9" w:rsidRPr="00CE6503" w:rsidRDefault="009145E9" w:rsidP="00CE6503">
      <w:pPr>
        <w:pStyle w:val="CodePACKT"/>
      </w:pPr>
      <w:r w:rsidRPr="00CE6503">
        <w:t>New-SelfSignedCertificate @CHT | Out-Null</w:t>
      </w:r>
    </w:p>
    <w:p w14:paraId="1E0BF2EF" w14:textId="77777777" w:rsidR="009145E9" w:rsidRPr="00CE6503" w:rsidRDefault="009145E9" w:rsidP="00CE6503">
      <w:pPr>
        <w:pStyle w:val="CodePACKT"/>
      </w:pPr>
    </w:p>
    <w:p w14:paraId="4B738B4C" w14:textId="10048A79" w:rsidR="009145E9" w:rsidRPr="009145E9" w:rsidRDefault="009145E9" w:rsidP="00CE6503">
      <w:pPr>
        <w:pStyle w:val="NumberedBulletPACKT"/>
        <w:rPr>
          <w:color w:val="000000"/>
          <w:lang w:val="en-GB" w:eastAsia="en-GB"/>
        </w:rPr>
      </w:pPr>
      <w:r w:rsidRPr="009145E9">
        <w:rPr>
          <w:lang w:val="en-GB" w:eastAsia="en-GB"/>
        </w:rPr>
        <w:t>Displaying the newly created certificate</w:t>
      </w:r>
    </w:p>
    <w:p w14:paraId="6BE99A58" w14:textId="77777777" w:rsidR="00CE6503" w:rsidRPr="00CE6503" w:rsidRDefault="00CE6503" w:rsidP="00CE6503">
      <w:pPr>
        <w:pStyle w:val="CodePACKT"/>
      </w:pPr>
    </w:p>
    <w:p w14:paraId="2AB3BF99" w14:textId="08BD9429" w:rsidR="009145E9" w:rsidRPr="00CE6503" w:rsidRDefault="009145E9" w:rsidP="00CE6503">
      <w:pPr>
        <w:pStyle w:val="CodePACKT"/>
      </w:pPr>
      <w:r w:rsidRPr="00CE6503">
        <w:t>$Cert = Get-ChildItem -Path Cert:\CurrentUser\my -CodeSigningCert</w:t>
      </w:r>
    </w:p>
    <w:p w14:paraId="4CCA1404" w14:textId="77777777" w:rsidR="009145E9" w:rsidRPr="00CE6503" w:rsidRDefault="009145E9" w:rsidP="00CE6503">
      <w:pPr>
        <w:pStyle w:val="CodePACKT"/>
      </w:pPr>
      <w:r w:rsidRPr="00CE6503">
        <w:t xml:space="preserve">$Cert | </w:t>
      </w:r>
    </w:p>
    <w:p w14:paraId="7F6EC992" w14:textId="77777777" w:rsidR="009145E9" w:rsidRPr="00CE6503" w:rsidRDefault="009145E9" w:rsidP="00CE6503">
      <w:pPr>
        <w:pStyle w:val="CodePACKT"/>
      </w:pPr>
      <w:r w:rsidRPr="00CE6503">
        <w:t>  Where-Object {$_.SubjectName.Name -match $CHT.Subject}</w:t>
      </w:r>
    </w:p>
    <w:p w14:paraId="5837EA5C" w14:textId="77777777" w:rsidR="009145E9" w:rsidRPr="00CE6503" w:rsidRDefault="009145E9" w:rsidP="00CE6503">
      <w:pPr>
        <w:pStyle w:val="CodePACKT"/>
      </w:pPr>
    </w:p>
    <w:p w14:paraId="7426C33B" w14:textId="0D7ED2FB" w:rsidR="009145E9" w:rsidRPr="009145E9" w:rsidRDefault="009145E9" w:rsidP="00CE6503">
      <w:pPr>
        <w:pStyle w:val="NumberedBulletPACKT"/>
        <w:rPr>
          <w:color w:val="000000"/>
          <w:lang w:val="en-GB" w:eastAsia="en-GB"/>
        </w:rPr>
      </w:pPr>
      <w:r w:rsidRPr="009145E9">
        <w:rPr>
          <w:lang w:val="en-GB" w:eastAsia="en-GB"/>
        </w:rPr>
        <w:t>Creating and viewing a simple script</w:t>
      </w:r>
    </w:p>
    <w:p w14:paraId="1AEAC6C0" w14:textId="77777777" w:rsidR="00AD4120" w:rsidRDefault="00AD4120" w:rsidP="00AD4120">
      <w:pPr>
        <w:pStyle w:val="CodePACKT"/>
      </w:pPr>
    </w:p>
    <w:p w14:paraId="0E1C9949" w14:textId="6CC34995" w:rsidR="009145E9" w:rsidRPr="00AD4120" w:rsidRDefault="009145E9" w:rsidP="00AD4120">
      <w:pPr>
        <w:pStyle w:val="CodePACKT"/>
      </w:pPr>
      <w:r w:rsidRPr="00AD4120">
        <w:t>$Script = @"</w:t>
      </w:r>
    </w:p>
    <w:p w14:paraId="7A3139E4" w14:textId="77777777" w:rsidR="009145E9" w:rsidRPr="00AD4120" w:rsidRDefault="009145E9" w:rsidP="00AD4120">
      <w:pPr>
        <w:pStyle w:val="CodePACKT"/>
      </w:pPr>
      <w:r w:rsidRPr="00AD4120">
        <w:t>  # Sample Script</w:t>
      </w:r>
    </w:p>
    <w:p w14:paraId="4D86DEC2" w14:textId="77777777" w:rsidR="009145E9" w:rsidRPr="00AD4120" w:rsidRDefault="009145E9" w:rsidP="00AD4120">
      <w:pPr>
        <w:pStyle w:val="CodePACKT"/>
      </w:pPr>
      <w:r w:rsidRPr="00AD4120">
        <w:t>  'Hello World from PowerShell 7!'</w:t>
      </w:r>
    </w:p>
    <w:p w14:paraId="4A1C86ED" w14:textId="77777777" w:rsidR="009145E9" w:rsidRPr="00AD4120" w:rsidRDefault="009145E9" w:rsidP="00AD4120">
      <w:pPr>
        <w:pStyle w:val="CodePACKT"/>
      </w:pPr>
      <w:r w:rsidRPr="00AD4120">
        <w:t>  "Running on [$(Hostname)]"</w:t>
      </w:r>
    </w:p>
    <w:p w14:paraId="437112C1" w14:textId="77777777" w:rsidR="009145E9" w:rsidRPr="00AD4120" w:rsidRDefault="009145E9" w:rsidP="00AD4120">
      <w:pPr>
        <w:pStyle w:val="CodePACKT"/>
      </w:pPr>
      <w:r w:rsidRPr="00AD4120">
        <w:t>"@</w:t>
      </w:r>
    </w:p>
    <w:p w14:paraId="63E95C17" w14:textId="77777777" w:rsidR="009145E9" w:rsidRPr="00AD4120" w:rsidRDefault="009145E9" w:rsidP="00AD4120">
      <w:pPr>
        <w:pStyle w:val="CodePACKT"/>
      </w:pPr>
      <w:r w:rsidRPr="00AD4120">
        <w:t>$Script | Out-File -FilePath C:\Foo\Signed.ps1</w:t>
      </w:r>
    </w:p>
    <w:p w14:paraId="0A7EC05E" w14:textId="77777777" w:rsidR="009145E9" w:rsidRPr="00AD4120" w:rsidRDefault="009145E9" w:rsidP="00AD4120">
      <w:pPr>
        <w:pStyle w:val="CodePACKT"/>
      </w:pPr>
      <w:r w:rsidRPr="00AD4120">
        <w:t>Get-ChildItem -Path C:\Foo\Signed.ps1</w:t>
      </w:r>
    </w:p>
    <w:p w14:paraId="3BA679BD" w14:textId="77777777" w:rsidR="009145E9" w:rsidRPr="00AD4120" w:rsidRDefault="009145E9" w:rsidP="00AD4120">
      <w:pPr>
        <w:pStyle w:val="CodePACKT"/>
      </w:pPr>
    </w:p>
    <w:p w14:paraId="7C992C36" w14:textId="2A1C837F" w:rsidR="009145E9" w:rsidRPr="009145E9" w:rsidRDefault="009145E9" w:rsidP="00AD4120">
      <w:pPr>
        <w:pStyle w:val="NumberedBulletPACKT"/>
        <w:rPr>
          <w:color w:val="000000"/>
          <w:lang w:val="en-GB" w:eastAsia="en-GB"/>
        </w:rPr>
      </w:pPr>
      <w:r w:rsidRPr="009145E9">
        <w:rPr>
          <w:lang w:val="en-GB" w:eastAsia="en-GB"/>
        </w:rPr>
        <w:t>Signing your new script</w:t>
      </w:r>
    </w:p>
    <w:p w14:paraId="34D637BE" w14:textId="77777777" w:rsidR="00AD4120" w:rsidRDefault="00AD4120" w:rsidP="00AD4120">
      <w:pPr>
        <w:pStyle w:val="CodePACKT"/>
      </w:pPr>
    </w:p>
    <w:p w14:paraId="1B420AAE" w14:textId="4113EF75" w:rsidR="009145E9" w:rsidRPr="009145E9" w:rsidRDefault="009145E9" w:rsidP="00AD4120">
      <w:pPr>
        <w:pStyle w:val="CodePACKT"/>
      </w:pPr>
      <w:r w:rsidRPr="009145E9">
        <w:t xml:space="preserve">$SHT = </w:t>
      </w:r>
      <w:r w:rsidRPr="001818BF">
        <w:t>@</w:t>
      </w:r>
      <w:r w:rsidRPr="009145E9">
        <w:t>{</w:t>
      </w:r>
    </w:p>
    <w:p w14:paraId="4FA080D0" w14:textId="77777777" w:rsidR="009145E9" w:rsidRPr="009145E9" w:rsidRDefault="009145E9" w:rsidP="00AD4120">
      <w:pPr>
        <w:pStyle w:val="CodePACKT"/>
      </w:pPr>
      <w:r w:rsidRPr="009145E9">
        <w:t>  Certificate = $cert</w:t>
      </w:r>
    </w:p>
    <w:p w14:paraId="5B7A8FF7" w14:textId="0128A71C" w:rsidR="009145E9" w:rsidRPr="009145E9" w:rsidRDefault="009145E9" w:rsidP="00AD4120">
      <w:pPr>
        <w:pStyle w:val="CodePACKT"/>
      </w:pPr>
      <w:r w:rsidRPr="009145E9">
        <w:t xml:space="preserve">  FilePath    = </w:t>
      </w:r>
      <w:r w:rsidRPr="00587A15">
        <w:t>'C:\</w:t>
      </w:r>
      <w:r w:rsidR="00AD4120" w:rsidRPr="00587A15">
        <w:t>F</w:t>
      </w:r>
      <w:r w:rsidRPr="00587A15">
        <w:t>oo\</w:t>
      </w:r>
      <w:r w:rsidR="00AD4120" w:rsidRPr="00587A15">
        <w:t>S</w:t>
      </w:r>
      <w:r w:rsidRPr="00587A15">
        <w:t>igned.ps1'</w:t>
      </w:r>
    </w:p>
    <w:p w14:paraId="07F1DFDC" w14:textId="77777777" w:rsidR="009145E9" w:rsidRPr="009145E9" w:rsidRDefault="009145E9" w:rsidP="00AD4120">
      <w:pPr>
        <w:pStyle w:val="CodePACKT"/>
      </w:pPr>
      <w:r w:rsidRPr="009145E9">
        <w:t>}</w:t>
      </w:r>
    </w:p>
    <w:p w14:paraId="6525A854" w14:textId="77777777" w:rsidR="009145E9" w:rsidRPr="009145E9" w:rsidRDefault="009145E9" w:rsidP="00AD4120">
      <w:pPr>
        <w:pStyle w:val="CodePACKT"/>
      </w:pPr>
      <w:r w:rsidRPr="009145E9">
        <w:t>Set-AuthenticodeSignature @SHT</w:t>
      </w:r>
    </w:p>
    <w:p w14:paraId="70B77B33" w14:textId="77777777" w:rsidR="009145E9" w:rsidRPr="009145E9" w:rsidRDefault="009145E9" w:rsidP="00AD4120">
      <w:pPr>
        <w:pStyle w:val="CodePACKT"/>
      </w:pPr>
    </w:p>
    <w:p w14:paraId="49FE47D1" w14:textId="0F9F936C" w:rsidR="009145E9" w:rsidRPr="009145E9" w:rsidRDefault="009145E9" w:rsidP="00AD4120">
      <w:pPr>
        <w:pStyle w:val="NumberedBulletPACKT"/>
        <w:rPr>
          <w:color w:val="000000"/>
          <w:lang w:val="en-GB" w:eastAsia="en-GB"/>
        </w:rPr>
      </w:pPr>
      <w:r w:rsidRPr="009145E9">
        <w:rPr>
          <w:lang w:val="en-GB" w:eastAsia="en-GB"/>
        </w:rPr>
        <w:t>Checking script after signing</w:t>
      </w:r>
    </w:p>
    <w:p w14:paraId="56EC0903" w14:textId="77777777" w:rsidR="00AD4120" w:rsidRDefault="00AD4120" w:rsidP="00AD4120">
      <w:pPr>
        <w:pStyle w:val="CodePACKT"/>
      </w:pPr>
    </w:p>
    <w:p w14:paraId="3B15F32B" w14:textId="23B44C9E" w:rsidR="009145E9" w:rsidRPr="009145E9" w:rsidRDefault="009145E9" w:rsidP="00AD4120">
      <w:pPr>
        <w:pStyle w:val="CodePACKT"/>
      </w:pPr>
      <w:r w:rsidRPr="009145E9">
        <w:t>Get-ChildItem -Path C:\Foo\Signed.ps1</w:t>
      </w:r>
    </w:p>
    <w:p w14:paraId="541E9515" w14:textId="77777777" w:rsidR="009145E9" w:rsidRPr="009145E9" w:rsidRDefault="009145E9" w:rsidP="00AD4120">
      <w:pPr>
        <w:pStyle w:val="CodePACKT"/>
      </w:pPr>
    </w:p>
    <w:p w14:paraId="344A2603" w14:textId="54895E23" w:rsidR="009145E9" w:rsidRPr="009145E9" w:rsidRDefault="009145E9" w:rsidP="00AD4120">
      <w:pPr>
        <w:pStyle w:val="NumberedBulletPACKT"/>
        <w:rPr>
          <w:color w:val="000000"/>
          <w:lang w:val="en-GB" w:eastAsia="en-GB"/>
        </w:rPr>
      </w:pPr>
      <w:r w:rsidRPr="009145E9">
        <w:rPr>
          <w:lang w:val="en-GB" w:eastAsia="en-GB"/>
        </w:rPr>
        <w:t>Viewing the signed script</w:t>
      </w:r>
    </w:p>
    <w:p w14:paraId="59928B01" w14:textId="77777777" w:rsidR="00AD4120" w:rsidRDefault="00AD4120" w:rsidP="00AD4120">
      <w:pPr>
        <w:pStyle w:val="CodePACKT"/>
      </w:pPr>
    </w:p>
    <w:p w14:paraId="1BA123B3" w14:textId="02E6568A" w:rsidR="009145E9" w:rsidRPr="009145E9" w:rsidRDefault="009145E9" w:rsidP="00AD4120">
      <w:pPr>
        <w:pStyle w:val="CodePACKT"/>
      </w:pPr>
      <w:r w:rsidRPr="009145E9">
        <w:t>Get-Content -Path C:\Foo\Signed.ps1</w:t>
      </w:r>
      <w:commentRangeStart w:id="160"/>
      <w:r w:rsidRPr="009145E9">
        <w:t>.</w:t>
      </w:r>
      <w:commentRangeEnd w:id="160"/>
      <w:r w:rsidR="00823DAF">
        <w:rPr>
          <w:rStyle w:val="CommentReference"/>
          <w:rFonts w:ascii="Palatino" w:hAnsi="Palatino"/>
          <w:lang w:eastAsia="en-US"/>
        </w:rPr>
        <w:commentReference w:id="160"/>
      </w:r>
    </w:p>
    <w:p w14:paraId="0FE33F01" w14:textId="77777777" w:rsidR="009145E9" w:rsidRPr="009145E9" w:rsidRDefault="009145E9" w:rsidP="00AD4120">
      <w:pPr>
        <w:pStyle w:val="CodePACKT"/>
      </w:pPr>
    </w:p>
    <w:p w14:paraId="1BF4CCF3" w14:textId="5960CE95" w:rsidR="009145E9" w:rsidRPr="009145E9" w:rsidRDefault="009145E9" w:rsidP="00AD4120">
      <w:pPr>
        <w:pStyle w:val="NumberedBulletPACKT"/>
        <w:rPr>
          <w:color w:val="000000"/>
          <w:lang w:val="en-GB" w:eastAsia="en-GB"/>
        </w:rPr>
      </w:pPr>
      <w:r w:rsidRPr="009145E9">
        <w:rPr>
          <w:lang w:val="en-GB" w:eastAsia="en-GB"/>
        </w:rPr>
        <w:t>Testing the signature</w:t>
      </w:r>
    </w:p>
    <w:p w14:paraId="23359E9B" w14:textId="77777777" w:rsidR="00AD4120" w:rsidRDefault="00AD4120" w:rsidP="00AD4120">
      <w:pPr>
        <w:pStyle w:val="CodePACKT"/>
      </w:pPr>
    </w:p>
    <w:p w14:paraId="196759FA" w14:textId="74EC2ADF" w:rsidR="009145E9" w:rsidRPr="009145E9" w:rsidRDefault="009145E9" w:rsidP="00AD4120">
      <w:pPr>
        <w:pStyle w:val="CodePACKT"/>
      </w:pPr>
      <w:r w:rsidRPr="009145E9">
        <w:t>Get-AuthenticodeSignature -FilePath C:\Foo\Signed.ps1 |</w:t>
      </w:r>
    </w:p>
    <w:p w14:paraId="2CF37B2D" w14:textId="77777777" w:rsidR="009145E9" w:rsidRPr="009145E9" w:rsidRDefault="009145E9" w:rsidP="00AD4120">
      <w:pPr>
        <w:pStyle w:val="CodePACKT"/>
      </w:pPr>
      <w:r w:rsidRPr="009145E9">
        <w:t>  Format-List</w:t>
      </w:r>
    </w:p>
    <w:p w14:paraId="13C93F66" w14:textId="77777777" w:rsidR="009145E9" w:rsidRPr="009145E9" w:rsidRDefault="009145E9" w:rsidP="00AD4120">
      <w:pPr>
        <w:pStyle w:val="CodePACKT"/>
      </w:pPr>
    </w:p>
    <w:p w14:paraId="2A91DB90" w14:textId="349A31E1" w:rsidR="009145E9" w:rsidRPr="009145E9" w:rsidRDefault="009145E9" w:rsidP="00AD4120">
      <w:pPr>
        <w:pStyle w:val="NumberedBulletPACKT"/>
        <w:rPr>
          <w:color w:val="000000"/>
          <w:lang w:val="en-GB" w:eastAsia="en-GB"/>
        </w:rPr>
      </w:pPr>
      <w:r w:rsidRPr="009145E9">
        <w:rPr>
          <w:lang w:val="en-GB" w:eastAsia="en-GB"/>
        </w:rPr>
        <w:t>Running the signed script</w:t>
      </w:r>
    </w:p>
    <w:p w14:paraId="12795E40" w14:textId="77777777" w:rsidR="00AD4120" w:rsidRDefault="00AD4120" w:rsidP="00AD4120">
      <w:pPr>
        <w:pStyle w:val="CodePACKT"/>
      </w:pPr>
    </w:p>
    <w:p w14:paraId="38A0DCEF" w14:textId="4E364171" w:rsidR="009145E9" w:rsidRPr="009145E9" w:rsidRDefault="009145E9" w:rsidP="00AD4120">
      <w:pPr>
        <w:pStyle w:val="CodePACKT"/>
      </w:pPr>
      <w:r w:rsidRPr="009145E9">
        <w:t>C:\Foo\Signed.ps1  </w:t>
      </w:r>
    </w:p>
    <w:p w14:paraId="0E488A74" w14:textId="77777777" w:rsidR="009145E9" w:rsidRPr="009145E9" w:rsidRDefault="009145E9" w:rsidP="00AD4120">
      <w:pPr>
        <w:pStyle w:val="CodePACKT"/>
      </w:pPr>
    </w:p>
    <w:p w14:paraId="0FF43E83" w14:textId="7C69681B" w:rsidR="009145E9" w:rsidRPr="009145E9" w:rsidRDefault="009145E9" w:rsidP="00AD4120">
      <w:pPr>
        <w:pStyle w:val="NumberedBulletPACKT"/>
        <w:rPr>
          <w:color w:val="000000"/>
          <w:lang w:val="en-GB" w:eastAsia="en-GB"/>
        </w:rPr>
      </w:pPr>
      <w:r w:rsidRPr="009145E9">
        <w:rPr>
          <w:lang w:val="en-GB" w:eastAsia="en-GB"/>
        </w:rPr>
        <w:t>Setting the execution policy to all signed for this process</w:t>
      </w:r>
    </w:p>
    <w:p w14:paraId="412C7C0B" w14:textId="77777777" w:rsidR="00AD4120" w:rsidRDefault="00AD4120" w:rsidP="00AD4120">
      <w:pPr>
        <w:pStyle w:val="CodePACKT"/>
      </w:pPr>
    </w:p>
    <w:p w14:paraId="280EEE2D" w14:textId="2CE0A526" w:rsidR="009145E9" w:rsidRPr="009145E9" w:rsidRDefault="009145E9" w:rsidP="00AD4120">
      <w:pPr>
        <w:pStyle w:val="CodePACKT"/>
      </w:pPr>
      <w:r w:rsidRPr="009145E9">
        <w:t xml:space="preserve">Set-ExecutionPolicy -ExecutionPolicy AllSigned -Scope </w:t>
      </w:r>
      <w:r w:rsidRPr="001818BF">
        <w:t>Process</w:t>
      </w:r>
    </w:p>
    <w:p w14:paraId="5FD3EBDE" w14:textId="77777777" w:rsidR="009145E9" w:rsidRPr="009145E9" w:rsidRDefault="009145E9" w:rsidP="00AD4120">
      <w:pPr>
        <w:pStyle w:val="CodePACKT"/>
      </w:pPr>
    </w:p>
    <w:p w14:paraId="600C9457" w14:textId="4F17CC91" w:rsidR="009145E9" w:rsidRPr="009145E9" w:rsidRDefault="009145E9" w:rsidP="00AD4120">
      <w:pPr>
        <w:pStyle w:val="NumberedBulletPACKT"/>
        <w:rPr>
          <w:color w:val="000000"/>
          <w:lang w:val="en-GB" w:eastAsia="en-GB"/>
        </w:rPr>
      </w:pPr>
      <w:r w:rsidRPr="009145E9">
        <w:rPr>
          <w:lang w:val="en-GB" w:eastAsia="en-GB"/>
        </w:rPr>
        <w:t>Running the signed script</w:t>
      </w:r>
    </w:p>
    <w:p w14:paraId="45AAB39E" w14:textId="77777777" w:rsidR="00AD4120" w:rsidRDefault="00AD4120" w:rsidP="00AD4120">
      <w:pPr>
        <w:pStyle w:val="CodePACKT"/>
      </w:pPr>
    </w:p>
    <w:p w14:paraId="5DA3AEA3" w14:textId="2EF344FF" w:rsidR="009145E9" w:rsidRPr="009145E9" w:rsidRDefault="009145E9" w:rsidP="00AD4120">
      <w:pPr>
        <w:pStyle w:val="CodePACKT"/>
      </w:pPr>
      <w:r w:rsidRPr="009145E9">
        <w:t>C:\Foo\Signed.ps1  </w:t>
      </w:r>
    </w:p>
    <w:p w14:paraId="6B6F85AB" w14:textId="77777777" w:rsidR="009145E9" w:rsidRPr="009145E9" w:rsidRDefault="009145E9" w:rsidP="00AD4120">
      <w:pPr>
        <w:pStyle w:val="CodePACKT"/>
      </w:pPr>
    </w:p>
    <w:p w14:paraId="3067E4E3" w14:textId="794C6C15" w:rsidR="009145E9" w:rsidRPr="009145E9" w:rsidRDefault="009145E9" w:rsidP="00AD4120">
      <w:pPr>
        <w:pStyle w:val="NumberedBulletPACKT"/>
        <w:rPr>
          <w:color w:val="000000"/>
          <w:lang w:val="en-GB" w:eastAsia="en-GB"/>
        </w:rPr>
      </w:pPr>
      <w:r w:rsidRPr="009145E9">
        <w:rPr>
          <w:lang w:val="en-GB" w:eastAsia="en-GB"/>
        </w:rPr>
        <w:t>Copying Certificate to Current User Trusted Root store</w:t>
      </w:r>
    </w:p>
    <w:p w14:paraId="10BF0CE0" w14:textId="77777777" w:rsidR="00AD4120" w:rsidRDefault="00AD4120" w:rsidP="00AD4120">
      <w:pPr>
        <w:pStyle w:val="CodePACKT"/>
      </w:pPr>
    </w:p>
    <w:p w14:paraId="1CC4A45F" w14:textId="24EF7097" w:rsidR="009145E9" w:rsidRPr="009145E9" w:rsidRDefault="009145E9" w:rsidP="00AD4120">
      <w:pPr>
        <w:pStyle w:val="CodePACKT"/>
      </w:pPr>
      <w:r w:rsidRPr="009145E9">
        <w:t xml:space="preserve">$DestStoreName  = </w:t>
      </w:r>
      <w:r w:rsidRPr="00587A15">
        <w:t>'Root'</w:t>
      </w:r>
    </w:p>
    <w:p w14:paraId="3EE28410" w14:textId="77777777" w:rsidR="009145E9" w:rsidRPr="009145E9" w:rsidRDefault="009145E9" w:rsidP="00AD4120">
      <w:pPr>
        <w:pStyle w:val="CodePACKT"/>
      </w:pPr>
      <w:r w:rsidRPr="009145E9">
        <w:t xml:space="preserve">$DestStoreScope = </w:t>
      </w:r>
      <w:r w:rsidRPr="00587A15">
        <w:t>'CurrentUser'</w:t>
      </w:r>
    </w:p>
    <w:p w14:paraId="12F13275" w14:textId="6DD18722" w:rsidR="009145E9" w:rsidRPr="009145E9" w:rsidRDefault="009145E9" w:rsidP="00AD4120">
      <w:pPr>
        <w:pStyle w:val="CodePACKT"/>
      </w:pPr>
      <w:r w:rsidRPr="009145E9">
        <w:t>$Type  </w:t>
      </w:r>
      <w:r w:rsidR="00AD4120">
        <w:t xml:space="preserve"> </w:t>
      </w:r>
      <w:r w:rsidRPr="009145E9">
        <w:t xml:space="preserve">= </w:t>
      </w:r>
      <w:r w:rsidRPr="00587A15">
        <w:t>'System.Security.Cryptography.X509Certificates.X509Store'</w:t>
      </w:r>
    </w:p>
    <w:p w14:paraId="4A296169" w14:textId="77777777" w:rsidR="009145E9" w:rsidRPr="005F44EC" w:rsidRDefault="009145E9" w:rsidP="00AD4120">
      <w:pPr>
        <w:pStyle w:val="CodePACKT"/>
        <w:rPr>
          <w:lang w:val="de-DE"/>
          <w:rPrChange w:id="161" w:author="Liam Draper" w:date="2022-07-04T22:26:00Z">
            <w:rPr/>
          </w:rPrChange>
        </w:rPr>
      </w:pPr>
      <w:commentRangeStart w:id="162"/>
      <w:r w:rsidRPr="005F44EC">
        <w:rPr>
          <w:lang w:val="de-DE"/>
          <w:rPrChange w:id="163" w:author="Liam Draper" w:date="2022-07-04T22:26:00Z">
            <w:rPr/>
          </w:rPrChange>
        </w:rPr>
        <w:t xml:space="preserve">$MHT </w:t>
      </w:r>
      <w:commentRangeEnd w:id="162"/>
      <w:r w:rsidR="00A27EDB">
        <w:rPr>
          <w:rStyle w:val="CommentReference"/>
          <w:rFonts w:ascii="Palatino" w:hAnsi="Palatino"/>
          <w:lang w:eastAsia="en-US"/>
        </w:rPr>
        <w:commentReference w:id="162"/>
      </w:r>
      <w:r w:rsidRPr="005F44EC">
        <w:rPr>
          <w:lang w:val="de-DE"/>
          <w:rPrChange w:id="164" w:author="Liam Draper" w:date="2022-07-04T22:26:00Z">
            <w:rPr/>
          </w:rPrChange>
        </w:rPr>
        <w:t>= @{</w:t>
      </w:r>
    </w:p>
    <w:p w14:paraId="308AC7BF" w14:textId="77777777" w:rsidR="009145E9" w:rsidRPr="005F44EC" w:rsidRDefault="009145E9" w:rsidP="00AD4120">
      <w:pPr>
        <w:pStyle w:val="CodePACKT"/>
        <w:rPr>
          <w:lang w:val="de-DE"/>
          <w:rPrChange w:id="165" w:author="Liam Draper" w:date="2022-07-04T22:26:00Z">
            <w:rPr/>
          </w:rPrChange>
        </w:rPr>
      </w:pPr>
      <w:r w:rsidRPr="005F44EC">
        <w:rPr>
          <w:lang w:val="de-DE"/>
          <w:rPrChange w:id="166" w:author="Liam Draper" w:date="2022-07-04T22:26:00Z">
            <w:rPr/>
          </w:rPrChange>
        </w:rPr>
        <w:t>  TypeName = $Type  </w:t>
      </w:r>
    </w:p>
    <w:p w14:paraId="571DB29E" w14:textId="77777777" w:rsidR="009145E9" w:rsidRPr="005F44EC" w:rsidRDefault="009145E9" w:rsidP="00AD4120">
      <w:pPr>
        <w:pStyle w:val="CodePACKT"/>
        <w:rPr>
          <w:lang w:val="de-DE"/>
          <w:rPrChange w:id="167" w:author="Liam Draper" w:date="2022-07-04T22:26:00Z">
            <w:rPr/>
          </w:rPrChange>
        </w:rPr>
      </w:pPr>
      <w:r w:rsidRPr="005F44EC">
        <w:rPr>
          <w:lang w:val="de-DE"/>
          <w:rPrChange w:id="168" w:author="Liam Draper" w:date="2022-07-04T22:26:00Z">
            <w:rPr/>
          </w:rPrChange>
        </w:rPr>
        <w:t>  ArgumentList  = ($DestStoreName, $DestStoreScope)</w:t>
      </w:r>
    </w:p>
    <w:p w14:paraId="295A3523" w14:textId="77777777" w:rsidR="009145E9" w:rsidRPr="009145E9" w:rsidRDefault="009145E9" w:rsidP="00AD4120">
      <w:pPr>
        <w:pStyle w:val="CodePACKT"/>
      </w:pPr>
      <w:r w:rsidRPr="009145E9">
        <w:t>}</w:t>
      </w:r>
    </w:p>
    <w:p w14:paraId="04B53C1C" w14:textId="77777777" w:rsidR="009145E9" w:rsidRPr="009145E9" w:rsidRDefault="009145E9" w:rsidP="00AD4120">
      <w:pPr>
        <w:pStyle w:val="CodePACKT"/>
      </w:pPr>
      <w:r w:rsidRPr="009145E9">
        <w:t>$DestStore = New-Object  @MHT</w:t>
      </w:r>
    </w:p>
    <w:p w14:paraId="37CFC115" w14:textId="77777777" w:rsidR="009145E9" w:rsidRPr="009145E9" w:rsidRDefault="009145E9" w:rsidP="00AD4120">
      <w:pPr>
        <w:pStyle w:val="CodePACKT"/>
      </w:pPr>
      <w:r w:rsidRPr="009145E9">
        <w:t>$DestStore.Open(</w:t>
      </w:r>
    </w:p>
    <w:p w14:paraId="382F2456" w14:textId="77777777" w:rsidR="009145E9" w:rsidRPr="009145E9" w:rsidRDefault="009145E9" w:rsidP="00AD4120">
      <w:pPr>
        <w:pStyle w:val="CodePACKT"/>
      </w:pPr>
      <w:r w:rsidRPr="009145E9">
        <w:t>  [</w:t>
      </w:r>
      <w:r w:rsidRPr="001818BF">
        <w:t>System.Security.Cryptography.X509Certificates.OpenFlags</w:t>
      </w:r>
      <w:r w:rsidRPr="009145E9">
        <w:t>]::ReadWrite)</w:t>
      </w:r>
    </w:p>
    <w:p w14:paraId="0391CBB1" w14:textId="77777777" w:rsidR="009145E9" w:rsidRPr="005F44EC" w:rsidRDefault="009145E9" w:rsidP="00AD4120">
      <w:pPr>
        <w:pStyle w:val="CodePACKT"/>
        <w:rPr>
          <w:lang w:val="de-DE"/>
          <w:rPrChange w:id="169" w:author="Liam Draper" w:date="2022-07-04T22:26:00Z">
            <w:rPr/>
          </w:rPrChange>
        </w:rPr>
      </w:pPr>
      <w:r w:rsidRPr="005F44EC">
        <w:rPr>
          <w:lang w:val="de-DE"/>
          <w:rPrChange w:id="170" w:author="Liam Draper" w:date="2022-07-04T22:26:00Z">
            <w:rPr/>
          </w:rPrChange>
        </w:rPr>
        <w:t>$DestStore.Add($Cert)</w:t>
      </w:r>
    </w:p>
    <w:p w14:paraId="0B3FED9E" w14:textId="77777777" w:rsidR="009145E9" w:rsidRPr="005F44EC" w:rsidRDefault="009145E9" w:rsidP="00AD4120">
      <w:pPr>
        <w:pStyle w:val="CodePACKT"/>
        <w:rPr>
          <w:lang w:val="de-DE"/>
          <w:rPrChange w:id="171" w:author="Liam Draper" w:date="2022-07-04T22:26:00Z">
            <w:rPr/>
          </w:rPrChange>
        </w:rPr>
      </w:pPr>
      <w:r w:rsidRPr="005F44EC">
        <w:rPr>
          <w:lang w:val="de-DE"/>
          <w:rPrChange w:id="172" w:author="Liam Draper" w:date="2022-07-04T22:26:00Z">
            <w:rPr/>
          </w:rPrChange>
        </w:rPr>
        <w:t>$DestStore.Close()</w:t>
      </w:r>
    </w:p>
    <w:p w14:paraId="2E8B6F3C" w14:textId="77777777" w:rsidR="009145E9" w:rsidRPr="005F44EC" w:rsidRDefault="009145E9" w:rsidP="00AD4120">
      <w:pPr>
        <w:pStyle w:val="CodePACKT"/>
        <w:rPr>
          <w:lang w:val="de-DE"/>
          <w:rPrChange w:id="173" w:author="Liam Draper" w:date="2022-07-04T22:26:00Z">
            <w:rPr/>
          </w:rPrChange>
        </w:rPr>
      </w:pPr>
    </w:p>
    <w:p w14:paraId="36372A69" w14:textId="1A3A02E3" w:rsidR="009145E9" w:rsidRPr="009145E9" w:rsidRDefault="009145E9" w:rsidP="00AD4120">
      <w:pPr>
        <w:pStyle w:val="NumberedBulletPACKT"/>
        <w:rPr>
          <w:color w:val="000000"/>
          <w:lang w:val="en-GB" w:eastAsia="en-GB"/>
        </w:rPr>
      </w:pPr>
      <w:r w:rsidRPr="009145E9">
        <w:rPr>
          <w:lang w:val="en-GB" w:eastAsia="en-GB"/>
        </w:rPr>
        <w:t>Checking the signature</w:t>
      </w:r>
    </w:p>
    <w:p w14:paraId="2A2EB5CF" w14:textId="77777777" w:rsidR="00AD4120" w:rsidRDefault="00AD4120" w:rsidP="00AD4120">
      <w:pPr>
        <w:pStyle w:val="CodePACKT"/>
      </w:pPr>
    </w:p>
    <w:p w14:paraId="7D62E145" w14:textId="708E9D20" w:rsidR="009145E9" w:rsidRPr="009145E9" w:rsidRDefault="009145E9" w:rsidP="00AD4120">
      <w:pPr>
        <w:pStyle w:val="CodePACKT"/>
      </w:pPr>
      <w:r w:rsidRPr="009145E9">
        <w:t xml:space="preserve">Get-AuthenticodeSignature -FilePath C:\Foo\Signed.ps1 | </w:t>
      </w:r>
    </w:p>
    <w:p w14:paraId="5569202E" w14:textId="77777777" w:rsidR="009145E9" w:rsidRPr="009145E9" w:rsidRDefault="009145E9" w:rsidP="00AD4120">
      <w:pPr>
        <w:pStyle w:val="CodePACKT"/>
      </w:pPr>
      <w:r w:rsidRPr="009145E9">
        <w:t>  Format-List</w:t>
      </w:r>
    </w:p>
    <w:p w14:paraId="2009CC77" w14:textId="77777777" w:rsidR="00AD4120" w:rsidRPr="00AD4120" w:rsidRDefault="00AD4120" w:rsidP="00AD4120">
      <w:pPr>
        <w:pStyle w:val="CodePACKT"/>
      </w:pPr>
    </w:p>
    <w:p w14:paraId="3D047853" w14:textId="1C260635" w:rsidR="009145E9" w:rsidRPr="009145E9" w:rsidRDefault="009145E9" w:rsidP="00AD4120">
      <w:pPr>
        <w:pStyle w:val="NumberedBulletPACKT"/>
        <w:rPr>
          <w:color w:val="000000"/>
          <w:lang w:val="en-GB" w:eastAsia="en-GB"/>
        </w:rPr>
      </w:pPr>
      <w:r w:rsidRPr="009145E9">
        <w:rPr>
          <w:lang w:val="en-GB" w:eastAsia="en-GB"/>
        </w:rPr>
        <w:t xml:space="preserve">Running </w:t>
      </w:r>
      <w:r w:rsidRPr="00AD4120">
        <w:t>the</w:t>
      </w:r>
      <w:r w:rsidRPr="009145E9">
        <w:rPr>
          <w:lang w:val="en-GB" w:eastAsia="en-GB"/>
        </w:rPr>
        <w:t xml:space="preserve"> signed script</w:t>
      </w:r>
    </w:p>
    <w:p w14:paraId="0F25ED31" w14:textId="77777777" w:rsidR="00AD4120" w:rsidRPr="00AD4120" w:rsidRDefault="00AD4120" w:rsidP="00AD4120">
      <w:pPr>
        <w:pStyle w:val="CodePACKT"/>
        <w:rPr>
          <w:rStyle w:val="CodeInTextPACKT"/>
          <w:sz w:val="19"/>
          <w:szCs w:val="18"/>
        </w:rPr>
      </w:pPr>
    </w:p>
    <w:p w14:paraId="6F88EC67" w14:textId="4213DD84" w:rsidR="009145E9" w:rsidRPr="00AD4120" w:rsidRDefault="009145E9" w:rsidP="00AD4120">
      <w:pPr>
        <w:pStyle w:val="CodePACKT"/>
      </w:pPr>
      <w:r w:rsidRPr="00AD4120">
        <w:t xml:space="preserve">C:\Foo\Signed.ps1 </w:t>
      </w:r>
    </w:p>
    <w:p w14:paraId="69E4022E" w14:textId="375537D8" w:rsidR="009145E9" w:rsidRPr="001818BF" w:rsidRDefault="009145E9" w:rsidP="001818BF">
      <w:pPr>
        <w:pStyle w:val="CodePACKT"/>
      </w:pPr>
      <w:r w:rsidRPr="00AD4120">
        <w:t> </w:t>
      </w:r>
    </w:p>
    <w:p w14:paraId="6B3481B0" w14:textId="5B4C3747" w:rsidR="009145E9" w:rsidRPr="009145E9" w:rsidRDefault="009145E9" w:rsidP="001818BF">
      <w:pPr>
        <w:pStyle w:val="NumberedBulletPACKT"/>
        <w:rPr>
          <w:color w:val="000000"/>
          <w:lang w:val="en-GB" w:eastAsia="en-GB"/>
        </w:rPr>
      </w:pPr>
      <w:r w:rsidRPr="009145E9">
        <w:rPr>
          <w:lang w:val="en-GB" w:eastAsia="en-GB"/>
        </w:rPr>
        <w:t>Copying cert to Trusted Publisher store</w:t>
      </w:r>
    </w:p>
    <w:p w14:paraId="2892D684" w14:textId="77777777" w:rsidR="001818BF" w:rsidRDefault="001818BF" w:rsidP="001818BF">
      <w:pPr>
        <w:pStyle w:val="CodePACKT"/>
      </w:pPr>
    </w:p>
    <w:p w14:paraId="58603B1E" w14:textId="5DD3FCB7" w:rsidR="009145E9" w:rsidRPr="009145E9" w:rsidRDefault="009145E9" w:rsidP="001818BF">
      <w:pPr>
        <w:pStyle w:val="CodePACKT"/>
      </w:pPr>
      <w:r w:rsidRPr="009145E9">
        <w:t xml:space="preserve">$DestStoreName  = </w:t>
      </w:r>
      <w:r w:rsidRPr="009145E9">
        <w:rPr>
          <w:color w:val="A31515"/>
        </w:rPr>
        <w:t>'TrustedPublisher'</w:t>
      </w:r>
    </w:p>
    <w:p w14:paraId="7EC8C33D" w14:textId="77777777" w:rsidR="009145E9" w:rsidRPr="009145E9" w:rsidRDefault="009145E9" w:rsidP="001818BF">
      <w:pPr>
        <w:pStyle w:val="CodePACKT"/>
      </w:pPr>
      <w:r w:rsidRPr="009145E9">
        <w:t xml:space="preserve">$DestStoreScope = </w:t>
      </w:r>
      <w:r w:rsidRPr="009145E9">
        <w:rPr>
          <w:color w:val="A31515"/>
        </w:rPr>
        <w:t>'CurrentUser'</w:t>
      </w:r>
    </w:p>
    <w:p w14:paraId="76F6F717" w14:textId="77777777" w:rsidR="009145E9" w:rsidRPr="009145E9" w:rsidRDefault="009145E9" w:rsidP="001818BF">
      <w:pPr>
        <w:pStyle w:val="CodePACKT"/>
      </w:pPr>
      <w:r w:rsidRPr="009145E9">
        <w:t>$Type   = 'System.Security.Cryptography.X509Certificates.X509Store'</w:t>
      </w:r>
    </w:p>
    <w:p w14:paraId="7B7217FA" w14:textId="77777777" w:rsidR="009145E9" w:rsidRPr="005F44EC" w:rsidRDefault="009145E9" w:rsidP="001818BF">
      <w:pPr>
        <w:pStyle w:val="CodePACKT"/>
        <w:rPr>
          <w:lang w:val="de-DE"/>
          <w:rPrChange w:id="174" w:author="Liam Draper" w:date="2022-07-04T22:26:00Z">
            <w:rPr/>
          </w:rPrChange>
        </w:rPr>
      </w:pPr>
      <w:commentRangeStart w:id="175"/>
      <w:r w:rsidRPr="005F44EC">
        <w:rPr>
          <w:lang w:val="de-DE"/>
          <w:rPrChange w:id="176" w:author="Liam Draper" w:date="2022-07-04T22:26:00Z">
            <w:rPr/>
          </w:rPrChange>
        </w:rPr>
        <w:t xml:space="preserve">$MHT </w:t>
      </w:r>
      <w:commentRangeEnd w:id="175"/>
      <w:r w:rsidR="003B5B29">
        <w:rPr>
          <w:rStyle w:val="CommentReference"/>
          <w:rFonts w:ascii="Palatino" w:hAnsi="Palatino"/>
          <w:lang w:eastAsia="en-US"/>
        </w:rPr>
        <w:commentReference w:id="175"/>
      </w:r>
      <w:r w:rsidRPr="005F44EC">
        <w:rPr>
          <w:lang w:val="de-DE"/>
          <w:rPrChange w:id="177" w:author="Liam Draper" w:date="2022-07-04T22:26:00Z">
            <w:rPr/>
          </w:rPrChange>
        </w:rPr>
        <w:t>= @{</w:t>
      </w:r>
    </w:p>
    <w:p w14:paraId="630EBDF1" w14:textId="77777777" w:rsidR="009145E9" w:rsidRPr="005F44EC" w:rsidRDefault="009145E9" w:rsidP="001818BF">
      <w:pPr>
        <w:pStyle w:val="CodePACKT"/>
        <w:rPr>
          <w:lang w:val="de-DE"/>
          <w:rPrChange w:id="178" w:author="Liam Draper" w:date="2022-07-04T22:26:00Z">
            <w:rPr/>
          </w:rPrChange>
        </w:rPr>
      </w:pPr>
      <w:r w:rsidRPr="005F44EC">
        <w:rPr>
          <w:lang w:val="de-DE"/>
          <w:rPrChange w:id="179" w:author="Liam Draper" w:date="2022-07-04T22:26:00Z">
            <w:rPr/>
          </w:rPrChange>
        </w:rPr>
        <w:t>  TypeName = $Type  </w:t>
      </w:r>
    </w:p>
    <w:p w14:paraId="4799A496" w14:textId="77777777" w:rsidR="009145E9" w:rsidRPr="005F44EC" w:rsidRDefault="009145E9" w:rsidP="001818BF">
      <w:pPr>
        <w:pStyle w:val="CodePACKT"/>
        <w:rPr>
          <w:lang w:val="de-DE"/>
          <w:rPrChange w:id="180" w:author="Liam Draper" w:date="2022-07-04T22:26:00Z">
            <w:rPr/>
          </w:rPrChange>
        </w:rPr>
      </w:pPr>
      <w:r w:rsidRPr="005F44EC">
        <w:rPr>
          <w:lang w:val="de-DE"/>
          <w:rPrChange w:id="181" w:author="Liam Draper" w:date="2022-07-04T22:26:00Z">
            <w:rPr/>
          </w:rPrChange>
        </w:rPr>
        <w:t>  ArgumentList  = ($DestStoreName, $DestStoreScope)</w:t>
      </w:r>
    </w:p>
    <w:p w14:paraId="6C4BE6C1" w14:textId="77777777" w:rsidR="009145E9" w:rsidRPr="009145E9" w:rsidRDefault="009145E9" w:rsidP="001818BF">
      <w:pPr>
        <w:pStyle w:val="CodePACKT"/>
      </w:pPr>
      <w:r w:rsidRPr="009145E9">
        <w:t>}</w:t>
      </w:r>
    </w:p>
    <w:p w14:paraId="36E07944" w14:textId="77777777" w:rsidR="009145E9" w:rsidRPr="009145E9" w:rsidRDefault="009145E9" w:rsidP="001818BF">
      <w:pPr>
        <w:pStyle w:val="CodePACKT"/>
      </w:pPr>
      <w:r w:rsidRPr="009145E9">
        <w:t>$DestStore = New-Object  @MHT</w:t>
      </w:r>
    </w:p>
    <w:p w14:paraId="5C9908FB" w14:textId="77777777" w:rsidR="009145E9" w:rsidRPr="009145E9" w:rsidRDefault="009145E9" w:rsidP="001818BF">
      <w:pPr>
        <w:pStyle w:val="CodePACKT"/>
      </w:pPr>
      <w:r w:rsidRPr="009145E9">
        <w:t>$DestStore.Open(</w:t>
      </w:r>
    </w:p>
    <w:p w14:paraId="75FA78DF" w14:textId="77777777" w:rsidR="009145E9" w:rsidRPr="009145E9" w:rsidRDefault="009145E9" w:rsidP="001818BF">
      <w:pPr>
        <w:pStyle w:val="CodePACKT"/>
      </w:pPr>
      <w:r w:rsidRPr="009145E9">
        <w:t>  [</w:t>
      </w:r>
      <w:r w:rsidRPr="001818BF">
        <w:t>System.Security.Cryptography.X509Certificates.OpenFlags</w:t>
      </w:r>
      <w:r w:rsidRPr="009145E9">
        <w:t>]::ReadWrite)</w:t>
      </w:r>
    </w:p>
    <w:p w14:paraId="24FBEE3C" w14:textId="77777777" w:rsidR="009145E9" w:rsidRPr="005F44EC" w:rsidRDefault="009145E9" w:rsidP="001818BF">
      <w:pPr>
        <w:pStyle w:val="CodePACKT"/>
        <w:rPr>
          <w:rFonts w:ascii="Cascadia Code" w:hAnsi="Cascadia Code" w:cs="Cascadia Code"/>
          <w:color w:val="000000"/>
          <w:sz w:val="21"/>
          <w:szCs w:val="21"/>
          <w:lang w:val="de-DE" w:eastAsia="en-GB"/>
          <w:rPrChange w:id="182" w:author="Liam Draper" w:date="2022-07-04T22:26:00Z">
            <w:rPr>
              <w:rFonts w:ascii="Cascadia Code" w:hAnsi="Cascadia Code" w:cs="Cascadia Code"/>
              <w:color w:val="000000"/>
              <w:sz w:val="21"/>
              <w:szCs w:val="21"/>
              <w:lang w:eastAsia="en-GB"/>
            </w:rPr>
          </w:rPrChange>
        </w:rPr>
      </w:pPr>
      <w:r w:rsidRPr="005F44EC">
        <w:rPr>
          <w:rFonts w:ascii="Cascadia Code" w:hAnsi="Cascadia Code" w:cs="Cascadia Code"/>
          <w:color w:val="000000"/>
          <w:sz w:val="21"/>
          <w:szCs w:val="21"/>
          <w:lang w:val="de-DE" w:eastAsia="en-GB"/>
          <w:rPrChange w:id="183" w:author="Liam Draper" w:date="2022-07-04T22:26:00Z">
            <w:rPr>
              <w:rFonts w:ascii="Cascadia Code" w:hAnsi="Cascadia Code" w:cs="Cascadia Code"/>
              <w:color w:val="000000"/>
              <w:sz w:val="21"/>
              <w:szCs w:val="21"/>
              <w:lang w:eastAsia="en-GB"/>
            </w:rPr>
          </w:rPrChange>
        </w:rPr>
        <w:t>$DestStore.Add($Cert)</w:t>
      </w:r>
    </w:p>
    <w:p w14:paraId="6FEF4AF0" w14:textId="77777777" w:rsidR="009145E9" w:rsidRPr="005F44EC" w:rsidRDefault="009145E9" w:rsidP="001818BF">
      <w:pPr>
        <w:pStyle w:val="CodePACKT"/>
        <w:rPr>
          <w:rFonts w:ascii="Cascadia Code" w:hAnsi="Cascadia Code" w:cs="Cascadia Code"/>
          <w:color w:val="000000"/>
          <w:sz w:val="21"/>
          <w:szCs w:val="21"/>
          <w:lang w:val="de-DE" w:eastAsia="en-GB"/>
          <w:rPrChange w:id="184" w:author="Liam Draper" w:date="2022-07-04T22:26:00Z">
            <w:rPr>
              <w:rFonts w:ascii="Cascadia Code" w:hAnsi="Cascadia Code" w:cs="Cascadia Code"/>
              <w:color w:val="000000"/>
              <w:sz w:val="21"/>
              <w:szCs w:val="21"/>
              <w:lang w:eastAsia="en-GB"/>
            </w:rPr>
          </w:rPrChange>
        </w:rPr>
      </w:pPr>
      <w:r w:rsidRPr="005F44EC">
        <w:rPr>
          <w:rFonts w:ascii="Cascadia Code" w:hAnsi="Cascadia Code" w:cs="Cascadia Code"/>
          <w:color w:val="000000"/>
          <w:sz w:val="21"/>
          <w:szCs w:val="21"/>
          <w:lang w:val="de-DE" w:eastAsia="en-GB"/>
          <w:rPrChange w:id="185" w:author="Liam Draper" w:date="2022-07-04T22:26:00Z">
            <w:rPr>
              <w:rFonts w:ascii="Cascadia Code" w:hAnsi="Cascadia Code" w:cs="Cascadia Code"/>
              <w:color w:val="000000"/>
              <w:sz w:val="21"/>
              <w:szCs w:val="21"/>
              <w:lang w:eastAsia="en-GB"/>
            </w:rPr>
          </w:rPrChange>
        </w:rPr>
        <w:t>$DestStore.Close()</w:t>
      </w:r>
    </w:p>
    <w:p w14:paraId="4A1ABC8B" w14:textId="77777777" w:rsidR="009145E9" w:rsidRPr="005F44EC" w:rsidRDefault="009145E9" w:rsidP="001818BF">
      <w:pPr>
        <w:pStyle w:val="ListParagraph"/>
        <w:shd w:val="clear" w:color="auto" w:fill="FFFFFF"/>
        <w:spacing w:before="0" w:after="0" w:line="285" w:lineRule="atLeast"/>
        <w:ind w:left="363"/>
        <w:rPr>
          <w:rFonts w:ascii="Cascadia Code" w:hAnsi="Cascadia Code" w:cs="Cascadia Code"/>
          <w:bCs w:val="0"/>
          <w:color w:val="000000"/>
          <w:sz w:val="21"/>
          <w:szCs w:val="21"/>
          <w:lang w:val="de-DE" w:eastAsia="en-GB"/>
          <w:rPrChange w:id="186" w:author="Liam Draper" w:date="2022-07-04T22:26:00Z">
            <w:rPr>
              <w:rFonts w:ascii="Cascadia Code" w:hAnsi="Cascadia Code" w:cs="Cascadia Code"/>
              <w:bCs w:val="0"/>
              <w:color w:val="000000"/>
              <w:sz w:val="21"/>
              <w:szCs w:val="21"/>
              <w:lang w:val="en-GB" w:eastAsia="en-GB"/>
            </w:rPr>
          </w:rPrChange>
        </w:rPr>
      </w:pPr>
    </w:p>
    <w:p w14:paraId="7EBFF4F0" w14:textId="7D7F0607" w:rsidR="009145E9" w:rsidRPr="009145E9" w:rsidRDefault="009145E9" w:rsidP="001818BF">
      <w:pPr>
        <w:pStyle w:val="NumberedBulletPACKT"/>
        <w:rPr>
          <w:color w:val="000000"/>
          <w:lang w:val="en-GB" w:eastAsia="en-GB"/>
        </w:rPr>
      </w:pPr>
      <w:r w:rsidRPr="009145E9">
        <w:rPr>
          <w:lang w:val="en-GB" w:eastAsia="en-GB"/>
        </w:rPr>
        <w:t>Running the signed script</w:t>
      </w:r>
    </w:p>
    <w:p w14:paraId="7C6CA8E1" w14:textId="77777777" w:rsidR="001818BF" w:rsidRPr="001818BF" w:rsidRDefault="001818BF" w:rsidP="001818BF">
      <w:pPr>
        <w:pStyle w:val="CodePACKT"/>
      </w:pPr>
    </w:p>
    <w:p w14:paraId="2524903A" w14:textId="580CC19E" w:rsidR="009145E9" w:rsidRPr="001818BF" w:rsidRDefault="009145E9" w:rsidP="001818BF">
      <w:pPr>
        <w:pStyle w:val="CodePACKT"/>
      </w:pPr>
      <w:r w:rsidRPr="001818BF">
        <w:t>C:\Foo\Signed.ps1  </w:t>
      </w:r>
    </w:p>
    <w:p w14:paraId="06BDD06C" w14:textId="77777777" w:rsidR="009145E9" w:rsidRPr="001818BF" w:rsidRDefault="009145E9" w:rsidP="001818BF">
      <w:pPr>
        <w:pStyle w:val="CodePACKT"/>
      </w:pPr>
    </w:p>
    <w:p w14:paraId="3AF1806C" w14:textId="66CC6FC5" w:rsidR="009145E9" w:rsidRPr="009145E9" w:rsidRDefault="009145E9" w:rsidP="001818BF">
      <w:pPr>
        <w:pStyle w:val="NumberedBulletPACKT"/>
        <w:rPr>
          <w:color w:val="000000"/>
          <w:lang w:val="en-GB" w:eastAsia="en-GB"/>
        </w:rPr>
      </w:pPr>
      <w:r w:rsidRPr="009145E9">
        <w:rPr>
          <w:lang w:val="en-GB" w:eastAsia="en-GB"/>
        </w:rPr>
        <w:t xml:space="preserve">Resetting </w:t>
      </w:r>
      <w:r w:rsidR="001818BF">
        <w:rPr>
          <w:lang w:val="en-GB" w:eastAsia="en-GB"/>
        </w:rPr>
        <w:t xml:space="preserve">the </w:t>
      </w:r>
      <w:r w:rsidRPr="009145E9">
        <w:rPr>
          <w:lang w:val="en-GB" w:eastAsia="en-GB"/>
        </w:rPr>
        <w:t>Execution Policy for this process</w:t>
      </w:r>
    </w:p>
    <w:p w14:paraId="6E02C815" w14:textId="77777777" w:rsidR="001818BF" w:rsidRPr="001818BF" w:rsidRDefault="001818BF" w:rsidP="001818BF">
      <w:pPr>
        <w:pStyle w:val="CodePACKT"/>
      </w:pPr>
    </w:p>
    <w:p w14:paraId="39EA70E4" w14:textId="72F43C84" w:rsidR="00987230" w:rsidRPr="00784F5C" w:rsidRDefault="009145E9" w:rsidP="001818BF">
      <w:pPr>
        <w:pStyle w:val="CodePACKT"/>
        <w:rPr>
          <w:lang w:eastAsia="en-GB"/>
        </w:rPr>
      </w:pPr>
      <w:r w:rsidRPr="001818BF">
        <w:t>Set-ExecutionPolicy -ExecutionPolicy Unrestricted -Scope Process</w:t>
      </w:r>
    </w:p>
    <w:p w14:paraId="71F9B018" w14:textId="77777777" w:rsidR="00987230" w:rsidRDefault="00987230" w:rsidP="00987230">
      <w:pPr>
        <w:pStyle w:val="Heading2"/>
        <w:numPr>
          <w:ilvl w:val="1"/>
          <w:numId w:val="3"/>
        </w:numPr>
        <w:tabs>
          <w:tab w:val="left" w:pos="0"/>
        </w:tabs>
      </w:pPr>
      <w:r>
        <w:t>How it works...</w:t>
      </w:r>
    </w:p>
    <w:p w14:paraId="1D9BD056" w14:textId="14D2638F" w:rsidR="00A64B14" w:rsidRDefault="00987230" w:rsidP="00987230">
      <w:pPr>
        <w:pStyle w:val="NormalPACKT"/>
      </w:pPr>
      <w:r w:rsidRPr="004008BB">
        <w:t xml:space="preserve">In </w:t>
      </w:r>
      <w:r w:rsidRPr="008E6477">
        <w:rPr>
          <w:rStyle w:val="ItalicsPACKT"/>
        </w:rPr>
        <w:t>step 1</w:t>
      </w:r>
      <w:r>
        <w:t xml:space="preserve">, you </w:t>
      </w:r>
      <w:r w:rsidR="00A64B14">
        <w:t xml:space="preserve">create a new self-signed certificate for code signing. This step creates no output. In </w:t>
      </w:r>
      <w:r w:rsidR="00A64B14" w:rsidRPr="00A64B14">
        <w:rPr>
          <w:rStyle w:val="ItalicsPACKT"/>
        </w:rPr>
        <w:t>step 2</w:t>
      </w:r>
      <w:r w:rsidR="00A64B14">
        <w:t>, you display the newly created certificate, with output like this:</w:t>
      </w:r>
    </w:p>
    <w:p w14:paraId="09136AE2" w14:textId="3013E703" w:rsidR="00987230" w:rsidRDefault="00A64B14" w:rsidP="00987230">
      <w:pPr>
        <w:pStyle w:val="FigurePACKT"/>
      </w:pPr>
      <w:r>
        <w:rPr>
          <w:noProof/>
        </w:rPr>
        <w:drawing>
          <wp:inline distT="0" distB="0" distL="0" distR="0" wp14:anchorId="069229C5" wp14:editId="4374AB7F">
            <wp:extent cx="4230414" cy="13282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0072" cy="1334445"/>
                    </a:xfrm>
                    <a:prstGeom prst="rect">
                      <a:avLst/>
                    </a:prstGeom>
                  </pic:spPr>
                </pic:pic>
              </a:graphicData>
            </a:graphic>
          </wp:inline>
        </w:drawing>
      </w:r>
    </w:p>
    <w:p w14:paraId="0AE52B27" w14:textId="60D6890C" w:rsidR="00703A9E" w:rsidRPr="00D81E1D" w:rsidRDefault="00703A9E">
      <w:pPr>
        <w:pStyle w:val="FigureCaptionPACKT"/>
        <w:pPrChange w:id="187" w:author="Liam Draper" w:date="2022-07-04T23:06:00Z">
          <w:pPr>
            <w:pStyle w:val="FigurePACKT"/>
          </w:pPr>
        </w:pPrChange>
      </w:pPr>
      <w:r w:rsidRPr="00D81E1D">
        <w:t xml:space="preserve">Figure </w:t>
      </w:r>
      <w:r>
        <w:t>2.37</w:t>
      </w:r>
      <w:r w:rsidRPr="00D81E1D">
        <w:t xml:space="preserve">: </w:t>
      </w:r>
      <w:r>
        <w:t>Displaying the certificate</w:t>
      </w:r>
    </w:p>
    <w:p w14:paraId="14B53CC8" w14:textId="4F9019B4" w:rsidR="00703A9E" w:rsidRDefault="00703A9E" w:rsidP="00703A9E">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37.png</w:t>
      </w:r>
    </w:p>
    <w:p w14:paraId="6C421893" w14:textId="77777777" w:rsidR="005B36C6" w:rsidRDefault="00987230" w:rsidP="00987230">
      <w:pPr>
        <w:pStyle w:val="NumberedBulletPACKT"/>
        <w:numPr>
          <w:ilvl w:val="0"/>
          <w:numId w:val="0"/>
        </w:numPr>
        <w:ind w:left="-3"/>
      </w:pPr>
      <w:r>
        <w:t>In</w:t>
      </w:r>
      <w:r w:rsidR="005B36C6">
        <w:t xml:space="preserve"> </w:t>
      </w:r>
      <w:r w:rsidR="005B36C6" w:rsidRPr="005F2D3F">
        <w:rPr>
          <w:rStyle w:val="ItalicsPACKT"/>
        </w:rPr>
        <w:t>step 3</w:t>
      </w:r>
      <w:r w:rsidR="005B36C6">
        <w:t>, you create a very simple script and view the script file’s details, with the following output:</w:t>
      </w:r>
    </w:p>
    <w:p w14:paraId="3C5E2A39" w14:textId="67BEF54D" w:rsidR="00987230" w:rsidRDefault="00987230" w:rsidP="005F2D3F">
      <w:pPr>
        <w:pStyle w:val="FigurePACKT"/>
      </w:pPr>
      <w:r>
        <w:t xml:space="preserve"> </w:t>
      </w:r>
      <w:r w:rsidR="005F2D3F">
        <w:rPr>
          <w:noProof/>
        </w:rPr>
        <w:drawing>
          <wp:inline distT="0" distB="0" distL="0" distR="0" wp14:anchorId="23D57719" wp14:editId="20F61D18">
            <wp:extent cx="3362321" cy="19732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73774" cy="1979999"/>
                    </a:xfrm>
                    <a:prstGeom prst="rect">
                      <a:avLst/>
                    </a:prstGeom>
                  </pic:spPr>
                </pic:pic>
              </a:graphicData>
            </a:graphic>
          </wp:inline>
        </w:drawing>
      </w:r>
    </w:p>
    <w:p w14:paraId="545A45F3" w14:textId="0233AEBC" w:rsidR="005B36C6" w:rsidRPr="00D81E1D" w:rsidRDefault="005B36C6">
      <w:pPr>
        <w:pStyle w:val="FigureCaptionPACKT"/>
        <w:pPrChange w:id="188" w:author="Liam Draper" w:date="2022-07-04T23:06:00Z">
          <w:pPr>
            <w:pStyle w:val="FigurePACKT"/>
          </w:pPr>
        </w:pPrChange>
      </w:pPr>
      <w:r w:rsidRPr="00D81E1D">
        <w:t xml:space="preserve">Figure </w:t>
      </w:r>
      <w:r>
        <w:t>2.3</w:t>
      </w:r>
      <w:r w:rsidR="002B3676">
        <w:t>8</w:t>
      </w:r>
      <w:r w:rsidRPr="00D81E1D">
        <w:t xml:space="preserve">: </w:t>
      </w:r>
      <w:r>
        <w:t>Displaying the certificate</w:t>
      </w:r>
    </w:p>
    <w:p w14:paraId="263A6FB8" w14:textId="3B611E8C" w:rsidR="005B36C6" w:rsidRDefault="005B36C6" w:rsidP="005B36C6">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w:t>
      </w:r>
      <w:r w:rsidR="002B3676">
        <w:rPr>
          <w:noProof/>
        </w:rPr>
        <w:t>8</w:t>
      </w:r>
      <w:r>
        <w:rPr>
          <w:noProof/>
        </w:rPr>
        <w:t>.png</w:t>
      </w:r>
    </w:p>
    <w:p w14:paraId="0386AB0C" w14:textId="196225AC" w:rsidR="00987230" w:rsidRDefault="002B3676" w:rsidP="00987230">
      <w:pPr>
        <w:pStyle w:val="NumberedBulletPACKT"/>
        <w:numPr>
          <w:ilvl w:val="0"/>
          <w:numId w:val="0"/>
        </w:numPr>
        <w:ind w:left="-3"/>
      </w:pPr>
      <w:r>
        <w:t xml:space="preserve">With </w:t>
      </w:r>
      <w:r w:rsidRPr="002B3676">
        <w:rPr>
          <w:rStyle w:val="ItalicsPACKT"/>
        </w:rPr>
        <w:t>step 4</w:t>
      </w:r>
      <w:r>
        <w:t>, you sign the script using your newly created code-signing certificate. The output is as follows:</w:t>
      </w:r>
    </w:p>
    <w:p w14:paraId="654BE8B6" w14:textId="48B60278" w:rsidR="002B3676" w:rsidRDefault="002B3676" w:rsidP="002B3676">
      <w:pPr>
        <w:pStyle w:val="FigurePACKT"/>
      </w:pPr>
      <w:r>
        <w:rPr>
          <w:noProof/>
        </w:rPr>
        <w:drawing>
          <wp:inline distT="0" distB="0" distL="0" distR="0" wp14:anchorId="09899522" wp14:editId="612AF199">
            <wp:extent cx="3921877" cy="12600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30257" cy="1262769"/>
                    </a:xfrm>
                    <a:prstGeom prst="rect">
                      <a:avLst/>
                    </a:prstGeom>
                  </pic:spPr>
                </pic:pic>
              </a:graphicData>
            </a:graphic>
          </wp:inline>
        </w:drawing>
      </w:r>
    </w:p>
    <w:p w14:paraId="6E099C52" w14:textId="76CD13B6" w:rsidR="002B3676" w:rsidRPr="00D81E1D" w:rsidRDefault="002B3676">
      <w:pPr>
        <w:pStyle w:val="FigureCaptionPACKT"/>
        <w:pPrChange w:id="189" w:author="Liam Draper" w:date="2022-07-04T23:06:00Z">
          <w:pPr>
            <w:pStyle w:val="FigurePACKT"/>
          </w:pPr>
        </w:pPrChange>
      </w:pPr>
      <w:r w:rsidRPr="00D81E1D">
        <w:t xml:space="preserve">Figure </w:t>
      </w:r>
      <w:r>
        <w:t>2.39</w:t>
      </w:r>
      <w:r w:rsidRPr="00D81E1D">
        <w:t xml:space="preserve">: </w:t>
      </w:r>
      <w:r>
        <w:t>Signing your script</w:t>
      </w:r>
    </w:p>
    <w:p w14:paraId="01BEDE78" w14:textId="4A2A2293" w:rsidR="002B3676" w:rsidRDefault="002B3676" w:rsidP="002B3676">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39.png</w:t>
      </w:r>
    </w:p>
    <w:p w14:paraId="1A313D4E" w14:textId="20740E73" w:rsidR="002B3676" w:rsidRDefault="00DC31B8" w:rsidP="00987230">
      <w:pPr>
        <w:pStyle w:val="NumberedBulletPACKT"/>
        <w:numPr>
          <w:ilvl w:val="0"/>
          <w:numId w:val="0"/>
        </w:numPr>
        <w:ind w:left="-3"/>
      </w:pPr>
      <w:r>
        <w:t xml:space="preserve">In </w:t>
      </w:r>
      <w:r w:rsidRPr="00DC31B8">
        <w:rPr>
          <w:rStyle w:val="ItalicsPACKT"/>
        </w:rPr>
        <w:t>step 5</w:t>
      </w:r>
      <w:r>
        <w:t>, you view the file details for your newly signed script, with output like this:</w:t>
      </w:r>
    </w:p>
    <w:p w14:paraId="1F5B1CEF" w14:textId="23FC7750" w:rsidR="00DC31B8" w:rsidRDefault="00CB7C40" w:rsidP="00CB7C40">
      <w:pPr>
        <w:pStyle w:val="FigurePACKT"/>
      </w:pPr>
      <w:r>
        <w:rPr>
          <w:noProof/>
        </w:rPr>
        <w:drawing>
          <wp:inline distT="0" distB="0" distL="0" distR="0" wp14:anchorId="2779EC70" wp14:editId="54401ED1">
            <wp:extent cx="2975573" cy="1020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9081" cy="1021835"/>
                    </a:xfrm>
                    <a:prstGeom prst="rect">
                      <a:avLst/>
                    </a:prstGeom>
                  </pic:spPr>
                </pic:pic>
              </a:graphicData>
            </a:graphic>
          </wp:inline>
        </w:drawing>
      </w:r>
    </w:p>
    <w:p w14:paraId="245DA368" w14:textId="5FE5FBED" w:rsidR="00DC31B8" w:rsidRPr="00D81E1D" w:rsidRDefault="00DC31B8">
      <w:pPr>
        <w:pStyle w:val="FigureCaptionPACKT"/>
        <w:pPrChange w:id="190" w:author="Liam Draper" w:date="2022-07-04T23:06:00Z">
          <w:pPr>
            <w:pStyle w:val="FigurePACKT"/>
          </w:pPr>
        </w:pPrChange>
      </w:pPr>
      <w:r w:rsidRPr="00D81E1D">
        <w:t xml:space="preserve">Figure </w:t>
      </w:r>
      <w:r>
        <w:t>2.40</w:t>
      </w:r>
      <w:r w:rsidRPr="00D81E1D">
        <w:t xml:space="preserve">: </w:t>
      </w:r>
      <w:r>
        <w:t>Signing your script</w:t>
      </w:r>
    </w:p>
    <w:p w14:paraId="76965F5B" w14:textId="6B29341D" w:rsidR="00DC31B8" w:rsidRDefault="00DC31B8" w:rsidP="00DC31B8">
      <w:pPr>
        <w:pStyle w:val="NumberedBulletPACKT"/>
        <w:numPr>
          <w:ilvl w:val="0"/>
          <w:numId w:val="0"/>
        </w:numPr>
        <w:ind w:left="-3"/>
      </w:pPr>
      <w:r w:rsidRPr="00DC31B8">
        <w:rPr>
          <w:rFonts w:ascii="Arial" w:hAnsi="Arial"/>
          <w:b/>
          <w:color w:val="FF0000"/>
          <w:sz w:val="28"/>
          <w:szCs w:val="28"/>
        </w:rPr>
        <w:t xml:space="preserve">   Insert image B18878_02_40.png</w:t>
      </w:r>
    </w:p>
    <w:p w14:paraId="207F37C4" w14:textId="6D7EF499" w:rsidR="002B3676" w:rsidRDefault="00CB7C40" w:rsidP="00987230">
      <w:pPr>
        <w:pStyle w:val="NumberedBulletPACKT"/>
        <w:numPr>
          <w:ilvl w:val="0"/>
          <w:numId w:val="0"/>
        </w:numPr>
        <w:ind w:left="-3"/>
      </w:pPr>
      <w:r>
        <w:t xml:space="preserve">Next, in </w:t>
      </w:r>
      <w:r w:rsidRPr="006D0DD7">
        <w:rPr>
          <w:rStyle w:val="ItalicsPACKT"/>
        </w:rPr>
        <w:t>step 6</w:t>
      </w:r>
      <w:r>
        <w:t>, you view the contents of the script file, with output like this:</w:t>
      </w:r>
    </w:p>
    <w:p w14:paraId="11B87C23" w14:textId="0BB07DED" w:rsidR="00CB7C40" w:rsidRDefault="00CB7C40" w:rsidP="00CB7C40">
      <w:pPr>
        <w:pStyle w:val="FigurePACKT"/>
      </w:pPr>
      <w:r>
        <w:rPr>
          <w:noProof/>
        </w:rPr>
        <w:drawing>
          <wp:inline distT="0" distB="0" distL="0" distR="0" wp14:anchorId="0CDBA00D" wp14:editId="6FCDAEAE">
            <wp:extent cx="4027271" cy="5391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4751" cy="5401274"/>
                    </a:xfrm>
                    <a:prstGeom prst="rect">
                      <a:avLst/>
                    </a:prstGeom>
                  </pic:spPr>
                </pic:pic>
              </a:graphicData>
            </a:graphic>
          </wp:inline>
        </w:drawing>
      </w:r>
    </w:p>
    <w:p w14:paraId="2008B041" w14:textId="03A413E2" w:rsidR="00CB7C40" w:rsidRPr="00D81E1D" w:rsidRDefault="00CB7C40">
      <w:pPr>
        <w:pStyle w:val="FigureCaptionPACKT"/>
        <w:pPrChange w:id="191" w:author="Liam Draper" w:date="2022-07-04T23:06:00Z">
          <w:pPr>
            <w:pStyle w:val="FigurePACKT"/>
          </w:pPr>
        </w:pPrChange>
      </w:pPr>
      <w:r w:rsidRPr="00D81E1D">
        <w:t xml:space="preserve">Figure </w:t>
      </w:r>
      <w:r>
        <w:t>2.41</w:t>
      </w:r>
      <w:r w:rsidRPr="00D81E1D">
        <w:t xml:space="preserve">: </w:t>
      </w:r>
      <w:r>
        <w:t>Viewing the signed script</w:t>
      </w:r>
    </w:p>
    <w:p w14:paraId="085E70C1" w14:textId="103F6E00" w:rsidR="00CB7C40" w:rsidRDefault="00CB7C40" w:rsidP="00CB7C40">
      <w:pPr>
        <w:pStyle w:val="NumberedBulletPACKT"/>
        <w:numPr>
          <w:ilvl w:val="0"/>
          <w:numId w:val="0"/>
        </w:numPr>
        <w:ind w:left="-3"/>
      </w:pPr>
      <w:r w:rsidRPr="00DC31B8">
        <w:rPr>
          <w:rFonts w:ascii="Arial" w:hAnsi="Arial"/>
          <w:b/>
          <w:color w:val="FF0000"/>
          <w:sz w:val="28"/>
          <w:szCs w:val="28"/>
        </w:rPr>
        <w:t xml:space="preserve">   Insert image B18878_02_4</w:t>
      </w:r>
      <w:r>
        <w:rPr>
          <w:rFonts w:ascii="Arial" w:hAnsi="Arial"/>
          <w:b/>
          <w:color w:val="FF0000"/>
          <w:sz w:val="28"/>
          <w:szCs w:val="28"/>
        </w:rPr>
        <w:t>1</w:t>
      </w:r>
      <w:r w:rsidRPr="00DC31B8">
        <w:rPr>
          <w:rFonts w:ascii="Arial" w:hAnsi="Arial"/>
          <w:b/>
          <w:color w:val="FF0000"/>
          <w:sz w:val="28"/>
          <w:szCs w:val="28"/>
        </w:rPr>
        <w:t>.png</w:t>
      </w:r>
    </w:p>
    <w:p w14:paraId="34D44D21" w14:textId="2D052D0D" w:rsidR="002B3676" w:rsidRDefault="0026241A" w:rsidP="00987230">
      <w:pPr>
        <w:pStyle w:val="NumberedBulletPACKT"/>
        <w:numPr>
          <w:ilvl w:val="0"/>
          <w:numId w:val="0"/>
        </w:numPr>
        <w:ind w:left="-3"/>
      </w:pPr>
      <w:r>
        <w:t xml:space="preserve">In </w:t>
      </w:r>
      <w:r w:rsidRPr="0026241A">
        <w:rPr>
          <w:rStyle w:val="ItalicsPACKT"/>
        </w:rPr>
        <w:t>step 7</w:t>
      </w:r>
      <w:r>
        <w:t xml:space="preserve">, you use the </w:t>
      </w:r>
      <w:r w:rsidRPr="00FB457E">
        <w:rPr>
          <w:rStyle w:val="CodeInTextPACKT"/>
        </w:rPr>
        <w:t>Get-AuthenticodeSignature</w:t>
      </w:r>
      <w:r>
        <w:t xml:space="preserve"> to get the details of the file signature and view the results, as you can see here:</w:t>
      </w:r>
    </w:p>
    <w:p w14:paraId="3A9E0A10" w14:textId="3B830484" w:rsidR="0026241A" w:rsidRDefault="00FB457E" w:rsidP="00FB457E">
      <w:pPr>
        <w:pStyle w:val="FigurePACKT"/>
      </w:pPr>
      <w:r>
        <w:rPr>
          <w:noProof/>
        </w:rPr>
        <w:drawing>
          <wp:inline distT="0" distB="0" distL="0" distR="0" wp14:anchorId="2C510E3A" wp14:editId="699FD915">
            <wp:extent cx="2917659" cy="27537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29230" cy="2764692"/>
                    </a:xfrm>
                    <a:prstGeom prst="rect">
                      <a:avLst/>
                    </a:prstGeom>
                  </pic:spPr>
                </pic:pic>
              </a:graphicData>
            </a:graphic>
          </wp:inline>
        </w:drawing>
      </w:r>
    </w:p>
    <w:p w14:paraId="32431C78" w14:textId="4A8667D9" w:rsidR="00FB457E" w:rsidRPr="00D81E1D" w:rsidRDefault="00FB457E">
      <w:pPr>
        <w:pStyle w:val="FigureCaptionPACKT"/>
        <w:pPrChange w:id="192" w:author="Liam Draper" w:date="2022-07-04T23:06:00Z">
          <w:pPr>
            <w:pStyle w:val="FigurePACKT"/>
          </w:pPr>
        </w:pPrChange>
      </w:pPr>
      <w:r w:rsidRPr="00D81E1D">
        <w:t xml:space="preserve">Figure </w:t>
      </w:r>
      <w:r>
        <w:t>2.42</w:t>
      </w:r>
      <w:r w:rsidRPr="00D81E1D">
        <w:t xml:space="preserve">: </w:t>
      </w:r>
      <w:r>
        <w:t>Viewing details of the script’s digital signature</w:t>
      </w:r>
    </w:p>
    <w:p w14:paraId="53A7FD77" w14:textId="67AB9AF4" w:rsidR="00FB457E" w:rsidRDefault="00FB457E" w:rsidP="00FB457E">
      <w:pPr>
        <w:pStyle w:val="NumberedBulletPACKT"/>
        <w:numPr>
          <w:ilvl w:val="0"/>
          <w:numId w:val="0"/>
        </w:numPr>
        <w:ind w:left="-3"/>
      </w:pPr>
      <w:r w:rsidRPr="00DC31B8">
        <w:rPr>
          <w:rFonts w:ascii="Arial" w:hAnsi="Arial"/>
          <w:b/>
          <w:color w:val="FF0000"/>
          <w:sz w:val="28"/>
          <w:szCs w:val="28"/>
        </w:rPr>
        <w:t xml:space="preserve">   Insert image B18878_02_4</w:t>
      </w:r>
      <w:r>
        <w:rPr>
          <w:rFonts w:ascii="Arial" w:hAnsi="Arial"/>
          <w:b/>
          <w:color w:val="FF0000"/>
          <w:sz w:val="28"/>
          <w:szCs w:val="28"/>
        </w:rPr>
        <w:t>2</w:t>
      </w:r>
      <w:r w:rsidRPr="00DC31B8">
        <w:rPr>
          <w:rFonts w:ascii="Arial" w:hAnsi="Arial"/>
          <w:b/>
          <w:color w:val="FF0000"/>
          <w:sz w:val="28"/>
          <w:szCs w:val="28"/>
        </w:rPr>
        <w:t>.png</w:t>
      </w:r>
    </w:p>
    <w:p w14:paraId="0220755D" w14:textId="470216BB" w:rsidR="00FB457E" w:rsidRDefault="00FB457E" w:rsidP="00987230">
      <w:pPr>
        <w:pStyle w:val="NumberedBulletPACKT"/>
        <w:numPr>
          <w:ilvl w:val="0"/>
          <w:numId w:val="0"/>
        </w:numPr>
        <w:ind w:left="-3"/>
      </w:pPr>
      <w:r>
        <w:t xml:space="preserve">In </w:t>
      </w:r>
      <w:r w:rsidRPr="005001D7">
        <w:rPr>
          <w:rStyle w:val="ItalicsPACKT"/>
        </w:rPr>
        <w:t>step 8</w:t>
      </w:r>
      <w:r>
        <w:t>, you run the script with output like this:</w:t>
      </w:r>
    </w:p>
    <w:p w14:paraId="3F966CF4" w14:textId="4249BA4F" w:rsidR="00FB457E" w:rsidRDefault="005001D7" w:rsidP="00FB457E">
      <w:pPr>
        <w:pStyle w:val="FigurePACKT"/>
      </w:pPr>
      <w:r>
        <w:rPr>
          <w:noProof/>
        </w:rPr>
        <w:drawing>
          <wp:inline distT="0" distB="0" distL="0" distR="0" wp14:anchorId="217D4338" wp14:editId="019F0911">
            <wp:extent cx="2706187" cy="7566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5513" cy="762046"/>
                    </a:xfrm>
                    <a:prstGeom prst="rect">
                      <a:avLst/>
                    </a:prstGeom>
                  </pic:spPr>
                </pic:pic>
              </a:graphicData>
            </a:graphic>
          </wp:inline>
        </w:drawing>
      </w:r>
    </w:p>
    <w:p w14:paraId="468DDA7B" w14:textId="341B73B7" w:rsidR="00FB457E" w:rsidRPr="00D81E1D" w:rsidRDefault="00FB457E">
      <w:pPr>
        <w:pStyle w:val="FigureCaptionPACKT"/>
        <w:pPrChange w:id="193" w:author="Liam Draper" w:date="2022-07-04T23:06:00Z">
          <w:pPr>
            <w:pStyle w:val="FigurePACKT"/>
          </w:pPr>
        </w:pPrChange>
      </w:pPr>
      <w:r w:rsidRPr="00D81E1D">
        <w:t xml:space="preserve">Figure </w:t>
      </w:r>
      <w:r>
        <w:t>2.4</w:t>
      </w:r>
      <w:r w:rsidR="005001D7">
        <w:t>3</w:t>
      </w:r>
      <w:r w:rsidRPr="00D81E1D">
        <w:t xml:space="preserve">: </w:t>
      </w:r>
      <w:r w:rsidR="005001D7">
        <w:t>Running the script</w:t>
      </w:r>
    </w:p>
    <w:p w14:paraId="4B037055" w14:textId="1A4EFC19" w:rsidR="00FB457E" w:rsidRDefault="00FB457E" w:rsidP="00FB457E">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sidR="005001D7">
        <w:rPr>
          <w:rFonts w:ascii="Arial" w:hAnsi="Arial"/>
          <w:b/>
          <w:color w:val="FF0000"/>
          <w:sz w:val="28"/>
          <w:szCs w:val="28"/>
        </w:rPr>
        <w:t>3</w:t>
      </w:r>
      <w:r w:rsidRPr="00DC31B8">
        <w:rPr>
          <w:rFonts w:ascii="Arial" w:hAnsi="Arial"/>
          <w:b/>
          <w:color w:val="FF0000"/>
          <w:sz w:val="28"/>
          <w:szCs w:val="28"/>
        </w:rPr>
        <w:t>.png</w:t>
      </w:r>
    </w:p>
    <w:p w14:paraId="632A01B4" w14:textId="0F6D0083" w:rsidR="005001D7" w:rsidRDefault="005001D7" w:rsidP="00FB457E">
      <w:pPr>
        <w:pStyle w:val="NumberedBulletPACKT"/>
        <w:numPr>
          <w:ilvl w:val="0"/>
          <w:numId w:val="0"/>
        </w:numPr>
        <w:ind w:left="-3"/>
      </w:pPr>
      <w:r>
        <w:t xml:space="preserve">In </w:t>
      </w:r>
      <w:r w:rsidRPr="005001D7">
        <w:rPr>
          <w:rStyle w:val="ItalicsPACKT"/>
        </w:rPr>
        <w:t>step 9</w:t>
      </w:r>
      <w:r>
        <w:t xml:space="preserve">, you change the current process’s Execution policy to </w:t>
      </w:r>
      <w:r w:rsidRPr="005001D7">
        <w:rPr>
          <w:rStyle w:val="CodeInTextPACKT"/>
        </w:rPr>
        <w:t>AllSigned</w:t>
      </w:r>
      <w:r>
        <w:t>,</w:t>
      </w:r>
      <w:r w:rsidR="00BE33DA">
        <w:t xml:space="preserve"> which</w:t>
      </w:r>
      <w:r>
        <w:t xml:space="preserve"> generat</w:t>
      </w:r>
      <w:r w:rsidR="00BE33DA">
        <w:t>es</w:t>
      </w:r>
      <w:r>
        <w:t xml:space="preserve"> no </w:t>
      </w:r>
      <w:r w:rsidR="00BE33DA">
        <w:t xml:space="preserve">console </w:t>
      </w:r>
      <w:r>
        <w:t xml:space="preserve">output. In </w:t>
      </w:r>
      <w:r w:rsidRPr="005001D7">
        <w:rPr>
          <w:rStyle w:val="ItalicsPACKT"/>
        </w:rPr>
        <w:t>step 10</w:t>
      </w:r>
      <w:r>
        <w:t xml:space="preserve"> you run the script again with the output like this:</w:t>
      </w:r>
    </w:p>
    <w:p w14:paraId="635C6B7B" w14:textId="3113CECC" w:rsidR="005001D7" w:rsidRDefault="00BE33DA" w:rsidP="00BE33DA">
      <w:pPr>
        <w:pStyle w:val="FigurePACKT"/>
      </w:pPr>
      <w:r>
        <w:rPr>
          <w:noProof/>
        </w:rPr>
        <w:drawing>
          <wp:inline distT="0" distB="0" distL="0" distR="0" wp14:anchorId="5FF12B05" wp14:editId="5D45377C">
            <wp:extent cx="3194966" cy="8321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5386" cy="834906"/>
                    </a:xfrm>
                    <a:prstGeom prst="rect">
                      <a:avLst/>
                    </a:prstGeom>
                  </pic:spPr>
                </pic:pic>
              </a:graphicData>
            </a:graphic>
          </wp:inline>
        </w:drawing>
      </w:r>
    </w:p>
    <w:p w14:paraId="6809C87C" w14:textId="5D519639" w:rsidR="00BE33DA" w:rsidRPr="00D81E1D" w:rsidRDefault="00BE33DA">
      <w:pPr>
        <w:pStyle w:val="FigureCaptionPACKT"/>
        <w:pPrChange w:id="194" w:author="Liam Draper" w:date="2022-07-04T23:07:00Z">
          <w:pPr>
            <w:pStyle w:val="FigurePACKT"/>
          </w:pPr>
        </w:pPrChange>
      </w:pPr>
      <w:r w:rsidRPr="00D81E1D">
        <w:t xml:space="preserve">Figure </w:t>
      </w:r>
      <w:r>
        <w:t>2.44</w:t>
      </w:r>
      <w:r w:rsidRPr="00D81E1D">
        <w:t xml:space="preserve">: </w:t>
      </w:r>
      <w:r>
        <w:t>Running the script</w:t>
      </w:r>
    </w:p>
    <w:p w14:paraId="5A5D29FE" w14:textId="0A9FDA1F" w:rsidR="00BE33DA" w:rsidRDefault="00BE33DA" w:rsidP="00BE33DA">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4</w:t>
      </w:r>
      <w:r w:rsidRPr="00DC31B8">
        <w:rPr>
          <w:rFonts w:ascii="Arial" w:hAnsi="Arial"/>
          <w:b/>
          <w:color w:val="FF0000"/>
          <w:sz w:val="28"/>
          <w:szCs w:val="28"/>
        </w:rPr>
        <w:t>.png</w:t>
      </w:r>
    </w:p>
    <w:p w14:paraId="0BF059AF" w14:textId="57EB8F04" w:rsidR="00BE33DA" w:rsidRDefault="00BE33DA" w:rsidP="00FB457E">
      <w:pPr>
        <w:pStyle w:val="NumberedBulletPACKT"/>
        <w:numPr>
          <w:ilvl w:val="0"/>
          <w:numId w:val="0"/>
        </w:numPr>
        <w:ind w:left="-3"/>
      </w:pPr>
      <w:r>
        <w:t xml:space="preserve">In </w:t>
      </w:r>
      <w:r w:rsidRPr="00BE33DA">
        <w:rPr>
          <w:rStyle w:val="ItalicsPACKT"/>
        </w:rPr>
        <w:t>step 11</w:t>
      </w:r>
      <w:r>
        <w:t xml:space="preserve">, you copy the self-signed certificate to the current user’s trusted root CA certificate store. There is no output from the console, but when PowerShell attempts to add the certificate, Windows opens a </w:t>
      </w:r>
      <w:r w:rsidR="002676AF">
        <w:t xml:space="preserve">security warning </w:t>
      </w:r>
      <w:r>
        <w:t>message box that looks like this:</w:t>
      </w:r>
    </w:p>
    <w:p w14:paraId="76954C5C" w14:textId="05329A0A" w:rsidR="00BE33DA" w:rsidRDefault="002676AF" w:rsidP="002676AF">
      <w:pPr>
        <w:pStyle w:val="FigurePACKT"/>
      </w:pPr>
      <w:r>
        <w:rPr>
          <w:noProof/>
        </w:rPr>
        <w:drawing>
          <wp:inline distT="0" distB="0" distL="0" distR="0" wp14:anchorId="014C14EE" wp14:editId="733E65F2">
            <wp:extent cx="2636468" cy="24366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7811" cy="2437879"/>
                    </a:xfrm>
                    <a:prstGeom prst="rect">
                      <a:avLst/>
                    </a:prstGeom>
                  </pic:spPr>
                </pic:pic>
              </a:graphicData>
            </a:graphic>
          </wp:inline>
        </w:drawing>
      </w:r>
    </w:p>
    <w:p w14:paraId="153BD70A" w14:textId="5CD0F936" w:rsidR="00BE33DA" w:rsidRPr="00D81E1D" w:rsidRDefault="00BE33DA">
      <w:pPr>
        <w:pStyle w:val="FigureCaptionPACKT"/>
        <w:pPrChange w:id="195" w:author="Liam Draper" w:date="2022-07-04T23:07:00Z">
          <w:pPr>
            <w:pStyle w:val="FigurePACKT"/>
          </w:pPr>
        </w:pPrChange>
      </w:pPr>
      <w:r>
        <w:t xml:space="preserve"> </w:t>
      </w:r>
      <w:r w:rsidRPr="00D81E1D">
        <w:t xml:space="preserve">Figure </w:t>
      </w:r>
      <w:r>
        <w:t>2.45</w:t>
      </w:r>
      <w:r w:rsidRPr="00D81E1D">
        <w:t xml:space="preserve">: </w:t>
      </w:r>
      <w:r>
        <w:t>Authorizing the addition of the certificate</w:t>
      </w:r>
    </w:p>
    <w:p w14:paraId="33B54B0A" w14:textId="7F98C372" w:rsidR="00BE33DA" w:rsidRDefault="00BE33DA" w:rsidP="00BE33DA">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5</w:t>
      </w:r>
      <w:r w:rsidRPr="00DC31B8">
        <w:rPr>
          <w:rFonts w:ascii="Arial" w:hAnsi="Arial"/>
          <w:b/>
          <w:color w:val="FF0000"/>
          <w:sz w:val="28"/>
          <w:szCs w:val="28"/>
        </w:rPr>
        <w:t>.png</w:t>
      </w:r>
    </w:p>
    <w:p w14:paraId="45BC68B5" w14:textId="6F69136E" w:rsidR="00BE33DA" w:rsidRDefault="002676AF" w:rsidP="00FB457E">
      <w:pPr>
        <w:pStyle w:val="NumberedBulletPACKT"/>
        <w:numPr>
          <w:ilvl w:val="0"/>
          <w:numId w:val="0"/>
        </w:numPr>
        <w:ind w:left="-3"/>
      </w:pPr>
      <w:r>
        <w:t xml:space="preserve">In </w:t>
      </w:r>
      <w:r w:rsidRPr="002676AF">
        <w:rPr>
          <w:rStyle w:val="ItalicsPACKT"/>
        </w:rPr>
        <w:t>step 12</w:t>
      </w:r>
      <w:r>
        <w:t>, you re-check the script’s digital signature which looks like this:</w:t>
      </w:r>
    </w:p>
    <w:p w14:paraId="2D1B6590" w14:textId="3278604E" w:rsidR="002676AF" w:rsidRDefault="0033308A" w:rsidP="0033308A">
      <w:pPr>
        <w:pStyle w:val="FigurePACKT"/>
      </w:pPr>
      <w:r>
        <w:rPr>
          <w:noProof/>
        </w:rPr>
        <w:drawing>
          <wp:inline distT="0" distB="0" distL="0" distR="0" wp14:anchorId="4F135160" wp14:editId="61A51306">
            <wp:extent cx="3135133" cy="3044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0078" cy="3049278"/>
                    </a:xfrm>
                    <a:prstGeom prst="rect">
                      <a:avLst/>
                    </a:prstGeom>
                  </pic:spPr>
                </pic:pic>
              </a:graphicData>
            </a:graphic>
          </wp:inline>
        </w:drawing>
      </w:r>
    </w:p>
    <w:p w14:paraId="7BE21F31" w14:textId="6DEF8D47" w:rsidR="002676AF" w:rsidRPr="00D81E1D" w:rsidRDefault="002676AF">
      <w:pPr>
        <w:pStyle w:val="FigureCaptionPACKT"/>
        <w:pPrChange w:id="196" w:author="Liam Draper" w:date="2022-07-04T23:07:00Z">
          <w:pPr>
            <w:pStyle w:val="FigurePACKT"/>
          </w:pPr>
        </w:pPrChange>
      </w:pPr>
      <w:r w:rsidRPr="00D81E1D">
        <w:t xml:space="preserve">Figure </w:t>
      </w:r>
      <w:r>
        <w:t>2.46</w:t>
      </w:r>
      <w:r w:rsidRPr="00D81E1D">
        <w:t xml:space="preserve">: </w:t>
      </w:r>
      <w:r>
        <w:t>Checking the script’s digital signature</w:t>
      </w:r>
    </w:p>
    <w:p w14:paraId="2CD3A38C" w14:textId="4BFF79C8" w:rsidR="002676AF" w:rsidRDefault="002676AF" w:rsidP="002676AF">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6</w:t>
      </w:r>
      <w:r w:rsidRPr="00DC31B8">
        <w:rPr>
          <w:rFonts w:ascii="Arial" w:hAnsi="Arial"/>
          <w:b/>
          <w:color w:val="FF0000"/>
          <w:sz w:val="28"/>
          <w:szCs w:val="28"/>
        </w:rPr>
        <w:t>.png</w:t>
      </w:r>
    </w:p>
    <w:p w14:paraId="0FB1873A" w14:textId="67348562" w:rsidR="002676AF" w:rsidRDefault="0033308A" w:rsidP="00FB457E">
      <w:pPr>
        <w:pStyle w:val="NumberedBulletPACKT"/>
        <w:numPr>
          <w:ilvl w:val="0"/>
          <w:numId w:val="0"/>
        </w:numPr>
        <w:ind w:left="-3"/>
      </w:pPr>
      <w:r>
        <w:t xml:space="preserve">In </w:t>
      </w:r>
      <w:r w:rsidRPr="0033308A">
        <w:rPr>
          <w:rStyle w:val="ItalicsPACKT"/>
        </w:rPr>
        <w:t>step 13</w:t>
      </w:r>
      <w:r>
        <w:t>, you re-run the script file. Doing so generates a warning message as you can see here:</w:t>
      </w:r>
    </w:p>
    <w:p w14:paraId="64EE0094" w14:textId="14D65A9A" w:rsidR="0033308A" w:rsidRDefault="00F76DCC" w:rsidP="00F76DCC">
      <w:pPr>
        <w:pStyle w:val="FigurePACKT"/>
      </w:pPr>
      <w:r>
        <w:rPr>
          <w:noProof/>
        </w:rPr>
        <w:drawing>
          <wp:inline distT="0" distB="0" distL="0" distR="0" wp14:anchorId="7E5E87CE" wp14:editId="0A9D705C">
            <wp:extent cx="3218899" cy="7628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6230" cy="764558"/>
                    </a:xfrm>
                    <a:prstGeom prst="rect">
                      <a:avLst/>
                    </a:prstGeom>
                  </pic:spPr>
                </pic:pic>
              </a:graphicData>
            </a:graphic>
          </wp:inline>
        </w:drawing>
      </w:r>
    </w:p>
    <w:p w14:paraId="38FC4B69" w14:textId="4D6D78E0" w:rsidR="0033308A" w:rsidRPr="00D81E1D" w:rsidRDefault="0033308A">
      <w:pPr>
        <w:pStyle w:val="FigureCaptionPACKT"/>
        <w:pPrChange w:id="197" w:author="Liam Draper" w:date="2022-07-04T23:07:00Z">
          <w:pPr>
            <w:pStyle w:val="FigurePACKT"/>
          </w:pPr>
        </w:pPrChange>
      </w:pPr>
      <w:r w:rsidRPr="00D81E1D">
        <w:t xml:space="preserve">Figure </w:t>
      </w:r>
      <w:r>
        <w:t>2.47</w:t>
      </w:r>
      <w:r w:rsidRPr="00D81E1D">
        <w:t xml:space="preserve">: </w:t>
      </w:r>
      <w:r>
        <w:t>Re-running the script</w:t>
      </w:r>
    </w:p>
    <w:p w14:paraId="41E5C493" w14:textId="7790569E" w:rsidR="0033308A" w:rsidRDefault="0033308A" w:rsidP="0033308A">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7</w:t>
      </w:r>
      <w:r w:rsidRPr="00DC31B8">
        <w:rPr>
          <w:rFonts w:ascii="Arial" w:hAnsi="Arial"/>
          <w:b/>
          <w:color w:val="FF0000"/>
          <w:sz w:val="28"/>
          <w:szCs w:val="28"/>
        </w:rPr>
        <w:t>.png</w:t>
      </w:r>
    </w:p>
    <w:p w14:paraId="362EDA8D" w14:textId="6E96265D" w:rsidR="00FB457E" w:rsidRDefault="00F76DCC" w:rsidP="00987230">
      <w:pPr>
        <w:pStyle w:val="NumberedBulletPACKT"/>
        <w:numPr>
          <w:ilvl w:val="0"/>
          <w:numId w:val="0"/>
        </w:numPr>
        <w:ind w:left="-3"/>
      </w:pPr>
      <w:r>
        <w:t xml:space="preserve">To resolve the warning message, in </w:t>
      </w:r>
      <w:r w:rsidRPr="00F76DCC">
        <w:rPr>
          <w:rStyle w:val="ItalicsPACKT"/>
        </w:rPr>
        <w:t>step 14</w:t>
      </w:r>
      <w:r>
        <w:t xml:space="preserve">, you copy the certificate to the current user’s trusted publisher store. Then in </w:t>
      </w:r>
      <w:r w:rsidRPr="00F76DCC">
        <w:rPr>
          <w:rStyle w:val="ItalicsPACKT"/>
        </w:rPr>
        <w:t>step 15</w:t>
      </w:r>
      <w:r>
        <w:t>, you run the signed script successfully as you can see in this output:</w:t>
      </w:r>
    </w:p>
    <w:p w14:paraId="114AC136" w14:textId="117E9D69" w:rsidR="00857D0F" w:rsidRDefault="00857D0F" w:rsidP="00857D0F">
      <w:pPr>
        <w:pStyle w:val="FigurePACKT"/>
      </w:pPr>
      <w:r>
        <w:rPr>
          <w:noProof/>
        </w:rPr>
        <w:drawing>
          <wp:inline distT="0" distB="0" distL="0" distR="0" wp14:anchorId="41698968" wp14:editId="5C7CEE3A">
            <wp:extent cx="1978042" cy="5515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5984" cy="553784"/>
                    </a:xfrm>
                    <a:prstGeom prst="rect">
                      <a:avLst/>
                    </a:prstGeom>
                  </pic:spPr>
                </pic:pic>
              </a:graphicData>
            </a:graphic>
          </wp:inline>
        </w:drawing>
      </w:r>
    </w:p>
    <w:p w14:paraId="6EF5E630" w14:textId="2AD5528E" w:rsidR="00857D0F" w:rsidRPr="00D81E1D" w:rsidRDefault="00857D0F">
      <w:pPr>
        <w:pStyle w:val="FigureCaptionPACKT"/>
        <w:pPrChange w:id="198" w:author="Liam Draper" w:date="2022-07-04T23:07:00Z">
          <w:pPr>
            <w:pStyle w:val="FigurePACKT"/>
          </w:pPr>
        </w:pPrChange>
      </w:pPr>
      <w:r w:rsidRPr="00D81E1D">
        <w:t xml:space="preserve">Figure </w:t>
      </w:r>
      <w:r>
        <w:t>2.48</w:t>
      </w:r>
      <w:r w:rsidRPr="00D81E1D">
        <w:t xml:space="preserve">: </w:t>
      </w:r>
      <w:r>
        <w:t>Re-running the script</w:t>
      </w:r>
    </w:p>
    <w:p w14:paraId="6A8CC243" w14:textId="536DD1E8" w:rsidR="00857D0F" w:rsidRDefault="00857D0F" w:rsidP="00857D0F">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8</w:t>
      </w:r>
      <w:r w:rsidRPr="00DC31B8">
        <w:rPr>
          <w:rFonts w:ascii="Arial" w:hAnsi="Arial"/>
          <w:b/>
          <w:color w:val="FF0000"/>
          <w:sz w:val="28"/>
          <w:szCs w:val="28"/>
        </w:rPr>
        <w:t>.png</w:t>
      </w:r>
    </w:p>
    <w:p w14:paraId="776F6DC1" w14:textId="3A3C0ECF" w:rsidR="00F76DCC" w:rsidRDefault="00857D0F" w:rsidP="00857D0F">
      <w:pPr>
        <w:pStyle w:val="NumberedBulletPACKT"/>
        <w:numPr>
          <w:ilvl w:val="0"/>
          <w:numId w:val="0"/>
        </w:numPr>
        <w:ind w:left="-3"/>
      </w:pPr>
      <w:r>
        <w:t xml:space="preserve">In the final step in this recipe, </w:t>
      </w:r>
      <w:r w:rsidRPr="00857D0F">
        <w:rPr>
          <w:rStyle w:val="ItalicsPACKT"/>
        </w:rPr>
        <w:t>step 16</w:t>
      </w:r>
      <w:r>
        <w:t xml:space="preserve">, you re-set the process level execution policy to </w:t>
      </w:r>
      <w:r w:rsidRPr="00857D0F">
        <w:rPr>
          <w:rStyle w:val="CodeInTextPACKT"/>
        </w:rPr>
        <w:t>Unrestricted</w:t>
      </w:r>
      <w:r>
        <w:t>.</w:t>
      </w:r>
    </w:p>
    <w:p w14:paraId="605C92C5" w14:textId="77777777" w:rsidR="00987230" w:rsidRDefault="00987230" w:rsidP="00987230">
      <w:pPr>
        <w:pStyle w:val="Heading2"/>
      </w:pPr>
      <w:r>
        <w:t>There's more...</w:t>
      </w:r>
    </w:p>
    <w:p w14:paraId="5A777E3C" w14:textId="553BBF65" w:rsidR="00987230" w:rsidRDefault="00987230" w:rsidP="00987230">
      <w:pPr>
        <w:pStyle w:val="NumberedBulletPACKT"/>
        <w:numPr>
          <w:ilvl w:val="0"/>
          <w:numId w:val="0"/>
        </w:numPr>
        <w:ind w:left="-3"/>
        <w:rPr>
          <w:lang w:val="en-GB"/>
        </w:rPr>
      </w:pPr>
      <w:r>
        <w:rPr>
          <w:lang w:val="en-GB"/>
        </w:rPr>
        <w:t xml:space="preserve">In </w:t>
      </w:r>
      <w:r w:rsidRPr="00CE589B">
        <w:rPr>
          <w:rStyle w:val="ItalicsPACKT"/>
        </w:rPr>
        <w:t>step 1</w:t>
      </w:r>
      <w:r>
        <w:rPr>
          <w:lang w:val="en-GB"/>
        </w:rPr>
        <w:t>, you open a new Windows PowerShell console. Make sure you run the console as the local administrator</w:t>
      </w:r>
    </w:p>
    <w:p w14:paraId="702A78C7" w14:textId="170A000F" w:rsidR="002B3676" w:rsidRDefault="002B3676" w:rsidP="00DC31B8">
      <w:pPr>
        <w:pStyle w:val="NumberedBulletPACKT"/>
        <w:numPr>
          <w:ilvl w:val="0"/>
          <w:numId w:val="0"/>
        </w:numPr>
        <w:ind w:left="-3"/>
        <w:rPr>
          <w:lang w:val="en-GB"/>
        </w:rPr>
      </w:pPr>
      <w:r>
        <w:rPr>
          <w:lang w:val="en-GB"/>
        </w:rPr>
        <w:t xml:space="preserve">In </w:t>
      </w:r>
      <w:r w:rsidRPr="002B3676">
        <w:rPr>
          <w:rStyle w:val="ItalicsPACKT"/>
        </w:rPr>
        <w:t>step 4</w:t>
      </w:r>
      <w:r>
        <w:rPr>
          <w:lang w:val="en-GB"/>
        </w:rPr>
        <w:t xml:space="preserve">, you sign the script using the newly created code-signing certificate. The output from this step shows that you signed the script with a certificate that was not issued by a trusted certificate authority. </w:t>
      </w:r>
      <w:r w:rsidR="00DC31B8">
        <w:rPr>
          <w:lang w:val="en-GB"/>
        </w:rPr>
        <w:t xml:space="preserve">In </w:t>
      </w:r>
      <w:r w:rsidR="00DC31B8" w:rsidRPr="00DC31B8">
        <w:rPr>
          <w:rStyle w:val="ItalicsPACKT"/>
        </w:rPr>
        <w:t>step 5</w:t>
      </w:r>
      <w:r w:rsidR="00DC31B8">
        <w:rPr>
          <w:lang w:val="en-GB"/>
        </w:rPr>
        <w:t xml:space="preserve">, you can see that the script file exists, but is now 2136 bytes! To see why this relatively large file size, in </w:t>
      </w:r>
      <w:r w:rsidR="00DC31B8" w:rsidRPr="00DC31B8">
        <w:rPr>
          <w:rStyle w:val="ItalicsPACKT"/>
        </w:rPr>
        <w:t>step 6</w:t>
      </w:r>
      <w:r w:rsidR="00DC31B8">
        <w:rPr>
          <w:lang w:val="en-GB"/>
        </w:rPr>
        <w:t>, you can see the script, with a large text block at the end holding the digital signature.</w:t>
      </w:r>
    </w:p>
    <w:p w14:paraId="75B0FB2A" w14:textId="01FC57E7" w:rsidR="00FB457E" w:rsidRDefault="00FB457E" w:rsidP="00DC31B8">
      <w:pPr>
        <w:pStyle w:val="NumberedBulletPACKT"/>
        <w:numPr>
          <w:ilvl w:val="0"/>
          <w:numId w:val="0"/>
        </w:numPr>
        <w:ind w:left="-3"/>
        <w:rPr>
          <w:lang w:val="en-GB"/>
        </w:rPr>
      </w:pPr>
      <w:r>
        <w:rPr>
          <w:lang w:val="en-GB"/>
        </w:rPr>
        <w:t xml:space="preserve">With </w:t>
      </w:r>
      <w:r w:rsidRPr="00FB457E">
        <w:rPr>
          <w:rStyle w:val="ItalicsPACKT"/>
        </w:rPr>
        <w:t>step 7</w:t>
      </w:r>
      <w:r>
        <w:rPr>
          <w:lang w:val="en-GB"/>
        </w:rPr>
        <w:t xml:space="preserve">, you verify the signature on the script, which results in the same status message. The file </w:t>
      </w:r>
      <w:r w:rsidR="00602DC4">
        <w:rPr>
          <w:lang w:val="en-GB"/>
        </w:rPr>
        <w:t>is</w:t>
      </w:r>
      <w:r>
        <w:rPr>
          <w:lang w:val="en-GB"/>
        </w:rPr>
        <w:t xml:space="preserve"> signed, but Windows does not (yet) trust the Certificate Authority that issued the code-signing certificate.</w:t>
      </w:r>
    </w:p>
    <w:p w14:paraId="5E7C4EDB" w14:textId="170F9F45" w:rsidR="005001D7" w:rsidRDefault="005001D7" w:rsidP="00DC31B8">
      <w:pPr>
        <w:pStyle w:val="NumberedBulletPACKT"/>
        <w:numPr>
          <w:ilvl w:val="0"/>
          <w:numId w:val="0"/>
        </w:numPr>
        <w:ind w:left="-3"/>
      </w:pPr>
      <w:r>
        <w:rPr>
          <w:lang w:val="en-GB"/>
        </w:rPr>
        <w:t xml:space="preserve">In </w:t>
      </w:r>
      <w:r w:rsidRPr="005001D7">
        <w:rPr>
          <w:rStyle w:val="ItalicsPACKT"/>
        </w:rPr>
        <w:t>step 8</w:t>
      </w:r>
      <w:r>
        <w:rPr>
          <w:lang w:val="en-GB"/>
        </w:rPr>
        <w:t xml:space="preserve">, you run the script. Despite the signature issue, the script runs fine, since you set the PowerShell execution policy to </w:t>
      </w:r>
      <w:r w:rsidRPr="005001D7">
        <w:rPr>
          <w:rStyle w:val="CodeInTextPACKT"/>
        </w:rPr>
        <w:t>Unrestricted</w:t>
      </w:r>
      <w:r>
        <w:rPr>
          <w:lang w:val="en-GB"/>
        </w:rPr>
        <w:t xml:space="preserve"> when you installed PowerShell. </w:t>
      </w:r>
      <w:r w:rsidR="00BE33DA">
        <w:rPr>
          <w:lang w:val="en-GB"/>
        </w:rPr>
        <w:t xml:space="preserve">In </w:t>
      </w:r>
      <w:r w:rsidR="00BE33DA" w:rsidRPr="002676AF">
        <w:rPr>
          <w:rStyle w:val="ItalicsPACKT"/>
        </w:rPr>
        <w:t>step 9</w:t>
      </w:r>
      <w:r w:rsidR="00BE33DA">
        <w:rPr>
          <w:lang w:val="en-GB"/>
        </w:rPr>
        <w:t xml:space="preserve">, you set the execution policy to </w:t>
      </w:r>
      <w:r w:rsidR="00BE33DA" w:rsidRPr="00BE33DA">
        <w:rPr>
          <w:rStyle w:val="CodeInTextPACKT"/>
        </w:rPr>
        <w:t>Allsigned</w:t>
      </w:r>
      <w:r w:rsidR="00BE33DA">
        <w:rPr>
          <w:lang w:val="en-GB"/>
        </w:rPr>
        <w:t xml:space="preserve"> and in </w:t>
      </w:r>
      <w:r w:rsidR="00BE33DA" w:rsidRPr="00BE33DA">
        <w:rPr>
          <w:rStyle w:val="ItalicsPACKT"/>
        </w:rPr>
        <w:t>step 10</w:t>
      </w:r>
      <w:r w:rsidR="00BE33DA">
        <w:rPr>
          <w:lang w:val="en-GB"/>
        </w:rPr>
        <w:t>, you run the script. As you can see, PowerShell stops you from running the script due to the certificate chain issue.</w:t>
      </w:r>
    </w:p>
    <w:p w14:paraId="3532A880" w14:textId="12AC2920" w:rsidR="00987230" w:rsidRDefault="002676AF" w:rsidP="002676AF">
      <w:pPr>
        <w:pStyle w:val="NumberedBulletPACKT"/>
        <w:numPr>
          <w:ilvl w:val="0"/>
          <w:numId w:val="0"/>
        </w:numPr>
        <w:ind w:left="-3"/>
      </w:pPr>
      <w:r>
        <w:t xml:space="preserve">In </w:t>
      </w:r>
      <w:r w:rsidRPr="00857D0F">
        <w:rPr>
          <w:rStyle w:val="ItalicsPACKT"/>
        </w:rPr>
        <w:t>step 1</w:t>
      </w:r>
      <w:r w:rsidR="00DD3DBA">
        <w:rPr>
          <w:rStyle w:val="ItalicsPACKT"/>
        </w:rPr>
        <w:t>1</w:t>
      </w:r>
      <w:r w:rsidRPr="00857D0F">
        <w:rPr>
          <w:rStyle w:val="ItalicsPACKT"/>
        </w:rPr>
        <w:t>,</w:t>
      </w:r>
      <w:r>
        <w:t xml:space="preserve"> you copy the self-signed certificate into the current user’s trusted root certificate store. You can only perform this copy action by using .NET objects as there are no cmdlets. When you invoke the </w:t>
      </w:r>
      <w:r w:rsidRPr="002676AF">
        <w:rPr>
          <w:rStyle w:val="CodeInTextPACKT"/>
        </w:rPr>
        <w:t xml:space="preserve">Add() </w:t>
      </w:r>
      <w:r>
        <w:t xml:space="preserve">method, Windows displays a security warning. Note that Windows tends top display this dialog box </w:t>
      </w:r>
      <w:r>
        <w:rPr>
          <w:i/>
          <w:iCs/>
        </w:rPr>
        <w:t>under</w:t>
      </w:r>
      <w:r>
        <w:t xml:space="preserve"> your PowerShell console or VS code.</w:t>
      </w:r>
      <w:r w:rsidR="00857D0F">
        <w:t xml:space="preserve"> When you run </w:t>
      </w:r>
      <w:r w:rsidR="00DD3DBA">
        <w:t>this</w:t>
      </w:r>
      <w:r w:rsidR="00857D0F">
        <w:t xml:space="preserve"> step, </w:t>
      </w:r>
      <w:r>
        <w:t>if the code seems to hang, check to see if the dialog box is hidden before agreeing to the addition</w:t>
      </w:r>
      <w:r w:rsidR="00857D0F">
        <w:t xml:space="preserve"> to complete the step.</w:t>
      </w:r>
    </w:p>
    <w:p w14:paraId="73771522" w14:textId="60FF0BC2" w:rsidR="00987230" w:rsidRDefault="00DD3DBA" w:rsidP="00DD3DBA">
      <w:pPr>
        <w:pStyle w:val="NumberedBulletPACKT"/>
        <w:numPr>
          <w:ilvl w:val="0"/>
          <w:numId w:val="0"/>
        </w:numPr>
        <w:ind w:left="-3"/>
      </w:pPr>
      <w:r>
        <w:t xml:space="preserve">By copying the self-signed certificate to the trusted root store, Windows believes the code signing certificate is signed by a trusted CA. In </w:t>
      </w:r>
      <w:r w:rsidRPr="00DD3DBA">
        <w:rPr>
          <w:rStyle w:val="ItalicsPACKT"/>
        </w:rPr>
        <w:t>step 12</w:t>
      </w:r>
      <w:r>
        <w:t xml:space="preserve">, you verify that the signature is trusted. Despite this, in </w:t>
      </w:r>
      <w:r w:rsidRPr="00DD3DBA">
        <w:rPr>
          <w:rStyle w:val="ItalicsPACKT"/>
        </w:rPr>
        <w:t>step 13</w:t>
      </w:r>
      <w:r>
        <w:t>, you we a warning when you attempt to run the signed script. To avoid this warning, you copy the certificate to the current user’s trusted publisher certificate store. With this done, i</w:t>
      </w:r>
      <w:r w:rsidR="00857D0F">
        <w:t xml:space="preserve">n </w:t>
      </w:r>
      <w:r w:rsidR="00857D0F" w:rsidRPr="00DD3DBA">
        <w:rPr>
          <w:rStyle w:val="ItalicsPACKT"/>
        </w:rPr>
        <w:t>step 15</w:t>
      </w:r>
      <w:r w:rsidR="00857D0F">
        <w:t>, you re-run</w:t>
      </w:r>
      <w:r>
        <w:t xml:space="preserve"> the script to observe that it now runs successfully. </w:t>
      </w:r>
    </w:p>
    <w:p w14:paraId="33730D1D" w14:textId="72E63D39" w:rsidR="00DD3DBA" w:rsidRPr="00602DC4" w:rsidRDefault="00DD3DBA" w:rsidP="00DD3DBA">
      <w:pPr>
        <w:pStyle w:val="NumberedBulletPACKT"/>
        <w:numPr>
          <w:ilvl w:val="0"/>
          <w:numId w:val="0"/>
        </w:numPr>
        <w:ind w:left="-3"/>
      </w:pPr>
      <w:r>
        <w:t xml:space="preserve">In a production environment, you would more likely use either a public CA or an internal CA. If you use a public CA, then Windows </w:t>
      </w:r>
      <w:r>
        <w:rPr>
          <w:i/>
          <w:iCs/>
        </w:rPr>
        <w:t>should</w:t>
      </w:r>
      <w:r w:rsidR="00602DC4">
        <w:t xml:space="preserve"> have that CA’s certificate in the local host’s trusted root store. You may need to add that certificate to the Trusted Publisher’s store on each local host that you want to be able to run signed scripts. </w:t>
      </w:r>
      <w:commentRangeStart w:id="199"/>
      <w:r w:rsidR="00602DC4">
        <w:t xml:space="preserve">If you use an internal CA, you must ensure that each host is automatically enrolled for these certificates. </w:t>
      </w:r>
      <w:commentRangeEnd w:id="199"/>
      <w:r w:rsidR="006F7D4E">
        <w:rPr>
          <w:rStyle w:val="CommentReference"/>
          <w:rFonts w:ascii="Palatino" w:hAnsi="Palatino"/>
        </w:rPr>
        <w:commentReference w:id="199"/>
      </w:r>
    </w:p>
    <w:p w14:paraId="3A72A300" w14:textId="77777777" w:rsidR="00987230" w:rsidRDefault="00987230" w:rsidP="00987230">
      <w:pPr>
        <w:pStyle w:val="Heading1"/>
        <w:tabs>
          <w:tab w:val="left" w:pos="0"/>
        </w:tabs>
      </w:pPr>
      <w:r>
        <w:t>Working with shortcuts and the PSShortCut module</w:t>
      </w:r>
    </w:p>
    <w:p w14:paraId="306DDD67" w14:textId="77777777" w:rsidR="0068300B" w:rsidRPr="0068300B" w:rsidRDefault="0068300B" w:rsidP="0068300B">
      <w:pPr>
        <w:pStyle w:val="NormalPACKT"/>
      </w:pPr>
      <w:r w:rsidRPr="0068300B">
        <w:t xml:space="preserve">A shortcut is a file which contains a pointer to another file or URL. You can place a shell link shortcut to some executable program, such as PowerShell, on your Windows desktop. When you click the shortcut in Windows Explorer, Windows runs the target program. You can also create a shortcut to a URL. </w:t>
      </w:r>
    </w:p>
    <w:p w14:paraId="01D37590" w14:textId="77777777" w:rsidR="0068300B" w:rsidRPr="0068300B" w:rsidRDefault="0068300B" w:rsidP="0068300B">
      <w:pPr>
        <w:pStyle w:val="NormalPACKT"/>
      </w:pPr>
      <w:r w:rsidRPr="0068300B">
        <w:t xml:space="preserve">Shell link shortcuts have the extension </w:t>
      </w:r>
      <w:r w:rsidRPr="0068300B">
        <w:rPr>
          <w:rStyle w:val="CodeInTextPACKT"/>
        </w:rPr>
        <w:t>.LNK</w:t>
      </w:r>
      <w:r w:rsidRPr="0068300B">
        <w:t xml:space="preserve">, while URL shortcuts have the </w:t>
      </w:r>
      <w:r w:rsidRPr="0068300B">
        <w:rPr>
          <w:rStyle w:val="CodeInTextPACKT"/>
        </w:rPr>
        <w:t>.URL</w:t>
      </w:r>
      <w:r w:rsidRPr="0068300B">
        <w:t xml:space="preserve"> extension. Internally, a file shortcut has a binary structure which is not directly editable. For more details on the internal format, see </w:t>
      </w:r>
      <w:r w:rsidRPr="0068300B">
        <w:rPr>
          <w:rStyle w:val="URLPACKTChar"/>
        </w:rPr>
        <w:t>https://docs.microsoft.com/en-us/openspecs/windows_protocols/ms-shllink/</w:t>
      </w:r>
      <w:r w:rsidRPr="0068300B">
        <w:t>.</w:t>
      </w:r>
    </w:p>
    <w:p w14:paraId="2851D12F" w14:textId="45CE015A" w:rsidR="0068300B" w:rsidRPr="0068300B" w:rsidRDefault="0068300B" w:rsidP="0068300B">
      <w:pPr>
        <w:pStyle w:val="NormalPACKT"/>
      </w:pPr>
      <w:r w:rsidRPr="0068300B">
        <w:t>The URL shortcut is a text document which you c</w:t>
      </w:r>
      <w:r>
        <w:t>ould</w:t>
      </w:r>
      <w:r w:rsidRPr="0068300B">
        <w:t xml:space="preserve"> edit with VS Code or Notepad. For more details on the URL shortcut file format, see </w:t>
      </w:r>
      <w:r w:rsidRPr="0068300B">
        <w:rPr>
          <w:rStyle w:val="URLPACKTChar"/>
        </w:rPr>
        <w:t>http://www.lyberty.com/encyc/articles/tech/dot_url_format_-_an_unofficial_guide.html</w:t>
      </w:r>
      <w:r w:rsidRPr="0068300B">
        <w:t>.</w:t>
      </w:r>
    </w:p>
    <w:p w14:paraId="65D2B092" w14:textId="2C59209F" w:rsidR="0068300B" w:rsidRPr="0068300B" w:rsidRDefault="0068300B" w:rsidP="0068300B">
      <w:pPr>
        <w:pStyle w:val="NormalPACKT"/>
      </w:pPr>
      <w:r w:rsidRPr="0068300B">
        <w:t xml:space="preserve">There are no built-in commands to manage shortcuts in PowerShell 7. As you saw earlier in this book, you can </w:t>
      </w:r>
      <w:r>
        <w:t xml:space="preserve">make use of </w:t>
      </w:r>
      <w:r w:rsidRPr="0068300B">
        <w:t xml:space="preserve">older  COM objects to create shortcuts. A more straightforward way is to use the </w:t>
      </w:r>
      <w:r w:rsidRPr="0068300B">
        <w:rPr>
          <w:rStyle w:val="CodeInTextPACKT"/>
        </w:rPr>
        <w:t>PSShortcut</w:t>
      </w:r>
      <w:r w:rsidRPr="0068300B">
        <w:t xml:space="preserve"> module, which you can download from the PowerShell Gallery. </w:t>
      </w:r>
    </w:p>
    <w:p w14:paraId="5CBEDE61" w14:textId="77777777" w:rsidR="0068300B" w:rsidRDefault="0068300B" w:rsidP="0068300B">
      <w:pPr>
        <w:pStyle w:val="NormalPACKT"/>
      </w:pPr>
      <w:r w:rsidRPr="0068300B">
        <w:t>In this recipe, you discover shortcuts on your system and create shortcuts both to an executable file and a URL.</w:t>
      </w:r>
    </w:p>
    <w:p w14:paraId="7B135204" w14:textId="3CD1EEB1" w:rsidR="00987230" w:rsidRDefault="00987230" w:rsidP="0068300B">
      <w:pPr>
        <w:pStyle w:val="Heading2"/>
      </w:pPr>
      <w:r>
        <w:t>Getting ready</w:t>
      </w:r>
    </w:p>
    <w:p w14:paraId="2F3E5220"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04E1540B" w14:textId="77777777" w:rsidR="00987230" w:rsidRDefault="00987230" w:rsidP="00987230">
      <w:pPr>
        <w:pStyle w:val="Heading2"/>
        <w:tabs>
          <w:tab w:val="left" w:pos="0"/>
        </w:tabs>
      </w:pPr>
      <w:r>
        <w:t>How to do it...</w:t>
      </w:r>
    </w:p>
    <w:p w14:paraId="712C2F38" w14:textId="45706B49" w:rsidR="00663380" w:rsidRPr="00D30FAE" w:rsidRDefault="00663380" w:rsidP="00D30FAE">
      <w:pPr>
        <w:pStyle w:val="NumberedBulletPACKT"/>
        <w:numPr>
          <w:ilvl w:val="0"/>
          <w:numId w:val="60"/>
        </w:numPr>
        <w:rPr>
          <w:color w:val="000000"/>
          <w:lang w:val="en-GB" w:eastAsia="en-GB"/>
        </w:rPr>
      </w:pPr>
      <w:r w:rsidRPr="00D30FAE">
        <w:rPr>
          <w:lang w:val="en-GB" w:eastAsia="en-GB"/>
        </w:rPr>
        <w:t xml:space="preserve">Finding the </w:t>
      </w:r>
      <w:r w:rsidR="00D30FAE" w:rsidRPr="00D30FAE">
        <w:rPr>
          <w:rStyle w:val="CodeInTextPACKT"/>
          <w:lang w:val="en-GB" w:eastAsia="en-GB"/>
        </w:rPr>
        <w:t>PSShortcut</w:t>
      </w:r>
      <w:r w:rsidRPr="00D30FAE">
        <w:rPr>
          <w:lang w:val="en-GB" w:eastAsia="en-GB"/>
        </w:rPr>
        <w:t xml:space="preserve"> module </w:t>
      </w:r>
    </w:p>
    <w:p w14:paraId="4C64022C" w14:textId="77777777" w:rsidR="00D30FAE" w:rsidRPr="00D30FAE" w:rsidRDefault="00D30FAE" w:rsidP="00D30FAE">
      <w:pPr>
        <w:pStyle w:val="CodePACKT"/>
      </w:pPr>
    </w:p>
    <w:p w14:paraId="471C61F7" w14:textId="2A319D15" w:rsidR="00663380" w:rsidRPr="00D30FAE" w:rsidRDefault="00663380" w:rsidP="00D30FAE">
      <w:pPr>
        <w:pStyle w:val="CodePACKT"/>
      </w:pPr>
      <w:r w:rsidRPr="00D30FAE">
        <w:t>Find-Module -Name '*Shortcut'</w:t>
      </w:r>
    </w:p>
    <w:p w14:paraId="26E72CDB" w14:textId="77777777" w:rsidR="00663380" w:rsidRPr="00D30FAE" w:rsidRDefault="00663380" w:rsidP="00D30FAE">
      <w:pPr>
        <w:pStyle w:val="CodePACKT"/>
      </w:pPr>
    </w:p>
    <w:p w14:paraId="0DB08529" w14:textId="6BACE42D" w:rsidR="00663380" w:rsidRPr="00663380" w:rsidRDefault="00663380" w:rsidP="00D30FAE">
      <w:pPr>
        <w:pStyle w:val="NumberedBulletPACKT"/>
        <w:rPr>
          <w:color w:val="000000"/>
          <w:lang w:val="en-GB" w:eastAsia="en-GB"/>
        </w:rPr>
      </w:pPr>
      <w:r w:rsidRPr="00663380">
        <w:rPr>
          <w:lang w:val="en-GB" w:eastAsia="en-GB"/>
        </w:rPr>
        <w:t>Installing PSShortcut module</w:t>
      </w:r>
    </w:p>
    <w:p w14:paraId="632A56A3" w14:textId="4B4ED42F" w:rsidR="00D30FAE" w:rsidRPr="00D30FAE" w:rsidRDefault="00D30FAE" w:rsidP="00D30FAE">
      <w:pPr>
        <w:pStyle w:val="CodePACKT"/>
      </w:pPr>
    </w:p>
    <w:p w14:paraId="47F120D4" w14:textId="4D3E1EA4" w:rsidR="00663380" w:rsidRPr="00D30FAE" w:rsidRDefault="00663380" w:rsidP="00D30FAE">
      <w:pPr>
        <w:pStyle w:val="CodePACKT"/>
      </w:pPr>
      <w:r w:rsidRPr="00D30FAE">
        <w:t>Install-Module -Name PSShortcut -Force</w:t>
      </w:r>
    </w:p>
    <w:p w14:paraId="088541EE" w14:textId="77777777" w:rsidR="00663380" w:rsidRPr="00D30FAE" w:rsidRDefault="00663380" w:rsidP="00D30FAE">
      <w:pPr>
        <w:pStyle w:val="CodePACKT"/>
      </w:pPr>
    </w:p>
    <w:p w14:paraId="7B3F03ED" w14:textId="4E64CAB7" w:rsidR="00663380" w:rsidRPr="00663380" w:rsidRDefault="00663380" w:rsidP="00D30FAE">
      <w:pPr>
        <w:pStyle w:val="NumberedBulletPACKT"/>
        <w:rPr>
          <w:color w:val="000000"/>
          <w:lang w:val="en-GB" w:eastAsia="en-GB"/>
        </w:rPr>
      </w:pPr>
      <w:r w:rsidRPr="00663380">
        <w:rPr>
          <w:lang w:val="en-GB" w:eastAsia="en-GB"/>
        </w:rPr>
        <w:t>Reviewing PSShortcut module</w:t>
      </w:r>
    </w:p>
    <w:p w14:paraId="370BF1E5" w14:textId="77777777" w:rsidR="00D30FAE" w:rsidRDefault="00D30FAE" w:rsidP="00D30FAE">
      <w:pPr>
        <w:pStyle w:val="CodePACKT"/>
      </w:pPr>
    </w:p>
    <w:p w14:paraId="3B868B57" w14:textId="575A1CB3" w:rsidR="00663380" w:rsidRPr="00663380" w:rsidRDefault="00663380" w:rsidP="00D30FAE">
      <w:pPr>
        <w:pStyle w:val="CodePACKT"/>
      </w:pPr>
      <w:r w:rsidRPr="00663380">
        <w:t>Get-Module -Name PSShortCut -ListAvailable |</w:t>
      </w:r>
    </w:p>
    <w:p w14:paraId="339C6658" w14:textId="77777777" w:rsidR="00663380" w:rsidRPr="00663380" w:rsidRDefault="00663380" w:rsidP="00D30FAE">
      <w:pPr>
        <w:pStyle w:val="CodePACKT"/>
      </w:pPr>
      <w:r w:rsidRPr="00663380">
        <w:t>  Format-List</w:t>
      </w:r>
    </w:p>
    <w:p w14:paraId="120EFA5D" w14:textId="77777777" w:rsidR="00663380" w:rsidRPr="00663380" w:rsidRDefault="00663380" w:rsidP="00D30FAE">
      <w:pPr>
        <w:pStyle w:val="CodePACKT"/>
      </w:pPr>
    </w:p>
    <w:p w14:paraId="63A784B2" w14:textId="1E7D8248" w:rsidR="00663380" w:rsidRPr="00663380" w:rsidRDefault="00663380" w:rsidP="00D30FAE">
      <w:pPr>
        <w:pStyle w:val="NumberedBulletPACKT"/>
        <w:rPr>
          <w:color w:val="000000"/>
          <w:lang w:val="en-GB" w:eastAsia="en-GB"/>
        </w:rPr>
      </w:pPr>
      <w:r w:rsidRPr="00663380">
        <w:rPr>
          <w:lang w:val="en-GB" w:eastAsia="en-GB"/>
        </w:rPr>
        <w:t>Discovering commands in PSShortcut module  </w:t>
      </w:r>
    </w:p>
    <w:p w14:paraId="2DD70583" w14:textId="77777777" w:rsidR="00D30FAE" w:rsidRDefault="00D30FAE" w:rsidP="00D30FAE">
      <w:pPr>
        <w:pStyle w:val="CodePACKT"/>
      </w:pPr>
    </w:p>
    <w:p w14:paraId="2C9A825F" w14:textId="0648B1BB" w:rsidR="00663380" w:rsidRPr="00663380" w:rsidRDefault="00663380" w:rsidP="00D30FAE">
      <w:pPr>
        <w:pStyle w:val="CodePACKT"/>
      </w:pPr>
      <w:r w:rsidRPr="00663380">
        <w:t>Get-Command -Module PSShortcut</w:t>
      </w:r>
    </w:p>
    <w:p w14:paraId="3E884AF5" w14:textId="77777777" w:rsidR="00663380" w:rsidRPr="00663380" w:rsidRDefault="00663380" w:rsidP="00D30FAE">
      <w:pPr>
        <w:pStyle w:val="CodePACKT"/>
      </w:pPr>
    </w:p>
    <w:p w14:paraId="0DB067AF" w14:textId="3F08EECE" w:rsidR="00663380" w:rsidRPr="00663380" w:rsidRDefault="00663380" w:rsidP="00D30FAE">
      <w:pPr>
        <w:pStyle w:val="NumberedBulletPACKT"/>
        <w:rPr>
          <w:color w:val="000000"/>
          <w:lang w:val="en-GB" w:eastAsia="en-GB"/>
        </w:rPr>
      </w:pPr>
      <w:r w:rsidRPr="00663380">
        <w:rPr>
          <w:lang w:val="en-GB" w:eastAsia="en-GB"/>
        </w:rPr>
        <w:t xml:space="preserve">Discovering all shortcuts on </w:t>
      </w:r>
      <w:r w:rsidRPr="00D30FAE">
        <w:rPr>
          <w:rStyle w:val="CodeInTextPACKT"/>
        </w:rPr>
        <w:t>SRV1</w:t>
      </w:r>
    </w:p>
    <w:p w14:paraId="35A85803" w14:textId="77777777" w:rsidR="00D30FAE" w:rsidRPr="00D30FAE" w:rsidRDefault="00D30FAE" w:rsidP="00D30FAE">
      <w:pPr>
        <w:pStyle w:val="CodePACKT"/>
      </w:pPr>
    </w:p>
    <w:p w14:paraId="43864D69" w14:textId="685590FE" w:rsidR="00663380" w:rsidRPr="00D30FAE" w:rsidRDefault="00663380" w:rsidP="00D30FAE">
      <w:pPr>
        <w:pStyle w:val="CodePACKT"/>
      </w:pPr>
      <w:commentRangeStart w:id="200"/>
      <w:r w:rsidRPr="00D30FAE">
        <w:t xml:space="preserve">$SHORTCUTS </w:t>
      </w:r>
      <w:commentRangeEnd w:id="200"/>
      <w:r w:rsidR="003572B3">
        <w:rPr>
          <w:rStyle w:val="CommentReference"/>
          <w:rFonts w:ascii="Palatino" w:hAnsi="Palatino"/>
          <w:lang w:eastAsia="en-US"/>
        </w:rPr>
        <w:commentReference w:id="200"/>
      </w:r>
      <w:r w:rsidRPr="00D30FAE">
        <w:t>= Get-Shortcut</w:t>
      </w:r>
    </w:p>
    <w:p w14:paraId="12548EC3" w14:textId="77777777" w:rsidR="00663380" w:rsidRPr="00D30FAE" w:rsidRDefault="00663380" w:rsidP="00D30FAE">
      <w:pPr>
        <w:pStyle w:val="CodePACKT"/>
      </w:pPr>
      <w:r w:rsidRPr="00D30FAE">
        <w:t>"Shortcuts found on $(hostname): [{0}]" -f $SHORTCUTS.Count</w:t>
      </w:r>
    </w:p>
    <w:p w14:paraId="50F58B9B" w14:textId="77777777" w:rsidR="00663380" w:rsidRPr="00D30FAE" w:rsidRDefault="00663380" w:rsidP="00D30FAE">
      <w:pPr>
        <w:pStyle w:val="CodePACKT"/>
      </w:pPr>
    </w:p>
    <w:p w14:paraId="76F99F0F" w14:textId="2785FD7F" w:rsidR="00663380" w:rsidRPr="00663380" w:rsidRDefault="00663380" w:rsidP="00D30FAE">
      <w:pPr>
        <w:pStyle w:val="NumberedBulletPACKT"/>
        <w:rPr>
          <w:color w:val="000000"/>
          <w:lang w:val="en-GB" w:eastAsia="en-GB"/>
        </w:rPr>
      </w:pPr>
      <w:r w:rsidRPr="00663380">
        <w:rPr>
          <w:lang w:val="en-GB" w:eastAsia="en-GB"/>
        </w:rPr>
        <w:t>Discovering PWSH shortcuts</w:t>
      </w:r>
    </w:p>
    <w:p w14:paraId="0E1250F6" w14:textId="77777777" w:rsidR="00D30FAE" w:rsidRPr="00D30FAE" w:rsidRDefault="00D30FAE" w:rsidP="00D30FAE">
      <w:pPr>
        <w:pStyle w:val="CodePACKT"/>
      </w:pPr>
    </w:p>
    <w:p w14:paraId="6157F5E9" w14:textId="5EC03085" w:rsidR="00663380" w:rsidRPr="00D30FAE" w:rsidRDefault="00663380" w:rsidP="00D30FAE">
      <w:pPr>
        <w:pStyle w:val="CodePACKT"/>
      </w:pPr>
      <w:commentRangeStart w:id="201"/>
      <w:r w:rsidRPr="00D30FAE">
        <w:t>$SHORTCUTS | Where-Object Name -match '^PWSH'</w:t>
      </w:r>
      <w:commentRangeEnd w:id="201"/>
      <w:r w:rsidR="006335B2">
        <w:rPr>
          <w:rStyle w:val="CommentReference"/>
          <w:rFonts w:ascii="Palatino" w:hAnsi="Palatino"/>
          <w:lang w:eastAsia="en-US"/>
        </w:rPr>
        <w:commentReference w:id="201"/>
      </w:r>
    </w:p>
    <w:p w14:paraId="0681E867" w14:textId="77777777" w:rsidR="00663380" w:rsidRPr="00D30FAE" w:rsidRDefault="00663380" w:rsidP="00D30FAE">
      <w:pPr>
        <w:pStyle w:val="CodePACKT"/>
      </w:pPr>
    </w:p>
    <w:p w14:paraId="40BD7B74" w14:textId="43853ADA" w:rsidR="00663380" w:rsidRPr="00663380" w:rsidRDefault="00663380" w:rsidP="00D30FAE">
      <w:pPr>
        <w:pStyle w:val="NumberedBulletPACKT"/>
        <w:rPr>
          <w:color w:val="000000"/>
          <w:lang w:val="en-GB" w:eastAsia="en-GB"/>
        </w:rPr>
      </w:pPr>
      <w:r w:rsidRPr="00663380">
        <w:rPr>
          <w:lang w:val="en-GB" w:eastAsia="en-GB"/>
        </w:rPr>
        <w:t>Discovering URL shortcut</w:t>
      </w:r>
    </w:p>
    <w:p w14:paraId="1BFD058B" w14:textId="77777777" w:rsidR="00D30FAE" w:rsidRDefault="00D30FAE" w:rsidP="00D30FAE">
      <w:pPr>
        <w:pStyle w:val="CodePACKT"/>
      </w:pPr>
    </w:p>
    <w:p w14:paraId="4035E848" w14:textId="30DFFD16" w:rsidR="00663380" w:rsidRPr="00663380" w:rsidRDefault="00663380" w:rsidP="00D30FAE">
      <w:pPr>
        <w:pStyle w:val="CodePACKT"/>
      </w:pPr>
      <w:commentRangeStart w:id="202"/>
      <w:r w:rsidRPr="00663380">
        <w:t>$URLSC</w:t>
      </w:r>
      <w:commentRangeEnd w:id="202"/>
      <w:r w:rsidR="006335B2">
        <w:rPr>
          <w:rStyle w:val="CommentReference"/>
          <w:rFonts w:ascii="Palatino" w:hAnsi="Palatino"/>
          <w:lang w:eastAsia="en-US"/>
        </w:rPr>
        <w:commentReference w:id="202"/>
      </w:r>
      <w:r w:rsidRPr="00663380">
        <w:t xml:space="preserve"> = Get-Shortcut -FilePath *.url</w:t>
      </w:r>
    </w:p>
    <w:p w14:paraId="6F1CF582" w14:textId="77777777" w:rsidR="00663380" w:rsidRPr="00663380" w:rsidRDefault="00663380" w:rsidP="00D30FAE">
      <w:pPr>
        <w:pStyle w:val="CodePACKT"/>
      </w:pPr>
      <w:r w:rsidRPr="00663380">
        <w:t>$URLSC</w:t>
      </w:r>
    </w:p>
    <w:p w14:paraId="450376E2" w14:textId="77777777" w:rsidR="00663380" w:rsidRPr="00663380" w:rsidRDefault="00663380" w:rsidP="00D30FAE">
      <w:pPr>
        <w:pStyle w:val="CodePACKT"/>
      </w:pPr>
    </w:p>
    <w:p w14:paraId="30F4A347" w14:textId="6B5CC8F6" w:rsidR="00663380" w:rsidRPr="00663380" w:rsidRDefault="00663380" w:rsidP="00D30FAE">
      <w:pPr>
        <w:pStyle w:val="NumberedBulletPACKT"/>
        <w:rPr>
          <w:color w:val="000000"/>
          <w:lang w:val="en-GB" w:eastAsia="en-GB"/>
        </w:rPr>
      </w:pPr>
      <w:r w:rsidRPr="00663380">
        <w:rPr>
          <w:lang w:val="en-GB" w:eastAsia="en-GB"/>
        </w:rPr>
        <w:t>Viewing content of shortcut</w:t>
      </w:r>
    </w:p>
    <w:p w14:paraId="7DBC81E8" w14:textId="77777777" w:rsidR="00D30FAE" w:rsidRPr="00D30FAE" w:rsidRDefault="00D30FAE" w:rsidP="00D30FAE">
      <w:pPr>
        <w:pStyle w:val="CodePACKT"/>
      </w:pPr>
    </w:p>
    <w:p w14:paraId="3428B934" w14:textId="1774FA8C" w:rsidR="00663380" w:rsidRPr="00D30FAE" w:rsidRDefault="00663380" w:rsidP="00D30FAE">
      <w:pPr>
        <w:pStyle w:val="CodePACKT"/>
      </w:pPr>
      <w:r w:rsidRPr="00D30FAE">
        <w:t>$URLSC | Get-Content</w:t>
      </w:r>
    </w:p>
    <w:p w14:paraId="1955D4A3" w14:textId="77777777" w:rsidR="00663380" w:rsidRPr="00D30FAE" w:rsidRDefault="00663380" w:rsidP="00D30FAE">
      <w:pPr>
        <w:pStyle w:val="CodePACKT"/>
      </w:pPr>
    </w:p>
    <w:p w14:paraId="0CCB3567" w14:textId="1A0B5477" w:rsidR="00663380" w:rsidRPr="00663380" w:rsidRDefault="00663380" w:rsidP="00D30FAE">
      <w:pPr>
        <w:pStyle w:val="NumberedBulletPACKT"/>
        <w:rPr>
          <w:color w:val="000000"/>
          <w:lang w:val="en-GB" w:eastAsia="en-GB"/>
        </w:rPr>
      </w:pPr>
      <w:r w:rsidRPr="00663380">
        <w:rPr>
          <w:lang w:val="en-GB" w:eastAsia="en-GB"/>
        </w:rPr>
        <w:t>Creating a URL shortcut</w:t>
      </w:r>
    </w:p>
    <w:p w14:paraId="20AF610E" w14:textId="77777777" w:rsidR="00D30FAE" w:rsidRPr="00D30FAE" w:rsidRDefault="00D30FAE" w:rsidP="00D30FAE">
      <w:pPr>
        <w:pStyle w:val="CodePACKT"/>
      </w:pPr>
    </w:p>
    <w:p w14:paraId="6ACC6F21" w14:textId="08D64F5D" w:rsidR="00663380" w:rsidRPr="00D30FAE" w:rsidRDefault="00663380" w:rsidP="00D30FAE">
      <w:pPr>
        <w:pStyle w:val="CodePACKT"/>
      </w:pPr>
      <w:commentRangeStart w:id="203"/>
      <w:r w:rsidRPr="00D30FAE">
        <w:t>$NEWURLSC  = 'C:\Foo\Google.url'</w:t>
      </w:r>
    </w:p>
    <w:p w14:paraId="3FD04677" w14:textId="77777777" w:rsidR="00663380" w:rsidRPr="00D30FAE" w:rsidRDefault="00663380" w:rsidP="00D30FAE">
      <w:pPr>
        <w:pStyle w:val="CodePACKT"/>
      </w:pPr>
      <w:r w:rsidRPr="00D30FAE">
        <w:t>$TARGETURL = 'https://google.com'</w:t>
      </w:r>
      <w:commentRangeEnd w:id="203"/>
      <w:r w:rsidR="006E546F">
        <w:rPr>
          <w:rStyle w:val="CommentReference"/>
          <w:rFonts w:ascii="Palatino" w:hAnsi="Palatino"/>
          <w:lang w:eastAsia="en-US"/>
        </w:rPr>
        <w:commentReference w:id="203"/>
      </w:r>
    </w:p>
    <w:p w14:paraId="342C1846" w14:textId="77777777" w:rsidR="00663380" w:rsidRPr="00D30FAE" w:rsidRDefault="00663380" w:rsidP="00D30FAE">
      <w:pPr>
        <w:pStyle w:val="CodePACKT"/>
      </w:pPr>
      <w:r w:rsidRPr="00D30FAE">
        <w:t>New-Item -Path $NEWURLSC | Out-Null</w:t>
      </w:r>
    </w:p>
    <w:p w14:paraId="1AAC157E" w14:textId="77777777" w:rsidR="00663380" w:rsidRPr="00D30FAE" w:rsidRDefault="00663380" w:rsidP="00D30FAE">
      <w:pPr>
        <w:pStyle w:val="CodePACKT"/>
      </w:pPr>
      <w:r w:rsidRPr="00D30FAE">
        <w:t>Set-Shortcut -FilePath $NEWURLSC -TargetPath $TARGETURL</w:t>
      </w:r>
    </w:p>
    <w:p w14:paraId="56C13101" w14:textId="77777777" w:rsidR="00663380" w:rsidRPr="00D30FAE" w:rsidRDefault="00663380" w:rsidP="00D30FAE">
      <w:pPr>
        <w:pStyle w:val="CodePACKT"/>
      </w:pPr>
    </w:p>
    <w:p w14:paraId="4C81CFF9" w14:textId="3C8E5C80" w:rsidR="00663380" w:rsidRPr="00663380" w:rsidRDefault="00663380" w:rsidP="00D30FAE">
      <w:pPr>
        <w:pStyle w:val="NumberedBulletPACKT"/>
        <w:rPr>
          <w:color w:val="000000"/>
          <w:lang w:val="en-GB" w:eastAsia="en-GB"/>
        </w:rPr>
      </w:pPr>
      <w:r w:rsidRPr="00663380">
        <w:rPr>
          <w:lang w:val="en-GB" w:eastAsia="en-GB"/>
        </w:rPr>
        <w:t>Using the URL Shortcut</w:t>
      </w:r>
    </w:p>
    <w:p w14:paraId="16EBB896" w14:textId="77777777" w:rsidR="00D30FAE" w:rsidRPr="00D30FAE" w:rsidRDefault="00D30FAE" w:rsidP="00D30FAE">
      <w:pPr>
        <w:pStyle w:val="CodePACKT"/>
      </w:pPr>
    </w:p>
    <w:p w14:paraId="2B1470C7" w14:textId="19421351" w:rsidR="00663380" w:rsidRPr="00D30FAE" w:rsidRDefault="00663380" w:rsidP="00D30FAE">
      <w:pPr>
        <w:pStyle w:val="CodePACKT"/>
      </w:pPr>
      <w:r w:rsidRPr="00D30FAE">
        <w:t>&amp; $NEWURLSC</w:t>
      </w:r>
    </w:p>
    <w:p w14:paraId="4A375CA8" w14:textId="77777777" w:rsidR="00663380" w:rsidRPr="00D30FAE" w:rsidRDefault="00663380" w:rsidP="00D30FAE">
      <w:pPr>
        <w:pStyle w:val="CodePACKT"/>
      </w:pPr>
    </w:p>
    <w:p w14:paraId="48EA751E" w14:textId="7A4CC86E" w:rsidR="00663380" w:rsidRPr="00663380" w:rsidRDefault="00663380" w:rsidP="00D30FAE">
      <w:pPr>
        <w:pStyle w:val="NumberedBulletPACKT"/>
        <w:rPr>
          <w:color w:val="000000"/>
          <w:lang w:val="en-GB" w:eastAsia="en-GB"/>
        </w:rPr>
      </w:pPr>
      <w:r w:rsidRPr="00663380">
        <w:rPr>
          <w:lang w:val="en-GB" w:eastAsia="en-GB"/>
        </w:rPr>
        <w:t>Creating a file shortcut</w:t>
      </w:r>
    </w:p>
    <w:p w14:paraId="1C7EA210" w14:textId="77777777" w:rsidR="00D30FAE" w:rsidRDefault="00D30FAE" w:rsidP="00D30FAE">
      <w:pPr>
        <w:pStyle w:val="CodePACKT"/>
      </w:pPr>
    </w:p>
    <w:p w14:paraId="659BE2CD" w14:textId="5A0F6ABC" w:rsidR="00663380" w:rsidRPr="00663380" w:rsidRDefault="00663380" w:rsidP="00D30FAE">
      <w:pPr>
        <w:pStyle w:val="CodePACKT"/>
      </w:pPr>
      <w:commentRangeStart w:id="204"/>
      <w:r w:rsidRPr="00663380">
        <w:t>$CMD  = Get-Command -Name notepad.exe</w:t>
      </w:r>
    </w:p>
    <w:p w14:paraId="2858C9AF" w14:textId="77777777" w:rsidR="00663380" w:rsidRPr="00663380" w:rsidRDefault="00663380" w:rsidP="00D30FAE">
      <w:pPr>
        <w:pStyle w:val="CodePACKT"/>
      </w:pPr>
      <w:r w:rsidRPr="00663380">
        <w:t>$NP   = $CMD.Source</w:t>
      </w:r>
    </w:p>
    <w:p w14:paraId="713E1809" w14:textId="77777777" w:rsidR="00663380" w:rsidRPr="00663380" w:rsidRDefault="00663380" w:rsidP="00D30FAE">
      <w:pPr>
        <w:pStyle w:val="CodePACKT"/>
      </w:pPr>
      <w:r w:rsidRPr="00663380">
        <w:t xml:space="preserve">$NPSC = </w:t>
      </w:r>
      <w:r w:rsidRPr="00663380">
        <w:rPr>
          <w:color w:val="A31515"/>
        </w:rPr>
        <w:t>'C:\Foo\NotePad.lnk'</w:t>
      </w:r>
      <w:commentRangeEnd w:id="204"/>
      <w:r w:rsidR="00CE6949">
        <w:rPr>
          <w:rStyle w:val="CommentReference"/>
          <w:rFonts w:ascii="Palatino" w:hAnsi="Palatino"/>
          <w:lang w:eastAsia="en-US"/>
        </w:rPr>
        <w:commentReference w:id="204"/>
      </w:r>
    </w:p>
    <w:p w14:paraId="762D0CD3" w14:textId="77777777" w:rsidR="00663380" w:rsidRPr="00663380" w:rsidRDefault="00663380" w:rsidP="00D30FAE">
      <w:pPr>
        <w:pStyle w:val="CodePACKT"/>
      </w:pPr>
      <w:r w:rsidRPr="00663380">
        <w:t>New-Item -Path $NPSC | Out-Null</w:t>
      </w:r>
    </w:p>
    <w:p w14:paraId="3951E8B9" w14:textId="77777777" w:rsidR="00663380" w:rsidRPr="00663380" w:rsidRDefault="00663380" w:rsidP="00D30FAE">
      <w:pPr>
        <w:pStyle w:val="CodePACKT"/>
      </w:pPr>
      <w:r w:rsidRPr="00663380">
        <w:t>Set-Shortcut -FilePath $NPSC -TargetPath $NP</w:t>
      </w:r>
    </w:p>
    <w:p w14:paraId="1659D49B" w14:textId="77777777" w:rsidR="00663380" w:rsidRPr="00663380" w:rsidRDefault="00663380" w:rsidP="00D30FAE">
      <w:pPr>
        <w:pStyle w:val="CodePACKT"/>
      </w:pPr>
    </w:p>
    <w:p w14:paraId="0F3DF828" w14:textId="5642E4A5" w:rsidR="00663380" w:rsidRPr="00663380" w:rsidRDefault="00663380" w:rsidP="00D30FAE">
      <w:pPr>
        <w:pStyle w:val="NumberedBulletPACKT"/>
        <w:rPr>
          <w:color w:val="000000"/>
          <w:lang w:val="en-GB" w:eastAsia="en-GB"/>
        </w:rPr>
      </w:pPr>
      <w:r w:rsidRPr="00663380">
        <w:rPr>
          <w:lang w:val="en-GB" w:eastAsia="en-GB"/>
        </w:rPr>
        <w:t>Using the shortcut</w:t>
      </w:r>
    </w:p>
    <w:p w14:paraId="4D5F75E3" w14:textId="77777777" w:rsidR="00D30FAE" w:rsidRPr="00D30FAE" w:rsidRDefault="00D30FAE" w:rsidP="00D30FAE">
      <w:pPr>
        <w:pStyle w:val="CodePACKT"/>
      </w:pPr>
    </w:p>
    <w:p w14:paraId="5765D2B3" w14:textId="05C40E26" w:rsidR="00663380" w:rsidRPr="00D30FAE" w:rsidRDefault="00663380" w:rsidP="00D30FAE">
      <w:pPr>
        <w:pStyle w:val="CodePACKT"/>
      </w:pPr>
      <w:r w:rsidRPr="00D30FAE">
        <w:t>&amp; $NPSC</w:t>
      </w:r>
    </w:p>
    <w:p w14:paraId="28A546F3" w14:textId="77777777" w:rsidR="00987230" w:rsidRDefault="00987230" w:rsidP="00987230">
      <w:pPr>
        <w:pStyle w:val="Heading2"/>
        <w:numPr>
          <w:ilvl w:val="1"/>
          <w:numId w:val="3"/>
        </w:numPr>
        <w:tabs>
          <w:tab w:val="left" w:pos="0"/>
        </w:tabs>
      </w:pPr>
      <w:r>
        <w:t>How it works...</w:t>
      </w:r>
    </w:p>
    <w:p w14:paraId="679FA228" w14:textId="75B1D3DE" w:rsidR="00987230" w:rsidRDefault="00987230" w:rsidP="00987230">
      <w:pPr>
        <w:pStyle w:val="NormalPACKT"/>
      </w:pPr>
      <w:r w:rsidRPr="004008BB">
        <w:t xml:space="preserve">In </w:t>
      </w:r>
      <w:r w:rsidRPr="008E6477">
        <w:rPr>
          <w:rStyle w:val="ItalicsPACKT"/>
        </w:rPr>
        <w:t>step 1</w:t>
      </w:r>
      <w:r>
        <w:t xml:space="preserve">, you </w:t>
      </w:r>
      <w:r w:rsidR="00D30FAE">
        <w:t>use the Find-Module cmdlet to discover any modules with the string “Shortcut” in tgeh module name. The output looks like this:</w:t>
      </w:r>
    </w:p>
    <w:p w14:paraId="721CB61D" w14:textId="7E19EF72" w:rsidR="00987230" w:rsidRDefault="00A055C9" w:rsidP="00987230">
      <w:pPr>
        <w:pStyle w:val="FigurePACKT"/>
      </w:pPr>
      <w:r>
        <w:rPr>
          <w:noProof/>
        </w:rPr>
        <w:drawing>
          <wp:inline distT="0" distB="0" distL="0" distR="0" wp14:anchorId="4403F355" wp14:editId="4DB96DCE">
            <wp:extent cx="5731510" cy="1000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00760"/>
                    </a:xfrm>
                    <a:prstGeom prst="rect">
                      <a:avLst/>
                    </a:prstGeom>
                  </pic:spPr>
                </pic:pic>
              </a:graphicData>
            </a:graphic>
          </wp:inline>
        </w:drawing>
      </w:r>
    </w:p>
    <w:p w14:paraId="776746DA" w14:textId="46844098" w:rsidR="00D30FAE" w:rsidRPr="00D81E1D" w:rsidRDefault="00D30FAE">
      <w:pPr>
        <w:pStyle w:val="FigureCaptionPACKT"/>
        <w:pPrChange w:id="205" w:author="Liam Draper" w:date="2022-07-04T23:07:00Z">
          <w:pPr>
            <w:pStyle w:val="FigurePACKT"/>
          </w:pPr>
        </w:pPrChange>
      </w:pPr>
      <w:r w:rsidRPr="00D81E1D">
        <w:t xml:space="preserve">Figure </w:t>
      </w:r>
      <w:r>
        <w:t>2.49</w:t>
      </w:r>
      <w:r w:rsidRPr="00D81E1D">
        <w:t xml:space="preserve">: </w:t>
      </w:r>
      <w:r>
        <w:t>Re-running the script</w:t>
      </w:r>
    </w:p>
    <w:p w14:paraId="50160AB6" w14:textId="7FB8283E" w:rsidR="00D30FAE" w:rsidRDefault="00D30FAE" w:rsidP="00D30FAE">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9</w:t>
      </w:r>
      <w:r w:rsidRPr="00DC31B8">
        <w:rPr>
          <w:rFonts w:ascii="Arial" w:hAnsi="Arial"/>
          <w:b/>
          <w:color w:val="FF0000"/>
          <w:sz w:val="28"/>
          <w:szCs w:val="28"/>
        </w:rPr>
        <w:t>.png</w:t>
      </w:r>
    </w:p>
    <w:p w14:paraId="194B9999" w14:textId="14BD2EA7" w:rsidR="00987230" w:rsidRDefault="00987230" w:rsidP="00987230">
      <w:pPr>
        <w:pStyle w:val="NumberedBulletPACKT"/>
        <w:numPr>
          <w:ilvl w:val="0"/>
          <w:numId w:val="0"/>
        </w:numPr>
        <w:ind w:left="-3"/>
      </w:pPr>
      <w:r>
        <w:t xml:space="preserve">In </w:t>
      </w:r>
      <w:r w:rsidR="00A055C9" w:rsidRPr="00A055C9">
        <w:rPr>
          <w:rStyle w:val="ItalicsPACKT"/>
        </w:rPr>
        <w:t>step 2</w:t>
      </w:r>
      <w:r w:rsidR="00A055C9">
        <w:t xml:space="preserve">, you install the </w:t>
      </w:r>
      <w:r w:rsidR="00A055C9" w:rsidRPr="00A055C9">
        <w:rPr>
          <w:rStyle w:val="CodeInTextPACKT"/>
        </w:rPr>
        <w:t>PSShortcut</w:t>
      </w:r>
      <w:r w:rsidR="00A055C9">
        <w:t xml:space="preserve"> module, producing no output. After you have the module installed, in </w:t>
      </w:r>
      <w:r w:rsidR="00A055C9" w:rsidRPr="00A055C9">
        <w:rPr>
          <w:rStyle w:val="ItalicsPACKT"/>
        </w:rPr>
        <w:t>step 3</w:t>
      </w:r>
      <w:r w:rsidR="00A055C9">
        <w:t>, you examine the module details, with output like this:</w:t>
      </w:r>
    </w:p>
    <w:p w14:paraId="15D8DBE7" w14:textId="6575A687" w:rsidR="00A055C9" w:rsidRDefault="00A055C9" w:rsidP="00086420">
      <w:pPr>
        <w:pStyle w:val="FigurePACKT"/>
      </w:pPr>
      <w:r>
        <w:rPr>
          <w:noProof/>
        </w:rPr>
        <w:drawing>
          <wp:inline distT="0" distB="0" distL="0" distR="0" wp14:anchorId="6D826C05" wp14:editId="32E39563">
            <wp:extent cx="4706113" cy="17044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6299" cy="1708130"/>
                    </a:xfrm>
                    <a:prstGeom prst="rect">
                      <a:avLst/>
                    </a:prstGeom>
                  </pic:spPr>
                </pic:pic>
              </a:graphicData>
            </a:graphic>
          </wp:inline>
        </w:drawing>
      </w:r>
    </w:p>
    <w:p w14:paraId="45800F58" w14:textId="324E54B4" w:rsidR="00A055C9" w:rsidRPr="00D81E1D" w:rsidRDefault="00A055C9">
      <w:pPr>
        <w:pStyle w:val="FigureCaptionPACKT"/>
        <w:pPrChange w:id="206" w:author="Liam Draper" w:date="2022-07-04T23:07:00Z">
          <w:pPr>
            <w:pStyle w:val="FigurePACKT"/>
          </w:pPr>
        </w:pPrChange>
      </w:pPr>
      <w:r w:rsidRPr="00D81E1D">
        <w:t xml:space="preserve">Figure </w:t>
      </w:r>
      <w:r>
        <w:t>2.50</w:t>
      </w:r>
      <w:r w:rsidRPr="00D81E1D">
        <w:t xml:space="preserve">: </w:t>
      </w:r>
      <w:r w:rsidR="00C34173">
        <w:t>Viewing module details</w:t>
      </w:r>
    </w:p>
    <w:p w14:paraId="5CD9722B" w14:textId="00CE04D1" w:rsidR="00A055C9" w:rsidRDefault="00A055C9" w:rsidP="00A055C9">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50</w:t>
      </w:r>
      <w:r w:rsidRPr="00DC31B8">
        <w:rPr>
          <w:rFonts w:ascii="Arial" w:hAnsi="Arial"/>
          <w:b/>
          <w:color w:val="FF0000"/>
          <w:sz w:val="28"/>
          <w:szCs w:val="28"/>
        </w:rPr>
        <w:t>.png</w:t>
      </w:r>
    </w:p>
    <w:p w14:paraId="75F1F00F" w14:textId="02144C98" w:rsidR="00C34173" w:rsidRDefault="00C34173" w:rsidP="00C34173">
      <w:pPr>
        <w:pStyle w:val="NumberedBulletPACKT"/>
        <w:numPr>
          <w:ilvl w:val="0"/>
          <w:numId w:val="0"/>
        </w:numPr>
        <w:ind w:left="-3"/>
      </w:pPr>
      <w:r>
        <w:t xml:space="preserve">In </w:t>
      </w:r>
      <w:r w:rsidRPr="00C34173">
        <w:rPr>
          <w:rStyle w:val="ItalicsPACKT"/>
        </w:rPr>
        <w:t>step 4</w:t>
      </w:r>
      <w:r>
        <w:t xml:space="preserve">, you use </w:t>
      </w:r>
      <w:r w:rsidRPr="00C34173">
        <w:rPr>
          <w:rStyle w:val="CodeInTextPACKT"/>
        </w:rPr>
        <w:t>Get-Command</w:t>
      </w:r>
      <w:r>
        <w:t xml:space="preserve"> to confirm the names of the commands in the module, with output like this:</w:t>
      </w:r>
    </w:p>
    <w:p w14:paraId="5FCB1678" w14:textId="2E0D2D97" w:rsidR="00C34173" w:rsidRDefault="00C34173" w:rsidP="00C34173">
      <w:pPr>
        <w:pStyle w:val="FigurePACKT"/>
      </w:pPr>
      <w:r>
        <w:rPr>
          <w:noProof/>
        </w:rPr>
        <w:drawing>
          <wp:inline distT="0" distB="0" distL="0" distR="0" wp14:anchorId="4A9AD844" wp14:editId="2804BFE6">
            <wp:extent cx="2642126" cy="866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2255" cy="869350"/>
                    </a:xfrm>
                    <a:prstGeom prst="rect">
                      <a:avLst/>
                    </a:prstGeom>
                  </pic:spPr>
                </pic:pic>
              </a:graphicData>
            </a:graphic>
          </wp:inline>
        </w:drawing>
      </w:r>
    </w:p>
    <w:p w14:paraId="71832EED" w14:textId="43909A02" w:rsidR="00C34173" w:rsidRPr="00D81E1D" w:rsidRDefault="00C34173">
      <w:pPr>
        <w:pStyle w:val="FigureCaptionPACKT"/>
        <w:pPrChange w:id="207" w:author="Liam Draper" w:date="2022-07-04T23:07:00Z">
          <w:pPr>
            <w:pStyle w:val="FigurePACKT"/>
          </w:pPr>
        </w:pPrChange>
      </w:pPr>
      <w:r w:rsidRPr="00D81E1D">
        <w:t xml:space="preserve">Figure </w:t>
      </w:r>
      <w:r>
        <w:t>2.51</w:t>
      </w:r>
      <w:r w:rsidRPr="00D81E1D">
        <w:t xml:space="preserve">: </w:t>
      </w:r>
      <w:r>
        <w:t>Using Get-Command to find the commands in the PSShortcut module</w:t>
      </w:r>
    </w:p>
    <w:p w14:paraId="50AC3CFF" w14:textId="62753BCA" w:rsidR="00C34173" w:rsidRDefault="00C34173" w:rsidP="00C34173">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51</w:t>
      </w:r>
      <w:r w:rsidRPr="00DC31B8">
        <w:rPr>
          <w:rFonts w:ascii="Arial" w:hAnsi="Arial"/>
          <w:b/>
          <w:color w:val="FF0000"/>
          <w:sz w:val="28"/>
          <w:szCs w:val="28"/>
        </w:rPr>
        <w:t>.png</w:t>
      </w:r>
    </w:p>
    <w:p w14:paraId="0FACC160" w14:textId="2BC3CBD0" w:rsidR="00C34173" w:rsidRDefault="00C34173" w:rsidP="00C34173">
      <w:pPr>
        <w:pStyle w:val="NumberedBulletPACKT"/>
        <w:numPr>
          <w:ilvl w:val="0"/>
          <w:numId w:val="0"/>
        </w:numPr>
        <w:ind w:left="-3"/>
      </w:pPr>
      <w:r>
        <w:t xml:space="preserve">As shown in </w:t>
      </w:r>
      <w:r w:rsidRPr="004270E1">
        <w:rPr>
          <w:rStyle w:val="ItalicsPACKT"/>
        </w:rPr>
        <w:t>step 5</w:t>
      </w:r>
      <w:r>
        <w:t>, you can search the entire host to discover all the shortcuts on the server, with results like this:</w:t>
      </w:r>
    </w:p>
    <w:p w14:paraId="116EB8B7" w14:textId="41A74033" w:rsidR="00C34173" w:rsidRDefault="004270E1" w:rsidP="004270E1">
      <w:pPr>
        <w:pStyle w:val="FigurePACKT"/>
      </w:pPr>
      <w:r>
        <w:rPr>
          <w:noProof/>
        </w:rPr>
        <w:drawing>
          <wp:inline distT="0" distB="0" distL="0" distR="0" wp14:anchorId="4856BCF1" wp14:editId="5291F22A">
            <wp:extent cx="3472606" cy="5428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10022" cy="548708"/>
                    </a:xfrm>
                    <a:prstGeom prst="rect">
                      <a:avLst/>
                    </a:prstGeom>
                  </pic:spPr>
                </pic:pic>
              </a:graphicData>
            </a:graphic>
          </wp:inline>
        </w:drawing>
      </w:r>
    </w:p>
    <w:p w14:paraId="7F83C2CD" w14:textId="33A386F7" w:rsidR="00C34173" w:rsidRPr="00D81E1D" w:rsidRDefault="00C34173">
      <w:pPr>
        <w:pStyle w:val="FigureCaptionPACKT"/>
        <w:pPrChange w:id="208" w:author="Liam Draper" w:date="2022-07-04T23:07:00Z">
          <w:pPr>
            <w:pStyle w:val="FigurePACKT"/>
          </w:pPr>
        </w:pPrChange>
      </w:pPr>
      <w:r w:rsidRPr="00D81E1D">
        <w:t xml:space="preserve">Figure </w:t>
      </w:r>
      <w:r>
        <w:t>2.52</w:t>
      </w:r>
      <w:r w:rsidRPr="00D81E1D">
        <w:t xml:space="preserve">: </w:t>
      </w:r>
      <w:r>
        <w:t>Finding sho</w:t>
      </w:r>
      <w:r w:rsidR="004270E1">
        <w:t>r</w:t>
      </w:r>
      <w:r>
        <w:t>tcuts on SRV1</w:t>
      </w:r>
    </w:p>
    <w:p w14:paraId="7CD538D1" w14:textId="296ED5D6" w:rsidR="00C34173" w:rsidRDefault="00C34173" w:rsidP="00C34173">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52</w:t>
      </w:r>
      <w:r w:rsidRPr="00DC31B8">
        <w:rPr>
          <w:rFonts w:ascii="Arial" w:hAnsi="Arial"/>
          <w:b/>
          <w:color w:val="FF0000"/>
          <w:sz w:val="28"/>
          <w:szCs w:val="28"/>
        </w:rPr>
        <w:t>.png</w:t>
      </w:r>
    </w:p>
    <w:p w14:paraId="5F4BF1AF" w14:textId="260DC614" w:rsidR="00C34173" w:rsidRDefault="004270E1" w:rsidP="00C34173">
      <w:pPr>
        <w:pStyle w:val="NumberedBulletPACKT"/>
        <w:numPr>
          <w:ilvl w:val="0"/>
          <w:numId w:val="0"/>
        </w:numPr>
        <w:ind w:left="-3"/>
      </w:pPr>
      <w:r>
        <w:t xml:space="preserve">In </w:t>
      </w:r>
      <w:r w:rsidRPr="004270E1">
        <w:rPr>
          <w:rStyle w:val="ItalicsPACKT"/>
        </w:rPr>
        <w:t>step 6</w:t>
      </w:r>
      <w:r>
        <w:t>, you discover the shortcut to PowerShell 7 (which you created in Chapter 1). The output is like this:</w:t>
      </w:r>
    </w:p>
    <w:p w14:paraId="7974B438" w14:textId="713B5C09" w:rsidR="004270E1" w:rsidRDefault="004270E1" w:rsidP="004270E1">
      <w:pPr>
        <w:pStyle w:val="FigurePACKT"/>
      </w:pPr>
      <w:r>
        <w:rPr>
          <w:noProof/>
        </w:rPr>
        <w:drawing>
          <wp:inline distT="0" distB="0" distL="0" distR="0" wp14:anchorId="0D46B118" wp14:editId="07143C22">
            <wp:extent cx="3495224" cy="59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9179" cy="597175"/>
                    </a:xfrm>
                    <a:prstGeom prst="rect">
                      <a:avLst/>
                    </a:prstGeom>
                  </pic:spPr>
                </pic:pic>
              </a:graphicData>
            </a:graphic>
          </wp:inline>
        </w:drawing>
      </w:r>
    </w:p>
    <w:p w14:paraId="77221125" w14:textId="13FE7ED3" w:rsidR="004270E1" w:rsidRPr="00D81E1D" w:rsidRDefault="004270E1">
      <w:pPr>
        <w:pStyle w:val="FigureCaptionPACKT"/>
        <w:pPrChange w:id="209" w:author="Liam Draper" w:date="2022-07-04T23:08:00Z">
          <w:pPr>
            <w:pStyle w:val="FigurePACKT"/>
          </w:pPr>
        </w:pPrChange>
      </w:pPr>
      <w:r w:rsidRPr="00D81E1D">
        <w:t xml:space="preserve">Figure </w:t>
      </w:r>
      <w:r>
        <w:t>2.53</w:t>
      </w:r>
      <w:r w:rsidRPr="00D81E1D">
        <w:t xml:space="preserve">: </w:t>
      </w:r>
      <w:r w:rsidRPr="006F50B5">
        <w:t>Discovering</w:t>
      </w:r>
      <w:r>
        <w:t xml:space="preserve"> shortcuts to PowerShell 7</w:t>
      </w:r>
    </w:p>
    <w:p w14:paraId="70F8BCD6" w14:textId="44F4613F" w:rsidR="004270E1" w:rsidRDefault="004270E1" w:rsidP="004270E1">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53</w:t>
      </w:r>
      <w:r w:rsidRPr="00DC31B8">
        <w:rPr>
          <w:rFonts w:ascii="Arial" w:hAnsi="Arial"/>
          <w:b/>
          <w:color w:val="FF0000"/>
          <w:sz w:val="28"/>
          <w:szCs w:val="28"/>
        </w:rPr>
        <w:t>.png</w:t>
      </w:r>
    </w:p>
    <w:p w14:paraId="54846BA2" w14:textId="3A70293E" w:rsidR="004270E1" w:rsidRDefault="004270E1" w:rsidP="00C34173">
      <w:pPr>
        <w:pStyle w:val="NumberedBulletPACKT"/>
        <w:numPr>
          <w:ilvl w:val="0"/>
          <w:numId w:val="0"/>
        </w:numPr>
        <w:ind w:left="-3"/>
      </w:pPr>
      <w:r>
        <w:t xml:space="preserve">In </w:t>
      </w:r>
      <w:r w:rsidRPr="004270E1">
        <w:rPr>
          <w:rStyle w:val="ItalicsPACKT"/>
        </w:rPr>
        <w:t>step 7</w:t>
      </w:r>
      <w:r>
        <w:t xml:space="preserve">, you use the </w:t>
      </w:r>
      <w:r w:rsidRPr="004270E1">
        <w:rPr>
          <w:rStyle w:val="CodeInTextPACKT"/>
        </w:rPr>
        <w:t>Get-Shortcut</w:t>
      </w:r>
      <w:r>
        <w:t xml:space="preserve"> command to find all the URL shortcuts, with output like this:</w:t>
      </w:r>
    </w:p>
    <w:p w14:paraId="7BEB05B0" w14:textId="1FE245C8" w:rsidR="004270E1" w:rsidRDefault="000C0250" w:rsidP="000C0250">
      <w:pPr>
        <w:pStyle w:val="FigurePACKT"/>
      </w:pPr>
      <w:r>
        <w:rPr>
          <w:noProof/>
        </w:rPr>
        <w:drawing>
          <wp:inline distT="0" distB="0" distL="0" distR="0" wp14:anchorId="469BCC0B" wp14:editId="655B1251">
            <wp:extent cx="2972946" cy="1332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7154" cy="1339069"/>
                    </a:xfrm>
                    <a:prstGeom prst="rect">
                      <a:avLst/>
                    </a:prstGeom>
                  </pic:spPr>
                </pic:pic>
              </a:graphicData>
            </a:graphic>
          </wp:inline>
        </w:drawing>
      </w:r>
    </w:p>
    <w:p w14:paraId="6CCC8E8F" w14:textId="57D5AB79" w:rsidR="004270E1" w:rsidRPr="00D81E1D" w:rsidRDefault="004270E1">
      <w:pPr>
        <w:pStyle w:val="FigureCaptionPACKT"/>
        <w:pPrChange w:id="210" w:author="Liam Draper" w:date="2022-07-04T23:09:00Z">
          <w:pPr>
            <w:pStyle w:val="FigurePACKT"/>
          </w:pPr>
        </w:pPrChange>
      </w:pPr>
      <w:r w:rsidRPr="00D81E1D">
        <w:t xml:space="preserve">Figure </w:t>
      </w:r>
      <w:r>
        <w:t>2.54</w:t>
      </w:r>
      <w:r w:rsidRPr="00D81E1D">
        <w:t xml:space="preserve">: </w:t>
      </w:r>
      <w:r>
        <w:t>Discovering URL shortcuts</w:t>
      </w:r>
    </w:p>
    <w:p w14:paraId="7E85FCF4" w14:textId="0D0E3A15" w:rsidR="004270E1" w:rsidRDefault="004270E1" w:rsidP="004270E1">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54</w:t>
      </w:r>
      <w:r w:rsidRPr="00DC31B8">
        <w:rPr>
          <w:rFonts w:ascii="Arial" w:hAnsi="Arial"/>
          <w:b/>
          <w:color w:val="FF0000"/>
          <w:sz w:val="28"/>
          <w:szCs w:val="28"/>
        </w:rPr>
        <w:t>.png</w:t>
      </w:r>
    </w:p>
    <w:p w14:paraId="59314B53" w14:textId="40036A83" w:rsidR="004270E1" w:rsidRDefault="000C0250" w:rsidP="00C34173">
      <w:pPr>
        <w:pStyle w:val="NumberedBulletPACKT"/>
        <w:numPr>
          <w:ilvl w:val="0"/>
          <w:numId w:val="0"/>
        </w:numPr>
        <w:ind w:left="-3"/>
      </w:pPr>
      <w:r>
        <w:t xml:space="preserve">In </w:t>
      </w:r>
      <w:r w:rsidRPr="000C0250">
        <w:rPr>
          <w:rStyle w:val="ItalicsPACKT"/>
        </w:rPr>
        <w:t>step 8</w:t>
      </w:r>
      <w:r>
        <w:t>, you view the contents of the shortcut, with output like this:</w:t>
      </w:r>
    </w:p>
    <w:p w14:paraId="5E1A0179" w14:textId="3CA7A935" w:rsidR="000C0250" w:rsidRDefault="000C0250" w:rsidP="000C0250">
      <w:pPr>
        <w:pStyle w:val="FigurePACKT"/>
      </w:pPr>
      <w:r>
        <w:rPr>
          <w:noProof/>
        </w:rPr>
        <w:drawing>
          <wp:inline distT="0" distB="0" distL="0" distR="0" wp14:anchorId="07132349" wp14:editId="37B53011">
            <wp:extent cx="2592166" cy="1023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5072" cy="1024623"/>
                    </a:xfrm>
                    <a:prstGeom prst="rect">
                      <a:avLst/>
                    </a:prstGeom>
                  </pic:spPr>
                </pic:pic>
              </a:graphicData>
            </a:graphic>
          </wp:inline>
        </w:drawing>
      </w:r>
    </w:p>
    <w:p w14:paraId="42CCB055" w14:textId="77500412" w:rsidR="000C0250" w:rsidRPr="00D81E1D" w:rsidRDefault="000C0250">
      <w:pPr>
        <w:pStyle w:val="FigureCaptionPACKT"/>
        <w:pPrChange w:id="211" w:author="Liam Draper" w:date="2022-07-04T23:09:00Z">
          <w:pPr>
            <w:pStyle w:val="FigurePACKT"/>
          </w:pPr>
        </w:pPrChange>
      </w:pPr>
      <w:r w:rsidRPr="00D81E1D">
        <w:t xml:space="preserve">Figure </w:t>
      </w:r>
      <w:r>
        <w:t>2.55</w:t>
      </w:r>
      <w:r w:rsidRPr="00D81E1D">
        <w:t xml:space="preserve">: </w:t>
      </w:r>
      <w:r>
        <w:t>Viewing the contents of a URL shortcut</w:t>
      </w:r>
    </w:p>
    <w:p w14:paraId="41957A45" w14:textId="4486A04E" w:rsidR="000C0250" w:rsidRDefault="000C0250" w:rsidP="000C0250">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55</w:t>
      </w:r>
      <w:r w:rsidRPr="00DC31B8">
        <w:rPr>
          <w:rFonts w:ascii="Arial" w:hAnsi="Arial"/>
          <w:b/>
          <w:color w:val="FF0000"/>
          <w:sz w:val="28"/>
          <w:szCs w:val="28"/>
        </w:rPr>
        <w:t>.png</w:t>
      </w:r>
    </w:p>
    <w:p w14:paraId="05DE78CB" w14:textId="5294E471" w:rsidR="000C0250" w:rsidRDefault="000C0250" w:rsidP="00C34173">
      <w:pPr>
        <w:pStyle w:val="NumberedBulletPACKT"/>
        <w:numPr>
          <w:ilvl w:val="0"/>
          <w:numId w:val="0"/>
        </w:numPr>
        <w:ind w:left="-3"/>
      </w:pPr>
      <w:r>
        <w:t xml:space="preserve">In </w:t>
      </w:r>
      <w:r w:rsidRPr="0076301B">
        <w:rPr>
          <w:rStyle w:val="ItalicsPACKT"/>
        </w:rPr>
        <w:t>step 9</w:t>
      </w:r>
      <w:r>
        <w:t xml:space="preserve">, you create a new URL shortcut, which generates no console output. In </w:t>
      </w:r>
      <w:r w:rsidRPr="0076301B">
        <w:rPr>
          <w:rStyle w:val="ItalicsPACKT"/>
        </w:rPr>
        <w:t>step 10</w:t>
      </w:r>
      <w:r>
        <w:t>, you use the URL shortcut. This step produces no condole output, but you do see the Edge browser popping up, like this:</w:t>
      </w:r>
    </w:p>
    <w:p w14:paraId="350CA9DA" w14:textId="0997DC42" w:rsidR="000C0250" w:rsidRDefault="0076301B" w:rsidP="0076301B">
      <w:pPr>
        <w:pStyle w:val="FigurePACKT"/>
      </w:pPr>
      <w:r>
        <w:rPr>
          <w:noProof/>
        </w:rPr>
        <w:drawing>
          <wp:inline distT="0" distB="0" distL="0" distR="0" wp14:anchorId="21E98B66" wp14:editId="22FBCE8C">
            <wp:extent cx="3391916" cy="28199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10450" cy="2835367"/>
                    </a:xfrm>
                    <a:prstGeom prst="rect">
                      <a:avLst/>
                    </a:prstGeom>
                  </pic:spPr>
                </pic:pic>
              </a:graphicData>
            </a:graphic>
          </wp:inline>
        </w:drawing>
      </w:r>
    </w:p>
    <w:p w14:paraId="6BF1ABAC" w14:textId="70EE7F6E" w:rsidR="000C0250" w:rsidRPr="00D81E1D" w:rsidRDefault="000C0250">
      <w:pPr>
        <w:pStyle w:val="FigureCaptionPACKT"/>
        <w:pPrChange w:id="212" w:author="Liam Draper" w:date="2022-07-04T23:09:00Z">
          <w:pPr>
            <w:pStyle w:val="FigurePACKT"/>
          </w:pPr>
        </w:pPrChange>
      </w:pPr>
      <w:r w:rsidRPr="00D81E1D">
        <w:t xml:space="preserve">Figure </w:t>
      </w:r>
      <w:r>
        <w:t>2.5</w:t>
      </w:r>
      <w:r w:rsidR="00BB0E20">
        <w:t>7</w:t>
      </w:r>
      <w:r w:rsidRPr="00D81E1D">
        <w:t xml:space="preserve">: </w:t>
      </w:r>
      <w:r w:rsidR="0076301B">
        <w:t>Using a shortcut to Google</w:t>
      </w:r>
    </w:p>
    <w:p w14:paraId="3153DAE6" w14:textId="0238E3E6" w:rsidR="000C0250" w:rsidRDefault="000C0250" w:rsidP="000C0250">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w:t>
      </w:r>
      <w:r w:rsidR="00392D4E">
        <w:rPr>
          <w:rFonts w:ascii="Arial" w:hAnsi="Arial"/>
          <w:b/>
          <w:color w:val="FF0000"/>
          <w:sz w:val="28"/>
          <w:szCs w:val="28"/>
        </w:rPr>
        <w:t>6</w:t>
      </w:r>
      <w:r w:rsidRPr="00DC31B8">
        <w:rPr>
          <w:rFonts w:ascii="Arial" w:hAnsi="Arial"/>
          <w:b/>
          <w:color w:val="FF0000"/>
          <w:sz w:val="28"/>
          <w:szCs w:val="28"/>
        </w:rPr>
        <w:t>.png</w:t>
      </w:r>
    </w:p>
    <w:p w14:paraId="3FC31472" w14:textId="10B0B0D6" w:rsidR="00C34173" w:rsidRDefault="0076301B" w:rsidP="00C34173">
      <w:pPr>
        <w:pStyle w:val="NumberedBulletPACKT"/>
        <w:numPr>
          <w:ilvl w:val="0"/>
          <w:numId w:val="0"/>
        </w:numPr>
        <w:ind w:left="-3"/>
      </w:pPr>
      <w:r>
        <w:t xml:space="preserve">In </w:t>
      </w:r>
      <w:r w:rsidRPr="0076301B">
        <w:rPr>
          <w:rStyle w:val="ItalicsPACKT"/>
        </w:rPr>
        <w:t>step 11</w:t>
      </w:r>
      <w:r>
        <w:t xml:space="preserve">, you create a new file-based URL (pointing to </w:t>
      </w:r>
      <w:r w:rsidRPr="0076301B">
        <w:rPr>
          <w:rStyle w:val="CodeInTextPACKT"/>
        </w:rPr>
        <w:t>notepad.exe</w:t>
      </w:r>
      <w:r>
        <w:t xml:space="preserve">, which generates no output. Then in </w:t>
      </w:r>
      <w:r w:rsidRPr="0076301B">
        <w:rPr>
          <w:rStyle w:val="ItalicsPACKT"/>
        </w:rPr>
        <w:t>step 12</w:t>
      </w:r>
      <w:r>
        <w:t>, you use the shortcut. This step produces no output, but you should see Notepad pop up, like this:</w:t>
      </w:r>
    </w:p>
    <w:p w14:paraId="657CCB05" w14:textId="7B09D437" w:rsidR="0084472B" w:rsidRDefault="0084472B" w:rsidP="0084472B">
      <w:pPr>
        <w:pStyle w:val="FigurePACKT"/>
      </w:pPr>
      <w:r>
        <w:rPr>
          <w:noProof/>
        </w:rPr>
        <w:drawing>
          <wp:inline distT="0" distB="0" distL="0" distR="0" wp14:anchorId="431F2E1A" wp14:editId="38247E18">
            <wp:extent cx="2829744" cy="1612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3795" cy="1614378"/>
                    </a:xfrm>
                    <a:prstGeom prst="rect">
                      <a:avLst/>
                    </a:prstGeom>
                  </pic:spPr>
                </pic:pic>
              </a:graphicData>
            </a:graphic>
          </wp:inline>
        </w:drawing>
      </w:r>
    </w:p>
    <w:p w14:paraId="6FA4B76C" w14:textId="184F4D83" w:rsidR="0076301B" w:rsidRPr="00D81E1D" w:rsidRDefault="0076301B">
      <w:pPr>
        <w:pStyle w:val="FigureCaptionPACKT"/>
        <w:pPrChange w:id="213" w:author="Liam Draper" w:date="2022-07-04T23:09:00Z">
          <w:pPr>
            <w:pStyle w:val="FigurePACKT"/>
          </w:pPr>
        </w:pPrChange>
      </w:pPr>
      <w:r w:rsidRPr="00D81E1D">
        <w:t xml:space="preserve">Figure </w:t>
      </w:r>
      <w:r>
        <w:t>2.5</w:t>
      </w:r>
      <w:r w:rsidR="00392D4E">
        <w:t>7</w:t>
      </w:r>
      <w:r w:rsidRPr="00D81E1D">
        <w:t xml:space="preserve">: </w:t>
      </w:r>
      <w:r>
        <w:t>Using the shortcut to Notepad</w:t>
      </w:r>
    </w:p>
    <w:p w14:paraId="1D1DB049" w14:textId="1B4D8450" w:rsidR="0076301B" w:rsidRDefault="0076301B" w:rsidP="0076301B">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w:t>
      </w:r>
      <w:r w:rsidR="00392D4E">
        <w:rPr>
          <w:rFonts w:ascii="Arial" w:hAnsi="Arial"/>
          <w:b/>
          <w:color w:val="FF0000"/>
          <w:sz w:val="28"/>
          <w:szCs w:val="28"/>
        </w:rPr>
        <w:t>7</w:t>
      </w:r>
      <w:r w:rsidRPr="00DC31B8">
        <w:rPr>
          <w:rFonts w:ascii="Arial" w:hAnsi="Arial"/>
          <w:b/>
          <w:color w:val="FF0000"/>
          <w:sz w:val="28"/>
          <w:szCs w:val="28"/>
        </w:rPr>
        <w:t>.png</w:t>
      </w:r>
    </w:p>
    <w:p w14:paraId="5FAE49B5" w14:textId="77777777" w:rsidR="0076301B" w:rsidRDefault="0076301B" w:rsidP="00C34173">
      <w:pPr>
        <w:pStyle w:val="NumberedBulletPACKT"/>
        <w:numPr>
          <w:ilvl w:val="0"/>
          <w:numId w:val="0"/>
        </w:numPr>
        <w:ind w:left="-3"/>
      </w:pPr>
    </w:p>
    <w:p w14:paraId="1475EC47" w14:textId="77777777" w:rsidR="00987230" w:rsidRDefault="00987230" w:rsidP="00987230">
      <w:pPr>
        <w:pStyle w:val="Heading2"/>
      </w:pPr>
      <w:r>
        <w:t>There's more...</w:t>
      </w:r>
    </w:p>
    <w:p w14:paraId="406CA3CA" w14:textId="77777777" w:rsidR="0084472B" w:rsidRPr="0084472B" w:rsidRDefault="0084472B" w:rsidP="0084472B">
      <w:pPr>
        <w:pStyle w:val="NormalPACKT"/>
        <w:rPr>
          <w:lang w:val="en-GB"/>
        </w:rPr>
      </w:pPr>
      <w:r w:rsidRPr="0084472B">
        <w:rPr>
          <w:lang w:val="en-GB"/>
        </w:rPr>
        <w:t xml:space="preserve">In </w:t>
      </w:r>
      <w:r w:rsidRPr="0084472B">
        <w:rPr>
          <w:rStyle w:val="ItalicsPACKT"/>
        </w:rPr>
        <w:t>step 7</w:t>
      </w:r>
      <w:r w:rsidRPr="0084472B">
        <w:rPr>
          <w:lang w:val="en-GB"/>
        </w:rPr>
        <w:t>, you find URL shortcuts and as you can see, there is just one, to Bing. The Windows installer created this when it installed Windows Server on this host.</w:t>
      </w:r>
    </w:p>
    <w:p w14:paraId="440E5C22" w14:textId="386D06D7" w:rsidR="0084472B" w:rsidRPr="0084472B" w:rsidRDefault="0084472B" w:rsidP="0084472B">
      <w:pPr>
        <w:pStyle w:val="NormalPACKT"/>
        <w:rPr>
          <w:lang w:val="en-GB"/>
        </w:rPr>
      </w:pPr>
      <w:r w:rsidRPr="0084472B">
        <w:rPr>
          <w:lang w:val="en-GB"/>
        </w:rPr>
        <w:t xml:space="preserve">In </w:t>
      </w:r>
      <w:r w:rsidRPr="0084472B">
        <w:rPr>
          <w:rStyle w:val="ItalicsPACKT"/>
        </w:rPr>
        <w:t>step 8</w:t>
      </w:r>
      <w:r w:rsidRPr="0084472B">
        <w:rPr>
          <w:lang w:val="en-GB"/>
        </w:rPr>
        <w:t xml:space="preserve">, you examine the contents of a URL shortcut. Unlike link shortcut files, which have a binary format and are not fully readable, URL shortcuts are text files. For an unofficial guide to the format of these files see </w:t>
      </w:r>
      <w:r w:rsidRPr="0084472B">
        <w:rPr>
          <w:rStyle w:val="URLPACKTChar"/>
        </w:rPr>
        <w:t>http://www.lyberty.com/encyc/articles/tech/dot_url_format_-_an_unofficial_guide.html</w:t>
      </w:r>
      <w:r w:rsidRPr="0084472B">
        <w:t>.</w:t>
      </w:r>
    </w:p>
    <w:p w14:paraId="094CC4D6" w14:textId="77777777" w:rsidR="00987230" w:rsidRDefault="00987230" w:rsidP="00987230">
      <w:pPr>
        <w:pStyle w:val="Heading1"/>
        <w:tabs>
          <w:tab w:val="left" w:pos="0"/>
        </w:tabs>
      </w:pPr>
      <w:r>
        <w:t>Working with Archive files</w:t>
      </w:r>
    </w:p>
    <w:p w14:paraId="23DEECAB" w14:textId="24977F32" w:rsidR="009C0BFC" w:rsidRPr="009C0BFC" w:rsidRDefault="009C0BFC" w:rsidP="009C0BFC">
      <w:pPr>
        <w:pStyle w:val="NormalPACKT"/>
        <w:rPr>
          <w:lang w:val="en-GB"/>
        </w:rPr>
      </w:pPr>
      <w:r w:rsidRPr="009C0BFC">
        <w:rPr>
          <w:lang w:val="en-GB"/>
        </w:rPr>
        <w:t xml:space="preserve">Since the beginning of the PC era, users have employed a variety of file compression mechanisms. An early method used the ZIP file format, initially implemented by PKWare’s PKZip program quickly became a near-standard for data transfer. </w:t>
      </w:r>
      <w:r>
        <w:rPr>
          <w:lang w:val="en-GB"/>
        </w:rPr>
        <w:t>A</w:t>
      </w:r>
      <w:r w:rsidRPr="009C0BFC">
        <w:rPr>
          <w:lang w:val="en-GB"/>
        </w:rPr>
        <w:t xml:space="preserve"> </w:t>
      </w:r>
      <w:r>
        <w:rPr>
          <w:lang w:val="en-GB"/>
        </w:rPr>
        <w:t xml:space="preserve">later </w:t>
      </w:r>
      <w:r w:rsidRPr="009C0BFC">
        <w:rPr>
          <w:lang w:val="en-GB"/>
        </w:rPr>
        <w:t>Windows version, WinZip, became popular</w:t>
      </w:r>
      <w:r>
        <w:rPr>
          <w:lang w:val="en-GB"/>
        </w:rPr>
        <w:t xml:space="preserve">. With </w:t>
      </w:r>
      <w:r w:rsidRPr="009C0BFC">
        <w:rPr>
          <w:lang w:val="en-GB"/>
        </w:rPr>
        <w:t xml:space="preserve">Windows 98, Microsoft provided built-in support for .ZIP archive files. Today, Windows supports ZIP files up to 2GB in total size. You can file more information about the ZIP file format at </w:t>
      </w:r>
      <w:r w:rsidRPr="009C0BFC">
        <w:rPr>
          <w:rStyle w:val="URLPACKTChar"/>
          <w:lang w:val="en-GB"/>
        </w:rPr>
        <w:t>https://en.wikipedia.org/wiki/Zip_(file_format</w:t>
      </w:r>
      <w:r w:rsidRPr="009C0BFC">
        <w:rPr>
          <w:lang w:val="en-GB"/>
        </w:rPr>
        <w:t>).</w:t>
      </w:r>
    </w:p>
    <w:p w14:paraId="3A2A1B83" w14:textId="77777777" w:rsidR="009C0BFC" w:rsidRPr="009C0BFC" w:rsidRDefault="009C0BFC" w:rsidP="009C0BFC">
      <w:pPr>
        <w:pStyle w:val="NormalPACKT"/>
        <w:rPr>
          <w:lang w:val="en-GB"/>
        </w:rPr>
      </w:pPr>
      <w:r w:rsidRPr="009C0BFC">
        <w:rPr>
          <w:lang w:val="en-GB"/>
        </w:rPr>
        <w:t xml:space="preserve">Numerous developers have, over the years, have provided alternative compression schemes and associated utilities, including WinRAR and 7-ZIP. WinZip and WinRAR are both excellent programs, but are commercial programs. 7-Zip is a freeware tool that is also popular. All three offer their own compression mechanisms (with associated file extension) and support the others as well. </w:t>
      </w:r>
    </w:p>
    <w:p w14:paraId="7C6E3DB0" w14:textId="77777777" w:rsidR="009C0BFC" w:rsidRPr="009C0BFC" w:rsidRDefault="009C0BFC" w:rsidP="009C0BFC">
      <w:pPr>
        <w:pStyle w:val="NormalPACKT"/>
        <w:rPr>
          <w:lang w:val="en-GB"/>
        </w:rPr>
      </w:pPr>
      <w:r w:rsidRPr="009C0BFC">
        <w:rPr>
          <w:lang w:val="en-GB"/>
        </w:rPr>
        <w:t xml:space="preserve">For details on WinZip see </w:t>
      </w:r>
      <w:r w:rsidRPr="009C0BFC">
        <w:rPr>
          <w:rStyle w:val="URLPACKTChar"/>
          <w:lang w:val="en-GB"/>
        </w:rPr>
        <w:t>https://www.winzip.com/win/en</w:t>
      </w:r>
      <w:r w:rsidRPr="009C0BFC">
        <w:rPr>
          <w:lang w:val="en-GB"/>
        </w:rPr>
        <w:t xml:space="preserve">, for information on WinRAR see </w:t>
      </w:r>
      <w:r w:rsidRPr="009C0BFC">
        <w:rPr>
          <w:rStyle w:val="URLPACKTChar"/>
          <w:lang w:val="en-GB"/>
        </w:rPr>
        <w:t>https://www.win-rar.com</w:t>
      </w:r>
      <w:r w:rsidRPr="009C0BFC">
        <w:rPr>
          <w:lang w:val="en-GB"/>
        </w:rPr>
        <w:t xml:space="preserve">, and for more on 7Zip see </w:t>
      </w:r>
      <w:r w:rsidRPr="009C0BFC">
        <w:rPr>
          <w:rStyle w:val="URLPACKTChar"/>
          <w:lang w:val="en-GB"/>
        </w:rPr>
        <w:t>https://www.7-zip.org</w:t>
      </w:r>
      <w:r w:rsidRPr="009C0BFC">
        <w:rPr>
          <w:lang w:val="en-GB"/>
        </w:rPr>
        <w:t>. Each of the compression utilities offered by these groups also supports compression mechanisms from other environments such as TAR.</w:t>
      </w:r>
    </w:p>
    <w:p w14:paraId="6128031B" w14:textId="52339F93" w:rsidR="00987230" w:rsidRDefault="009C0BFC" w:rsidP="009C0BFC">
      <w:pPr>
        <w:pStyle w:val="NormalPACKT"/>
        <w:rPr>
          <w:lang w:val="en-GB"/>
        </w:rPr>
      </w:pPr>
      <w:r w:rsidRPr="009C0BFC">
        <w:rPr>
          <w:lang w:val="en-GB"/>
        </w:rPr>
        <w:t xml:space="preserve">In this recipe, you look at PowerShell 7’s built-in commands to manage archive files. The commands work only with .ZIP files. You can find a PowerShell module for 7Zip at </w:t>
      </w:r>
      <w:r w:rsidRPr="00641BF0">
        <w:rPr>
          <w:rStyle w:val="URLPACKTChar"/>
          <w:rPrChange w:id="214" w:author="Liam Draper" w:date="2022-07-05T09:32:00Z">
            <w:rPr>
              <w:rStyle w:val="CodeInTextPACKT"/>
              <w:lang w:val="en-GB"/>
            </w:rPr>
          </w:rPrChange>
        </w:rPr>
        <w:t>https://github.com/thoemmi/7Zip4Powershell</w:t>
      </w:r>
      <w:r w:rsidRPr="009C0BFC">
        <w:rPr>
          <w:lang w:val="en-GB"/>
        </w:rPr>
        <w:t xml:space="preserve"> although the module is.is old and has not been updated in </w:t>
      </w:r>
      <w:r>
        <w:rPr>
          <w:lang w:val="en-GB"/>
        </w:rPr>
        <w:t>many years.</w:t>
      </w:r>
      <w:r w:rsidRPr="009C0BFC">
        <w:rPr>
          <w:lang w:val="en-GB"/>
        </w:rPr>
        <w:t xml:space="preserve">  </w:t>
      </w:r>
    </w:p>
    <w:p w14:paraId="570C19F2" w14:textId="77777777" w:rsidR="00987230" w:rsidRDefault="00987230" w:rsidP="00987230">
      <w:pPr>
        <w:pStyle w:val="Heading2"/>
        <w:tabs>
          <w:tab w:val="left" w:pos="0"/>
        </w:tabs>
      </w:pPr>
      <w:r>
        <w:t>Getting ready</w:t>
      </w:r>
    </w:p>
    <w:p w14:paraId="064C2B6A"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332A3476" w14:textId="77777777" w:rsidR="00987230" w:rsidRDefault="00987230" w:rsidP="00987230">
      <w:pPr>
        <w:pStyle w:val="Heading2"/>
        <w:tabs>
          <w:tab w:val="left" w:pos="0"/>
        </w:tabs>
      </w:pPr>
      <w:r>
        <w:t>How to do it...</w:t>
      </w:r>
    </w:p>
    <w:p w14:paraId="469551C2" w14:textId="334492E0" w:rsidR="00640420" w:rsidRPr="00640420" w:rsidRDefault="00640420" w:rsidP="00640420">
      <w:pPr>
        <w:pStyle w:val="NumberedBulletPACKT"/>
        <w:numPr>
          <w:ilvl w:val="0"/>
          <w:numId w:val="61"/>
        </w:numPr>
        <w:rPr>
          <w:color w:val="000000"/>
          <w:lang w:val="en-GB" w:eastAsia="en-GB"/>
        </w:rPr>
      </w:pPr>
      <w:r w:rsidRPr="00640420">
        <w:rPr>
          <w:lang w:val="en-GB" w:eastAsia="en-GB"/>
        </w:rPr>
        <w:t>Getting archive module</w:t>
      </w:r>
    </w:p>
    <w:p w14:paraId="779C4917" w14:textId="77777777" w:rsidR="00934A62" w:rsidRPr="00934A62" w:rsidRDefault="00934A62" w:rsidP="00934A62">
      <w:pPr>
        <w:pStyle w:val="CodePACKT"/>
      </w:pPr>
    </w:p>
    <w:p w14:paraId="696E4F59" w14:textId="4D635AB9" w:rsidR="00640420" w:rsidRPr="00934A62" w:rsidRDefault="00640420" w:rsidP="00934A62">
      <w:pPr>
        <w:pStyle w:val="CodePACKT"/>
      </w:pPr>
      <w:r w:rsidRPr="00934A62">
        <w:t>Get-Module -Name Microsoft.Powershell.Archive -ListAvailable</w:t>
      </w:r>
    </w:p>
    <w:p w14:paraId="47E6FB4C" w14:textId="77777777" w:rsidR="00640420" w:rsidRPr="00934A62" w:rsidRDefault="00640420" w:rsidP="00934A62">
      <w:pPr>
        <w:pStyle w:val="CodePACKT"/>
      </w:pPr>
    </w:p>
    <w:p w14:paraId="03437704" w14:textId="0F45952F" w:rsidR="00640420" w:rsidRPr="00640420" w:rsidRDefault="00640420" w:rsidP="002A2278">
      <w:pPr>
        <w:pStyle w:val="NumberedBulletPACKT"/>
        <w:rPr>
          <w:color w:val="000000"/>
          <w:lang w:val="en-GB" w:eastAsia="en-GB"/>
        </w:rPr>
      </w:pPr>
      <w:r w:rsidRPr="00640420">
        <w:rPr>
          <w:lang w:val="en-GB" w:eastAsia="en-GB"/>
        </w:rPr>
        <w:t>Discovering commands in archive module</w:t>
      </w:r>
    </w:p>
    <w:p w14:paraId="018B8A56" w14:textId="77777777" w:rsidR="00934A62" w:rsidRPr="00934A62" w:rsidRDefault="00934A62" w:rsidP="00934A62">
      <w:pPr>
        <w:pStyle w:val="CodePACKT"/>
      </w:pPr>
    </w:p>
    <w:p w14:paraId="4E399737" w14:textId="0ECDA04E" w:rsidR="00640420" w:rsidRPr="00934A62" w:rsidRDefault="00640420" w:rsidP="00934A62">
      <w:pPr>
        <w:pStyle w:val="CodePACKT"/>
      </w:pPr>
      <w:r w:rsidRPr="00934A62">
        <w:t>Get-Command -Module Microsoft.PowerShell.Archive</w:t>
      </w:r>
    </w:p>
    <w:p w14:paraId="126AECC1" w14:textId="77777777" w:rsidR="00640420" w:rsidRPr="00934A62" w:rsidRDefault="00640420" w:rsidP="00934A62">
      <w:pPr>
        <w:pStyle w:val="CodePACKT"/>
      </w:pPr>
    </w:p>
    <w:p w14:paraId="2B097571" w14:textId="6B98C4FF" w:rsidR="00640420" w:rsidRPr="00640420" w:rsidRDefault="00640420" w:rsidP="002A2278">
      <w:pPr>
        <w:pStyle w:val="NumberedBulletPACKT"/>
        <w:rPr>
          <w:color w:val="000000"/>
          <w:lang w:val="en-GB" w:eastAsia="en-GB"/>
        </w:rPr>
      </w:pPr>
      <w:r w:rsidRPr="00640420">
        <w:rPr>
          <w:lang w:val="en-GB" w:eastAsia="en-GB"/>
        </w:rPr>
        <w:t>Making a new folder</w:t>
      </w:r>
    </w:p>
    <w:p w14:paraId="17459562" w14:textId="77777777" w:rsidR="002A2278" w:rsidRPr="00934A62" w:rsidRDefault="002A2278" w:rsidP="00934A62">
      <w:pPr>
        <w:pStyle w:val="CodePACKT"/>
      </w:pPr>
    </w:p>
    <w:p w14:paraId="24EB34E9" w14:textId="15707BAF" w:rsidR="00640420" w:rsidRPr="00934A62" w:rsidRDefault="00640420" w:rsidP="00934A62">
      <w:pPr>
        <w:pStyle w:val="CodePACKT"/>
      </w:pPr>
      <w:commentRangeStart w:id="215"/>
      <w:r w:rsidRPr="00934A62">
        <w:t xml:space="preserve">$NIHT </w:t>
      </w:r>
      <w:commentRangeEnd w:id="215"/>
      <w:r w:rsidR="008B79DB">
        <w:rPr>
          <w:rStyle w:val="CommentReference"/>
          <w:rFonts w:ascii="Palatino" w:hAnsi="Palatino"/>
          <w:lang w:eastAsia="en-US"/>
        </w:rPr>
        <w:commentReference w:id="215"/>
      </w:r>
      <w:r w:rsidRPr="00934A62">
        <w:t>= @{</w:t>
      </w:r>
    </w:p>
    <w:p w14:paraId="6E59A5B5" w14:textId="77777777" w:rsidR="00640420" w:rsidRPr="00934A62" w:rsidRDefault="00640420" w:rsidP="00934A62">
      <w:pPr>
        <w:pStyle w:val="CodePACKT"/>
      </w:pPr>
      <w:r w:rsidRPr="00934A62">
        <w:t>  Name        = 'Archive'</w:t>
      </w:r>
    </w:p>
    <w:p w14:paraId="00371382" w14:textId="77777777" w:rsidR="00640420" w:rsidRPr="00934A62" w:rsidRDefault="00640420" w:rsidP="00934A62">
      <w:pPr>
        <w:pStyle w:val="CodePACKT"/>
      </w:pPr>
      <w:r w:rsidRPr="00934A62">
        <w:t>  Path        = 'C:\Foo'</w:t>
      </w:r>
    </w:p>
    <w:p w14:paraId="5BF4145A" w14:textId="77777777" w:rsidR="00640420" w:rsidRPr="00934A62" w:rsidRDefault="00640420" w:rsidP="00934A62">
      <w:pPr>
        <w:pStyle w:val="CodePACKT"/>
      </w:pPr>
      <w:r w:rsidRPr="00934A62">
        <w:t>  ItemType    = 'Directory'</w:t>
      </w:r>
    </w:p>
    <w:p w14:paraId="3DBDAE64" w14:textId="77777777" w:rsidR="00640420" w:rsidRPr="00934A62" w:rsidRDefault="00640420" w:rsidP="00934A62">
      <w:pPr>
        <w:pStyle w:val="CodePACKT"/>
      </w:pPr>
      <w:r w:rsidRPr="00934A62">
        <w:t>  ErrorAction = 'SilentlyContinue'</w:t>
      </w:r>
    </w:p>
    <w:p w14:paraId="30D8178F" w14:textId="77777777" w:rsidR="00640420" w:rsidRPr="00934A62" w:rsidRDefault="00640420" w:rsidP="00934A62">
      <w:pPr>
        <w:pStyle w:val="CodePACKT"/>
      </w:pPr>
      <w:r w:rsidRPr="00934A62">
        <w:t>}</w:t>
      </w:r>
    </w:p>
    <w:p w14:paraId="6D0C8BA2" w14:textId="77777777" w:rsidR="00640420" w:rsidRPr="00934A62" w:rsidRDefault="00640420" w:rsidP="00934A62">
      <w:pPr>
        <w:pStyle w:val="CodePACKT"/>
      </w:pPr>
      <w:r w:rsidRPr="00934A62">
        <w:t>New-Item @NIHT | Out-Null</w:t>
      </w:r>
    </w:p>
    <w:p w14:paraId="1555B905" w14:textId="77777777" w:rsidR="00640420" w:rsidRPr="002A2278" w:rsidRDefault="00640420" w:rsidP="002A2278">
      <w:pPr>
        <w:pStyle w:val="CodePACKT"/>
      </w:pPr>
    </w:p>
    <w:p w14:paraId="14A7AF57" w14:textId="19F43560" w:rsidR="00640420" w:rsidRPr="00640420" w:rsidRDefault="00640420" w:rsidP="002A2278">
      <w:pPr>
        <w:pStyle w:val="NumberedBulletPACKT"/>
        <w:rPr>
          <w:color w:val="000000"/>
          <w:lang w:val="en-GB" w:eastAsia="en-GB"/>
        </w:rPr>
      </w:pPr>
      <w:r w:rsidRPr="00640420">
        <w:rPr>
          <w:lang w:val="en-GB" w:eastAsia="en-GB"/>
        </w:rPr>
        <w:t>Creating files in the archive folder</w:t>
      </w:r>
    </w:p>
    <w:p w14:paraId="4736C650" w14:textId="77777777" w:rsidR="002A2278" w:rsidRDefault="002A2278" w:rsidP="00640420">
      <w:pPr>
        <w:shd w:val="clear" w:color="auto" w:fill="FFFFFF"/>
        <w:spacing w:before="0" w:after="0" w:line="285" w:lineRule="atLeast"/>
        <w:rPr>
          <w:rFonts w:ascii="Cascadia Code" w:hAnsi="Cascadia Code" w:cs="Cascadia Code"/>
          <w:bCs w:val="0"/>
          <w:color w:val="000000"/>
          <w:sz w:val="21"/>
          <w:szCs w:val="21"/>
          <w:lang w:val="en-GB" w:eastAsia="en-GB"/>
        </w:rPr>
      </w:pPr>
    </w:p>
    <w:p w14:paraId="7FFE4AC2" w14:textId="48B0F1BD" w:rsidR="00640420" w:rsidRPr="002A2278" w:rsidRDefault="00640420" w:rsidP="002A2278">
      <w:pPr>
        <w:pStyle w:val="CodePACKT"/>
      </w:pPr>
      <w:r w:rsidRPr="002A2278">
        <w:t>$Contents = "Have a Nice day with PowerShell and WIndows Server" * 1000</w:t>
      </w:r>
    </w:p>
    <w:p w14:paraId="5986F07B" w14:textId="77777777" w:rsidR="00640420" w:rsidRPr="002A2278" w:rsidRDefault="00640420" w:rsidP="002A2278">
      <w:pPr>
        <w:pStyle w:val="CodePACKT"/>
      </w:pPr>
      <w:r w:rsidRPr="002A2278">
        <w:t xml:space="preserve">1..100 | </w:t>
      </w:r>
    </w:p>
    <w:p w14:paraId="28C49034" w14:textId="77777777" w:rsidR="00640420" w:rsidRPr="002A2278" w:rsidRDefault="00640420" w:rsidP="002A2278">
      <w:pPr>
        <w:pStyle w:val="CodePACKT"/>
      </w:pPr>
      <w:r w:rsidRPr="002A2278">
        <w:t>  ForEach-Object {</w:t>
      </w:r>
    </w:p>
    <w:p w14:paraId="17DCD57D" w14:textId="77777777" w:rsidR="00640420" w:rsidRPr="002A2278" w:rsidRDefault="00640420" w:rsidP="002A2278">
      <w:pPr>
        <w:pStyle w:val="CodePACKT"/>
      </w:pPr>
      <w:r w:rsidRPr="002A2278">
        <w:t>    $FName = "C:\Foo\Archive\Archive_$_.txt"</w:t>
      </w:r>
    </w:p>
    <w:p w14:paraId="0DF6D18A" w14:textId="77777777" w:rsidR="00640420" w:rsidRPr="002A2278" w:rsidRDefault="00640420" w:rsidP="002A2278">
      <w:pPr>
        <w:pStyle w:val="CodePACKT"/>
      </w:pPr>
      <w:r w:rsidRPr="002A2278">
        <w:t>    New-Item -Path $FName -ItemType File  | Out-Null</w:t>
      </w:r>
    </w:p>
    <w:p w14:paraId="50D1464A" w14:textId="77777777" w:rsidR="00640420" w:rsidRPr="002A2278" w:rsidRDefault="00640420" w:rsidP="002A2278">
      <w:pPr>
        <w:pStyle w:val="CodePACKT"/>
      </w:pPr>
      <w:r w:rsidRPr="002A2278">
        <w:t>    $Contents | Out-File -FilePath $FName</w:t>
      </w:r>
    </w:p>
    <w:p w14:paraId="078276B4" w14:textId="77777777" w:rsidR="00640420" w:rsidRPr="002A2278" w:rsidRDefault="00640420" w:rsidP="002A2278">
      <w:pPr>
        <w:pStyle w:val="CodePACKT"/>
      </w:pPr>
      <w:r w:rsidRPr="002A2278">
        <w:t>}</w:t>
      </w:r>
    </w:p>
    <w:p w14:paraId="3310877F" w14:textId="77777777" w:rsidR="00640420" w:rsidRPr="002A2278" w:rsidRDefault="00640420" w:rsidP="002A2278">
      <w:pPr>
        <w:pStyle w:val="CodePACKT"/>
      </w:pPr>
    </w:p>
    <w:p w14:paraId="1C2ADE24" w14:textId="66C7AF9A" w:rsidR="00640420" w:rsidRPr="00640420" w:rsidRDefault="00640420" w:rsidP="002A2278">
      <w:pPr>
        <w:pStyle w:val="NumberedBulletPACKT"/>
        <w:rPr>
          <w:color w:val="000000"/>
          <w:lang w:val="en-GB" w:eastAsia="en-GB"/>
        </w:rPr>
      </w:pPr>
      <w:r w:rsidRPr="00640420">
        <w:rPr>
          <w:lang w:val="en-GB" w:eastAsia="en-GB"/>
        </w:rPr>
        <w:t>Measuring files to archive</w:t>
      </w:r>
    </w:p>
    <w:p w14:paraId="33E8B8BD" w14:textId="77777777" w:rsidR="002A2278" w:rsidRPr="002A2278" w:rsidRDefault="002A2278" w:rsidP="002A2278">
      <w:pPr>
        <w:pStyle w:val="CodePACKT"/>
      </w:pPr>
    </w:p>
    <w:p w14:paraId="3398DE1A" w14:textId="66CBCF9D" w:rsidR="00640420" w:rsidRPr="002A2278" w:rsidRDefault="00640420" w:rsidP="002A2278">
      <w:pPr>
        <w:pStyle w:val="CodePACKT"/>
      </w:pPr>
      <w:r w:rsidRPr="002A2278">
        <w:t>$Files = Get-ChildItem -Path 'C:\Foo\Archive'</w:t>
      </w:r>
    </w:p>
    <w:p w14:paraId="0A8D48D1" w14:textId="77777777" w:rsidR="00640420" w:rsidRPr="002A2278" w:rsidRDefault="00640420" w:rsidP="002A2278">
      <w:pPr>
        <w:pStyle w:val="CodePACKT"/>
      </w:pPr>
      <w:r w:rsidRPr="002A2278">
        <w:t>$Count = $Files.Count</w:t>
      </w:r>
    </w:p>
    <w:p w14:paraId="692F2455" w14:textId="77777777" w:rsidR="00640420" w:rsidRPr="002A2278" w:rsidRDefault="00640420" w:rsidP="002A2278">
      <w:pPr>
        <w:pStyle w:val="CodePACKT"/>
      </w:pPr>
      <w:commentRangeStart w:id="216"/>
      <w:r w:rsidRPr="002A2278">
        <w:t>$LenKB = (($Files | Measure-Object -Property length -Sum).Sum)/1mb</w:t>
      </w:r>
      <w:commentRangeEnd w:id="216"/>
      <w:r w:rsidR="00902660">
        <w:rPr>
          <w:rStyle w:val="CommentReference"/>
          <w:rFonts w:ascii="Palatino" w:hAnsi="Palatino"/>
          <w:lang w:eastAsia="en-US"/>
        </w:rPr>
        <w:commentReference w:id="216"/>
      </w:r>
    </w:p>
    <w:p w14:paraId="5091C9BD" w14:textId="77777777" w:rsidR="00640420" w:rsidRPr="002A2278" w:rsidRDefault="00640420" w:rsidP="002A2278">
      <w:pPr>
        <w:pStyle w:val="CodePACKT"/>
      </w:pPr>
      <w:r w:rsidRPr="002A2278">
        <w:t>"[{0}] files, occupying {1:n2}mb" -f $Count, $LenKB</w:t>
      </w:r>
    </w:p>
    <w:p w14:paraId="03F530FB" w14:textId="77777777" w:rsidR="00640420" w:rsidRPr="002A2278" w:rsidRDefault="00640420" w:rsidP="002A2278">
      <w:pPr>
        <w:pStyle w:val="CodePACKT"/>
      </w:pPr>
    </w:p>
    <w:p w14:paraId="7064AE13" w14:textId="013D4444" w:rsidR="00640420" w:rsidRPr="00640420" w:rsidRDefault="00640420" w:rsidP="002A2278">
      <w:pPr>
        <w:pStyle w:val="NumberedBulletPACKT"/>
        <w:rPr>
          <w:color w:val="000000"/>
          <w:lang w:val="en-GB" w:eastAsia="en-GB"/>
        </w:rPr>
      </w:pPr>
      <w:r w:rsidRPr="00640420">
        <w:rPr>
          <w:lang w:val="en-GB" w:eastAsia="en-GB"/>
        </w:rPr>
        <w:t>Compressing a set of files into an archive</w:t>
      </w:r>
    </w:p>
    <w:p w14:paraId="6C0AE8CA" w14:textId="77777777" w:rsidR="002A2278" w:rsidRPr="002A2278" w:rsidRDefault="002A2278" w:rsidP="002A2278">
      <w:pPr>
        <w:pStyle w:val="CodePACKT"/>
      </w:pPr>
    </w:p>
    <w:p w14:paraId="61770523" w14:textId="6C900489" w:rsidR="00640420" w:rsidRPr="002A2278" w:rsidRDefault="00640420" w:rsidP="002A2278">
      <w:pPr>
        <w:pStyle w:val="CodePACKT"/>
      </w:pPr>
      <w:commentRangeStart w:id="217"/>
      <w:r w:rsidRPr="002A2278">
        <w:t xml:space="preserve">$AFILE1 </w:t>
      </w:r>
      <w:commentRangeEnd w:id="217"/>
      <w:r w:rsidR="000B4217">
        <w:rPr>
          <w:rStyle w:val="CommentReference"/>
          <w:rFonts w:ascii="Palatino" w:hAnsi="Palatino"/>
          <w:lang w:eastAsia="en-US"/>
        </w:rPr>
        <w:commentReference w:id="217"/>
      </w:r>
      <w:r w:rsidRPr="002A2278">
        <w:t>= 'C:\Foo\Archive1.zip'</w:t>
      </w:r>
    </w:p>
    <w:p w14:paraId="2E0D01D5" w14:textId="77777777" w:rsidR="00640420" w:rsidRPr="002A2278" w:rsidRDefault="00640420" w:rsidP="002A2278">
      <w:pPr>
        <w:pStyle w:val="CodePACKT"/>
      </w:pPr>
      <w:r w:rsidRPr="002A2278">
        <w:t>Compress-Archive -Path $Files -DestinationPath "$AFile1"</w:t>
      </w:r>
    </w:p>
    <w:p w14:paraId="440C145B" w14:textId="77777777" w:rsidR="00640420" w:rsidRPr="002A2278" w:rsidRDefault="00640420" w:rsidP="002A2278">
      <w:pPr>
        <w:pStyle w:val="CodePACKT"/>
      </w:pPr>
    </w:p>
    <w:p w14:paraId="1E75C7F1" w14:textId="26709B7A" w:rsidR="00640420" w:rsidRPr="00640420" w:rsidRDefault="00640420" w:rsidP="002A2278">
      <w:pPr>
        <w:pStyle w:val="NumberedBulletPACKT"/>
        <w:rPr>
          <w:color w:val="000000"/>
          <w:lang w:val="en-GB" w:eastAsia="en-GB"/>
        </w:rPr>
      </w:pPr>
      <w:r w:rsidRPr="00640420">
        <w:rPr>
          <w:lang w:val="en-GB" w:eastAsia="en-GB"/>
        </w:rPr>
        <w:t>Compressing a folder containing files</w:t>
      </w:r>
    </w:p>
    <w:p w14:paraId="3B4C28B9" w14:textId="77777777" w:rsidR="00A110D3" w:rsidRPr="00A110D3" w:rsidRDefault="00A110D3" w:rsidP="00A110D3">
      <w:pPr>
        <w:pStyle w:val="CodePACKT"/>
      </w:pPr>
    </w:p>
    <w:p w14:paraId="27843D12" w14:textId="00C25BE6" w:rsidR="00640420" w:rsidRPr="00A110D3" w:rsidRDefault="00640420" w:rsidP="00A110D3">
      <w:pPr>
        <w:pStyle w:val="CodePACKT"/>
      </w:pPr>
      <w:r w:rsidRPr="00A110D3">
        <w:t>$AFILE2 = 'C:\Foo\Archive2.zip'</w:t>
      </w:r>
    </w:p>
    <w:p w14:paraId="1727B12F" w14:textId="77777777" w:rsidR="00640420" w:rsidRPr="00A110D3" w:rsidRDefault="00640420" w:rsidP="00A110D3">
      <w:pPr>
        <w:pStyle w:val="CodePACKT"/>
      </w:pPr>
      <w:r w:rsidRPr="00A110D3">
        <w:t xml:space="preserve">Compress-Archive -Path "C:\Foo\Archive" -DestinationPath </w:t>
      </w:r>
      <w:commentRangeStart w:id="218"/>
      <w:r w:rsidRPr="00A110D3">
        <w:t>$AFile2</w:t>
      </w:r>
      <w:commentRangeEnd w:id="218"/>
      <w:r w:rsidR="00EB418B">
        <w:rPr>
          <w:rStyle w:val="CommentReference"/>
          <w:rFonts w:ascii="Palatino" w:hAnsi="Palatino"/>
          <w:lang w:eastAsia="en-US"/>
        </w:rPr>
        <w:commentReference w:id="218"/>
      </w:r>
    </w:p>
    <w:p w14:paraId="68C52326" w14:textId="77777777" w:rsidR="00640420" w:rsidRPr="00A110D3" w:rsidRDefault="00640420" w:rsidP="00A110D3">
      <w:pPr>
        <w:pStyle w:val="CodePACKT"/>
      </w:pPr>
    </w:p>
    <w:p w14:paraId="6DE26928" w14:textId="490968B2" w:rsidR="00640420" w:rsidRPr="00640420" w:rsidRDefault="00640420" w:rsidP="002A2278">
      <w:pPr>
        <w:pStyle w:val="NumberedBulletPACKT"/>
        <w:rPr>
          <w:color w:val="000000"/>
          <w:lang w:val="en-GB" w:eastAsia="en-GB"/>
        </w:rPr>
      </w:pPr>
      <w:r w:rsidRPr="00640420">
        <w:rPr>
          <w:lang w:val="en-GB" w:eastAsia="en-GB"/>
        </w:rPr>
        <w:t>Viewing the archive files</w:t>
      </w:r>
    </w:p>
    <w:p w14:paraId="7468C71C" w14:textId="77777777" w:rsidR="00A110D3" w:rsidRDefault="00A110D3" w:rsidP="00A110D3">
      <w:pPr>
        <w:pStyle w:val="CodePACKT"/>
      </w:pPr>
    </w:p>
    <w:p w14:paraId="21E90324" w14:textId="4A9FED8B" w:rsidR="00640420" w:rsidRPr="00640420" w:rsidRDefault="00640420" w:rsidP="00A110D3">
      <w:pPr>
        <w:pStyle w:val="CodePACKT"/>
      </w:pPr>
      <w:r w:rsidRPr="00640420">
        <w:t>Get-ChildItem -Path $AFILE1, $AFILE2</w:t>
      </w:r>
    </w:p>
    <w:p w14:paraId="032A4D3B" w14:textId="77777777" w:rsidR="00640420" w:rsidRPr="00640420" w:rsidRDefault="00640420" w:rsidP="00A110D3">
      <w:pPr>
        <w:pStyle w:val="CodePACKT"/>
      </w:pPr>
    </w:p>
    <w:p w14:paraId="08E1790C" w14:textId="09023DAF" w:rsidR="00640420" w:rsidRPr="00640420" w:rsidRDefault="00640420" w:rsidP="002A2278">
      <w:pPr>
        <w:pStyle w:val="NumberedBulletPACKT"/>
        <w:rPr>
          <w:color w:val="000000"/>
          <w:lang w:val="en-GB" w:eastAsia="en-GB"/>
        </w:rPr>
      </w:pPr>
      <w:r w:rsidRPr="00640420">
        <w:rPr>
          <w:lang w:val="en-GB" w:eastAsia="en-GB"/>
        </w:rPr>
        <w:t>Viewing archive content with Windows Explorer</w:t>
      </w:r>
    </w:p>
    <w:p w14:paraId="28DDFC67" w14:textId="77777777" w:rsidR="00A110D3" w:rsidRPr="00A110D3" w:rsidRDefault="00A110D3" w:rsidP="00A110D3">
      <w:pPr>
        <w:pStyle w:val="CodePACKT"/>
      </w:pPr>
    </w:p>
    <w:p w14:paraId="4CED8612" w14:textId="6B0E9102" w:rsidR="00640420" w:rsidRPr="00A110D3" w:rsidRDefault="00640420" w:rsidP="00A110D3">
      <w:pPr>
        <w:pStyle w:val="CodePACKT"/>
      </w:pPr>
      <w:r w:rsidRPr="00A110D3">
        <w:t>explorer.exe $AFILE1</w:t>
      </w:r>
    </w:p>
    <w:p w14:paraId="4F3D40A9" w14:textId="77777777" w:rsidR="00640420" w:rsidRPr="00A110D3" w:rsidRDefault="00640420" w:rsidP="00A110D3">
      <w:pPr>
        <w:pStyle w:val="CodePACKT"/>
      </w:pPr>
    </w:p>
    <w:p w14:paraId="7BE68608" w14:textId="3C9D2882" w:rsidR="00640420" w:rsidRPr="00640420" w:rsidRDefault="00640420" w:rsidP="002A2278">
      <w:pPr>
        <w:pStyle w:val="NumberedBulletPACKT"/>
        <w:rPr>
          <w:color w:val="000000"/>
          <w:lang w:val="en-GB" w:eastAsia="en-GB"/>
        </w:rPr>
      </w:pPr>
      <w:r w:rsidRPr="00640420">
        <w:rPr>
          <w:lang w:val="en-GB" w:eastAsia="en-GB"/>
        </w:rPr>
        <w:t>Viewing second archive with Windows Explorer</w:t>
      </w:r>
    </w:p>
    <w:p w14:paraId="735E2D3F" w14:textId="77777777" w:rsidR="00A110D3" w:rsidRPr="00A110D3" w:rsidRDefault="00A110D3" w:rsidP="00A110D3">
      <w:pPr>
        <w:pStyle w:val="CodePACKT"/>
      </w:pPr>
    </w:p>
    <w:p w14:paraId="55B0DDA9" w14:textId="588EA509" w:rsidR="00640420" w:rsidRPr="00A110D3" w:rsidRDefault="00640420" w:rsidP="00A110D3">
      <w:pPr>
        <w:pStyle w:val="CodePACKT"/>
      </w:pPr>
      <w:r w:rsidRPr="00A110D3">
        <w:t>explorer.exe $AFILE2</w:t>
      </w:r>
    </w:p>
    <w:p w14:paraId="7D3486DD" w14:textId="77777777" w:rsidR="00640420" w:rsidRPr="00A110D3" w:rsidRDefault="00640420" w:rsidP="00A110D3">
      <w:pPr>
        <w:pStyle w:val="CodePACKT"/>
      </w:pPr>
    </w:p>
    <w:p w14:paraId="6326D0C2" w14:textId="1481029A" w:rsidR="00640420" w:rsidRPr="00640420" w:rsidRDefault="00640420" w:rsidP="002A2278">
      <w:pPr>
        <w:pStyle w:val="NumberedBulletPACKT"/>
        <w:rPr>
          <w:color w:val="000000"/>
          <w:lang w:val="en-GB" w:eastAsia="en-GB"/>
        </w:rPr>
      </w:pPr>
      <w:r w:rsidRPr="00640420">
        <w:rPr>
          <w:lang w:val="en-GB" w:eastAsia="en-GB"/>
        </w:rPr>
        <w:t>Making new output folder</w:t>
      </w:r>
    </w:p>
    <w:p w14:paraId="66665431" w14:textId="77777777" w:rsidR="00A110D3" w:rsidRPr="00A110D3" w:rsidRDefault="00A110D3" w:rsidP="00A110D3">
      <w:pPr>
        <w:pStyle w:val="CodePACKT"/>
      </w:pPr>
    </w:p>
    <w:p w14:paraId="632381B5" w14:textId="39394DB1" w:rsidR="00640420" w:rsidRPr="00A110D3" w:rsidRDefault="00640420" w:rsidP="00A110D3">
      <w:pPr>
        <w:pStyle w:val="CodePACKT"/>
      </w:pPr>
      <w:commentRangeStart w:id="219"/>
      <w:r w:rsidRPr="00A110D3">
        <w:t>$Opath = 'C:\Foo\Decompressed'</w:t>
      </w:r>
    </w:p>
    <w:p w14:paraId="6433F7C9" w14:textId="77777777" w:rsidR="00640420" w:rsidRPr="00A110D3" w:rsidRDefault="00640420" w:rsidP="00A110D3">
      <w:pPr>
        <w:pStyle w:val="CodePACKT"/>
      </w:pPr>
      <w:r w:rsidRPr="00A110D3">
        <w:t xml:space="preserve">$NIHT2 </w:t>
      </w:r>
      <w:commentRangeEnd w:id="219"/>
      <w:r w:rsidR="005145EE">
        <w:rPr>
          <w:rStyle w:val="CommentReference"/>
          <w:rFonts w:ascii="Palatino" w:hAnsi="Palatino"/>
          <w:lang w:eastAsia="en-US"/>
        </w:rPr>
        <w:commentReference w:id="219"/>
      </w:r>
      <w:r w:rsidRPr="00A110D3">
        <w:t>= @{</w:t>
      </w:r>
    </w:p>
    <w:p w14:paraId="38B5BD9A" w14:textId="77777777" w:rsidR="00640420" w:rsidRPr="00A110D3" w:rsidRDefault="00640420" w:rsidP="00A110D3">
      <w:pPr>
        <w:pStyle w:val="CodePACKT"/>
      </w:pPr>
      <w:r w:rsidRPr="00A110D3">
        <w:t>  Path        = $Opath</w:t>
      </w:r>
    </w:p>
    <w:p w14:paraId="2F377FC8" w14:textId="77777777" w:rsidR="00640420" w:rsidRPr="00A110D3" w:rsidRDefault="00640420" w:rsidP="00A110D3">
      <w:pPr>
        <w:pStyle w:val="CodePACKT"/>
      </w:pPr>
      <w:r w:rsidRPr="00A110D3">
        <w:t>  ItemType    = 'Directory'</w:t>
      </w:r>
    </w:p>
    <w:p w14:paraId="7F2DF664" w14:textId="77777777" w:rsidR="00640420" w:rsidRPr="00A110D3" w:rsidRDefault="00640420" w:rsidP="00A110D3">
      <w:pPr>
        <w:pStyle w:val="CodePACKT"/>
      </w:pPr>
      <w:r w:rsidRPr="00A110D3">
        <w:t>  ErrorAction = 'SilentlyContinue'</w:t>
      </w:r>
    </w:p>
    <w:p w14:paraId="21525942" w14:textId="77777777" w:rsidR="00640420" w:rsidRPr="00A110D3" w:rsidRDefault="00640420" w:rsidP="00A110D3">
      <w:pPr>
        <w:pStyle w:val="CodePACKT"/>
      </w:pPr>
      <w:r w:rsidRPr="00A110D3">
        <w:t>}</w:t>
      </w:r>
    </w:p>
    <w:p w14:paraId="6F37076D" w14:textId="77777777" w:rsidR="00640420" w:rsidRPr="00A110D3" w:rsidRDefault="00640420" w:rsidP="00A110D3">
      <w:pPr>
        <w:pStyle w:val="CodePACKT"/>
      </w:pPr>
      <w:r w:rsidRPr="00A110D3">
        <w:t>New-Item @NIHT2 | Out-Null</w:t>
      </w:r>
    </w:p>
    <w:p w14:paraId="2D24C142" w14:textId="77777777" w:rsidR="00640420" w:rsidRPr="00A110D3" w:rsidRDefault="00640420" w:rsidP="00A110D3">
      <w:pPr>
        <w:pStyle w:val="CodePACKT"/>
      </w:pPr>
    </w:p>
    <w:p w14:paraId="7616C0BD" w14:textId="76FA65B3" w:rsidR="00640420" w:rsidRPr="00640420" w:rsidRDefault="00640420" w:rsidP="002A2278">
      <w:pPr>
        <w:pStyle w:val="NumberedBulletPACKT"/>
        <w:rPr>
          <w:color w:val="000000"/>
          <w:lang w:val="en-GB" w:eastAsia="en-GB"/>
        </w:rPr>
      </w:pPr>
      <w:r w:rsidRPr="00640420">
        <w:rPr>
          <w:lang w:val="en-GB" w:eastAsia="en-GB"/>
        </w:rPr>
        <w:t>Decompress the Archive1.zip archive</w:t>
      </w:r>
    </w:p>
    <w:p w14:paraId="4E9F2AA8" w14:textId="77777777" w:rsidR="00A110D3" w:rsidRDefault="00A110D3" w:rsidP="00A110D3">
      <w:pPr>
        <w:pStyle w:val="CodePACKT"/>
      </w:pPr>
    </w:p>
    <w:p w14:paraId="61ED029A" w14:textId="53C52EBF" w:rsidR="00640420" w:rsidRPr="00640420" w:rsidRDefault="00640420" w:rsidP="00A110D3">
      <w:pPr>
        <w:pStyle w:val="CodePACKT"/>
      </w:pPr>
      <w:r w:rsidRPr="00640420">
        <w:t>Expand-Archive -Path $AFILE1 -DestinationPath $Opath</w:t>
      </w:r>
    </w:p>
    <w:p w14:paraId="5C89B62B" w14:textId="77777777" w:rsidR="00640420" w:rsidRPr="00640420" w:rsidRDefault="00640420" w:rsidP="00A110D3">
      <w:pPr>
        <w:pStyle w:val="CodePACKT"/>
      </w:pPr>
    </w:p>
    <w:p w14:paraId="2A1E82DD" w14:textId="7B2117FA" w:rsidR="00640420" w:rsidRPr="00640420" w:rsidRDefault="00640420" w:rsidP="002A2278">
      <w:pPr>
        <w:pStyle w:val="NumberedBulletPACKT"/>
        <w:rPr>
          <w:color w:val="000000"/>
          <w:lang w:val="en-GB" w:eastAsia="en-GB"/>
        </w:rPr>
      </w:pPr>
      <w:r w:rsidRPr="00640420">
        <w:rPr>
          <w:lang w:val="en-GB" w:eastAsia="en-GB"/>
        </w:rPr>
        <w:t>Measuring the size of the decompressed files</w:t>
      </w:r>
    </w:p>
    <w:p w14:paraId="3985A817" w14:textId="77777777" w:rsidR="00A110D3" w:rsidRPr="00A110D3" w:rsidRDefault="00A110D3" w:rsidP="00A110D3">
      <w:pPr>
        <w:pStyle w:val="CodePACKT"/>
      </w:pPr>
    </w:p>
    <w:p w14:paraId="6F8F19B2" w14:textId="320D0BAD" w:rsidR="00640420" w:rsidRPr="00A110D3" w:rsidRDefault="00640420" w:rsidP="00A110D3">
      <w:pPr>
        <w:pStyle w:val="CodePACKT"/>
      </w:pPr>
      <w:r w:rsidRPr="00A110D3">
        <w:t>$Files = Get-ChildItem -Path $Opath</w:t>
      </w:r>
    </w:p>
    <w:p w14:paraId="5FD9B175" w14:textId="77777777" w:rsidR="00640420" w:rsidRPr="00A110D3" w:rsidRDefault="00640420" w:rsidP="00A110D3">
      <w:pPr>
        <w:pStyle w:val="CodePACKT"/>
      </w:pPr>
      <w:r w:rsidRPr="00A110D3">
        <w:t>$Count = $Files.Count</w:t>
      </w:r>
    </w:p>
    <w:p w14:paraId="3D79AFA5" w14:textId="77777777" w:rsidR="00640420" w:rsidRPr="00A110D3" w:rsidRDefault="00640420" w:rsidP="00A110D3">
      <w:pPr>
        <w:pStyle w:val="CodePACKT"/>
      </w:pPr>
      <w:r w:rsidRPr="00A110D3">
        <w:t>$LenKB = (($Files |</w:t>
      </w:r>
    </w:p>
    <w:p w14:paraId="00541421" w14:textId="77777777" w:rsidR="00640420" w:rsidRPr="00A110D3" w:rsidRDefault="00640420" w:rsidP="00A110D3">
      <w:pPr>
        <w:pStyle w:val="CodePACKT"/>
      </w:pPr>
      <w:r w:rsidRPr="00A110D3">
        <w:t>           Measure-Object -Property length -Sum).Sum)/1mb</w:t>
      </w:r>
    </w:p>
    <w:p w14:paraId="3494D888" w14:textId="77777777" w:rsidR="00640420" w:rsidRPr="00A110D3" w:rsidRDefault="00640420" w:rsidP="00A110D3">
      <w:pPr>
        <w:pStyle w:val="CodePACKT"/>
      </w:pPr>
      <w:r w:rsidRPr="00A110D3">
        <w:t>"[{0}] decompressed files, occupying {1:n2}mb" -f $Count, $LenKB</w:t>
      </w:r>
    </w:p>
    <w:p w14:paraId="703AD097" w14:textId="77777777" w:rsidR="00987230" w:rsidRDefault="00987230" w:rsidP="00987230">
      <w:pPr>
        <w:pStyle w:val="Heading2"/>
        <w:numPr>
          <w:ilvl w:val="1"/>
          <w:numId w:val="3"/>
        </w:numPr>
        <w:tabs>
          <w:tab w:val="left" w:pos="0"/>
        </w:tabs>
      </w:pPr>
      <w:r>
        <w:t>How it works...</w:t>
      </w:r>
    </w:p>
    <w:p w14:paraId="52538A27" w14:textId="77777777" w:rsidR="00E97765" w:rsidRDefault="00E97765" w:rsidP="00E97765">
      <w:pPr>
        <w:pStyle w:val="NormalPACKT"/>
        <w:numPr>
          <w:ilvl w:val="0"/>
          <w:numId w:val="3"/>
        </w:numPr>
      </w:pPr>
      <w:r w:rsidRPr="004008BB">
        <w:t xml:space="preserve">In </w:t>
      </w:r>
      <w:r w:rsidRPr="008E6477">
        <w:rPr>
          <w:rStyle w:val="ItalicsPACKT"/>
        </w:rPr>
        <w:t>step 1</w:t>
      </w:r>
      <w:r>
        <w:t xml:space="preserve">, you get details of the </w:t>
      </w:r>
      <w:r w:rsidRPr="003903EE">
        <w:rPr>
          <w:rStyle w:val="CodeInTextPACKT"/>
        </w:rPr>
        <w:t>Microsoft.Powershell.Archive</w:t>
      </w:r>
      <w:r>
        <w:t xml:space="preserve"> module, with output like this:</w:t>
      </w:r>
    </w:p>
    <w:p w14:paraId="69E7D8E0" w14:textId="77777777" w:rsidR="00E97765" w:rsidRDefault="00E97765" w:rsidP="00E97765">
      <w:pPr>
        <w:pStyle w:val="FigurePACKT"/>
        <w:numPr>
          <w:ilvl w:val="0"/>
          <w:numId w:val="3"/>
        </w:numPr>
      </w:pPr>
      <w:r>
        <w:rPr>
          <w:noProof/>
        </w:rPr>
        <w:drawing>
          <wp:inline distT="0" distB="0" distL="0" distR="0" wp14:anchorId="4E2B0D06" wp14:editId="649F88E7">
            <wp:extent cx="3395297" cy="6654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8346" cy="666040"/>
                    </a:xfrm>
                    <a:prstGeom prst="rect">
                      <a:avLst/>
                    </a:prstGeom>
                  </pic:spPr>
                </pic:pic>
              </a:graphicData>
            </a:graphic>
          </wp:inline>
        </w:drawing>
      </w:r>
    </w:p>
    <w:p w14:paraId="7E77F9FD" w14:textId="77777777" w:rsidR="00E97765" w:rsidRPr="00D81E1D" w:rsidRDefault="00E97765">
      <w:pPr>
        <w:pStyle w:val="FigureCaptionPACKT"/>
        <w:pPrChange w:id="220" w:author="Liam Draper" w:date="2022-07-04T23:10:00Z">
          <w:pPr>
            <w:pStyle w:val="FigurePACKT"/>
            <w:numPr>
              <w:numId w:val="3"/>
            </w:numPr>
            <w:tabs>
              <w:tab w:val="num" w:pos="0"/>
            </w:tabs>
          </w:pPr>
        </w:pPrChange>
      </w:pPr>
      <w:r w:rsidRPr="00D81E1D">
        <w:t xml:space="preserve">Figure </w:t>
      </w:r>
      <w:r>
        <w:t>2.58</w:t>
      </w:r>
      <w:r w:rsidRPr="00D81E1D">
        <w:t xml:space="preserve">: </w:t>
      </w:r>
      <w:r>
        <w:t>Using the shortcut to Notepad</w:t>
      </w:r>
    </w:p>
    <w:p w14:paraId="5BBE5F56"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58</w:t>
      </w:r>
      <w:r w:rsidRPr="00DC31B8">
        <w:rPr>
          <w:rFonts w:ascii="Arial" w:hAnsi="Arial"/>
          <w:b/>
          <w:color w:val="FF0000"/>
          <w:sz w:val="28"/>
          <w:szCs w:val="28"/>
        </w:rPr>
        <w:t>.png</w:t>
      </w:r>
    </w:p>
    <w:p w14:paraId="315C4CF8" w14:textId="77777777" w:rsidR="00E97765" w:rsidRDefault="00E97765" w:rsidP="00E97765">
      <w:pPr>
        <w:pStyle w:val="NumberedBulletPACKT"/>
        <w:numPr>
          <w:ilvl w:val="0"/>
          <w:numId w:val="3"/>
        </w:numPr>
      </w:pPr>
      <w:r>
        <w:t xml:space="preserve">In </w:t>
      </w:r>
      <w:r w:rsidRPr="001E1E0C">
        <w:rPr>
          <w:rStyle w:val="ItalicsPACKT"/>
        </w:rPr>
        <w:t>step 2</w:t>
      </w:r>
      <w:r>
        <w:t xml:space="preserve">, you use </w:t>
      </w:r>
      <w:r w:rsidRPr="001E1E0C">
        <w:rPr>
          <w:rStyle w:val="CodeInTextPACKT"/>
        </w:rPr>
        <w:t>Get-Command</w:t>
      </w:r>
      <w:r>
        <w:t xml:space="preserve"> to discover additional details about the commands contained in the Archive module, with output like this;</w:t>
      </w:r>
    </w:p>
    <w:p w14:paraId="3D01A10F" w14:textId="77777777" w:rsidR="00E97765" w:rsidRDefault="00E97765" w:rsidP="00E97765">
      <w:pPr>
        <w:pStyle w:val="FigurePACKT"/>
        <w:numPr>
          <w:ilvl w:val="0"/>
          <w:numId w:val="3"/>
        </w:numPr>
      </w:pPr>
      <w:r>
        <w:rPr>
          <w:noProof/>
        </w:rPr>
        <w:drawing>
          <wp:inline distT="0" distB="0" distL="0" distR="0" wp14:anchorId="5753EB12" wp14:editId="496DF39F">
            <wp:extent cx="3727840" cy="983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1773" cy="984417"/>
                    </a:xfrm>
                    <a:prstGeom prst="rect">
                      <a:avLst/>
                    </a:prstGeom>
                  </pic:spPr>
                </pic:pic>
              </a:graphicData>
            </a:graphic>
          </wp:inline>
        </w:drawing>
      </w:r>
    </w:p>
    <w:p w14:paraId="028C838F" w14:textId="77777777" w:rsidR="00E97765" w:rsidRPr="00D81E1D" w:rsidRDefault="00E97765">
      <w:pPr>
        <w:pStyle w:val="FigureCaptionPACKT"/>
        <w:pPrChange w:id="221" w:author="Liam Draper" w:date="2022-07-04T23:10:00Z">
          <w:pPr>
            <w:pStyle w:val="FigurePACKT"/>
            <w:numPr>
              <w:numId w:val="3"/>
            </w:numPr>
            <w:tabs>
              <w:tab w:val="num" w:pos="0"/>
            </w:tabs>
          </w:pPr>
        </w:pPrChange>
      </w:pPr>
      <w:r w:rsidRPr="00D81E1D">
        <w:t xml:space="preserve">Figure </w:t>
      </w:r>
      <w:r>
        <w:t>2.59</w:t>
      </w:r>
      <w:r w:rsidRPr="00D81E1D">
        <w:t xml:space="preserve">: </w:t>
      </w:r>
      <w:r>
        <w:t>Viewing the commands in the Microsoft.PowerShell.Archive module</w:t>
      </w:r>
    </w:p>
    <w:p w14:paraId="639FC6E2"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59</w:t>
      </w:r>
      <w:r w:rsidRPr="00DC31B8">
        <w:rPr>
          <w:rFonts w:ascii="Arial" w:hAnsi="Arial"/>
          <w:b/>
          <w:color w:val="FF0000"/>
          <w:sz w:val="28"/>
          <w:szCs w:val="28"/>
        </w:rPr>
        <w:t>.png</w:t>
      </w:r>
    </w:p>
    <w:p w14:paraId="039DC651" w14:textId="77777777" w:rsidR="00E97765" w:rsidRDefault="00E97765" w:rsidP="00E97765">
      <w:pPr>
        <w:pStyle w:val="NumberedBulletPACKT"/>
        <w:numPr>
          <w:ilvl w:val="0"/>
          <w:numId w:val="3"/>
        </w:numPr>
      </w:pPr>
      <w:r>
        <w:t xml:space="preserve">To prepare to use the archiving commands, in </w:t>
      </w:r>
      <w:r w:rsidRPr="00290256">
        <w:rPr>
          <w:rStyle w:val="ItalicsPACKT"/>
        </w:rPr>
        <w:t>step 3</w:t>
      </w:r>
      <w:r>
        <w:t xml:space="preserve">, you create a new folder and then in </w:t>
      </w:r>
      <w:r w:rsidRPr="00290256">
        <w:rPr>
          <w:rStyle w:val="ItalicsPACKT"/>
        </w:rPr>
        <w:t>step 4</w:t>
      </w:r>
      <w:r>
        <w:t xml:space="preserve">, you populate the folder with a set of files. These two steps produce no output. In </w:t>
      </w:r>
      <w:r w:rsidRPr="00290256">
        <w:rPr>
          <w:rStyle w:val="ItalicsPACKT"/>
        </w:rPr>
        <w:t>step 5,</w:t>
      </w:r>
      <w:r>
        <w:t xml:space="preserve"> you get a count of the files in the folder and the space they occupy, with output like this:</w:t>
      </w:r>
    </w:p>
    <w:p w14:paraId="56CDBF5B" w14:textId="77777777" w:rsidR="00E97765" w:rsidRDefault="00E97765" w:rsidP="00E97765">
      <w:pPr>
        <w:pStyle w:val="FigurePACKT"/>
        <w:numPr>
          <w:ilvl w:val="0"/>
          <w:numId w:val="3"/>
        </w:numPr>
      </w:pPr>
      <w:r>
        <w:rPr>
          <w:noProof/>
        </w:rPr>
        <w:drawing>
          <wp:inline distT="0" distB="0" distL="0" distR="0" wp14:anchorId="1A27EBB0" wp14:editId="08897903">
            <wp:extent cx="3300157" cy="6497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38940" cy="657356"/>
                    </a:xfrm>
                    <a:prstGeom prst="rect">
                      <a:avLst/>
                    </a:prstGeom>
                  </pic:spPr>
                </pic:pic>
              </a:graphicData>
            </a:graphic>
          </wp:inline>
        </w:drawing>
      </w:r>
    </w:p>
    <w:p w14:paraId="2E32ED29" w14:textId="77777777" w:rsidR="00E97765" w:rsidRPr="00D81E1D" w:rsidRDefault="00E97765">
      <w:pPr>
        <w:pStyle w:val="FigureCaptionPACKT"/>
        <w:pPrChange w:id="222" w:author="Liam Draper" w:date="2022-07-04T23:10:00Z">
          <w:pPr>
            <w:pStyle w:val="FigurePACKT"/>
            <w:numPr>
              <w:numId w:val="3"/>
            </w:numPr>
            <w:tabs>
              <w:tab w:val="num" w:pos="0"/>
            </w:tabs>
          </w:pPr>
        </w:pPrChange>
      </w:pPr>
      <w:r w:rsidRPr="00D81E1D">
        <w:t xml:space="preserve">Figure </w:t>
      </w:r>
      <w:r>
        <w:t>2.60</w:t>
      </w:r>
      <w:r w:rsidRPr="00D81E1D">
        <w:t xml:space="preserve">: </w:t>
      </w:r>
      <w:r>
        <w:t>Measuring the files to be compressed</w:t>
      </w:r>
    </w:p>
    <w:p w14:paraId="72C11555"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60</w:t>
      </w:r>
      <w:r w:rsidRPr="00DC31B8">
        <w:rPr>
          <w:rFonts w:ascii="Arial" w:hAnsi="Arial"/>
          <w:b/>
          <w:color w:val="FF0000"/>
          <w:sz w:val="28"/>
          <w:szCs w:val="28"/>
        </w:rPr>
        <w:t>.png</w:t>
      </w:r>
    </w:p>
    <w:p w14:paraId="745C5D1B" w14:textId="77777777" w:rsidR="00E97765" w:rsidRDefault="00E97765" w:rsidP="00E97765">
      <w:pPr>
        <w:pStyle w:val="NumberedBulletPACKT"/>
        <w:numPr>
          <w:ilvl w:val="0"/>
          <w:numId w:val="3"/>
        </w:numPr>
      </w:pPr>
      <w:r>
        <w:t xml:space="preserve">In </w:t>
      </w:r>
      <w:r w:rsidRPr="00E55C4F">
        <w:rPr>
          <w:rStyle w:val="ItalicsPACKT"/>
        </w:rPr>
        <w:t>step 6</w:t>
      </w:r>
      <w:r>
        <w:t xml:space="preserve">, you compress a set of files into an archive file, and in </w:t>
      </w:r>
      <w:r w:rsidRPr="00E55C4F">
        <w:rPr>
          <w:rStyle w:val="ItalicsPACKT"/>
        </w:rPr>
        <w:t>step 7</w:t>
      </w:r>
      <w:r>
        <w:t xml:space="preserve">, you compress a folder (containing files) into another archive file. These two steps produce no output. In </w:t>
      </w:r>
      <w:r w:rsidRPr="00701D67">
        <w:rPr>
          <w:rStyle w:val="ItalicsPACKT"/>
        </w:rPr>
        <w:t>step 8</w:t>
      </w:r>
      <w:r>
        <w:t>, you view the two archive files, with output like this:</w:t>
      </w:r>
    </w:p>
    <w:p w14:paraId="166CBF22" w14:textId="77777777" w:rsidR="00E97765" w:rsidRDefault="00E97765" w:rsidP="00E97765">
      <w:pPr>
        <w:pStyle w:val="NumberedBulletPACKT"/>
        <w:numPr>
          <w:ilvl w:val="0"/>
          <w:numId w:val="3"/>
        </w:numPr>
      </w:pPr>
    </w:p>
    <w:p w14:paraId="64ED4B99" w14:textId="77777777" w:rsidR="00E97765" w:rsidRDefault="00E97765" w:rsidP="00E97765">
      <w:pPr>
        <w:pStyle w:val="FigurePACKT"/>
        <w:numPr>
          <w:ilvl w:val="0"/>
          <w:numId w:val="3"/>
        </w:numPr>
      </w:pPr>
      <w:r>
        <w:rPr>
          <w:noProof/>
        </w:rPr>
        <w:drawing>
          <wp:inline distT="0" distB="0" distL="0" distR="0" wp14:anchorId="1CF412CD" wp14:editId="5A820A7A">
            <wp:extent cx="2578266" cy="11164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1472" cy="1122132"/>
                    </a:xfrm>
                    <a:prstGeom prst="rect">
                      <a:avLst/>
                    </a:prstGeom>
                  </pic:spPr>
                </pic:pic>
              </a:graphicData>
            </a:graphic>
          </wp:inline>
        </w:drawing>
      </w:r>
    </w:p>
    <w:p w14:paraId="7E7A1B06" w14:textId="77777777" w:rsidR="00E97765" w:rsidRPr="00D81E1D" w:rsidRDefault="00E97765">
      <w:pPr>
        <w:pStyle w:val="FigureCaptionPACKT"/>
        <w:pPrChange w:id="223" w:author="Liam Draper" w:date="2022-07-04T23:11:00Z">
          <w:pPr>
            <w:pStyle w:val="FigurePACKT"/>
            <w:numPr>
              <w:numId w:val="3"/>
            </w:numPr>
            <w:tabs>
              <w:tab w:val="num" w:pos="0"/>
            </w:tabs>
          </w:pPr>
        </w:pPrChange>
      </w:pPr>
      <w:r w:rsidRPr="00D81E1D">
        <w:t xml:space="preserve">Figure </w:t>
      </w:r>
      <w:r>
        <w:t>2.61</w:t>
      </w:r>
      <w:r w:rsidRPr="00D81E1D">
        <w:t xml:space="preserve">: </w:t>
      </w:r>
      <w:r>
        <w:t>Viewing the archive files</w:t>
      </w:r>
    </w:p>
    <w:p w14:paraId="2D6BAB58"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61</w:t>
      </w:r>
      <w:r w:rsidRPr="00DC31B8">
        <w:rPr>
          <w:rFonts w:ascii="Arial" w:hAnsi="Arial"/>
          <w:b/>
          <w:color w:val="FF0000"/>
          <w:sz w:val="28"/>
          <w:szCs w:val="28"/>
        </w:rPr>
        <w:t>.png</w:t>
      </w:r>
    </w:p>
    <w:p w14:paraId="169913AE" w14:textId="77777777" w:rsidR="00E97765" w:rsidRDefault="00E97765" w:rsidP="00E97765">
      <w:pPr>
        <w:pStyle w:val="NumberedBulletPACKT"/>
        <w:numPr>
          <w:ilvl w:val="0"/>
          <w:numId w:val="3"/>
        </w:numPr>
      </w:pPr>
    </w:p>
    <w:p w14:paraId="0994C358" w14:textId="77777777" w:rsidR="00E97765" w:rsidRDefault="00E97765" w:rsidP="00E97765">
      <w:pPr>
        <w:pStyle w:val="NumberedBulletPACKT"/>
        <w:numPr>
          <w:ilvl w:val="0"/>
          <w:numId w:val="3"/>
        </w:numPr>
      </w:pPr>
      <w:r>
        <w:t xml:space="preserve">In </w:t>
      </w:r>
      <w:r w:rsidRPr="00947A17">
        <w:rPr>
          <w:rStyle w:val="ItalicsPACKT"/>
        </w:rPr>
        <w:t>step 9</w:t>
      </w:r>
      <w:r>
        <w:t>, you view the first archive file in Windows File Explorer, with output like this:</w:t>
      </w:r>
    </w:p>
    <w:p w14:paraId="4461CAAC" w14:textId="77777777" w:rsidR="00C877E1" w:rsidRDefault="00C877E1" w:rsidP="00C877E1">
      <w:pPr>
        <w:pStyle w:val="NormalPACKT"/>
        <w:numPr>
          <w:ilvl w:val="0"/>
          <w:numId w:val="3"/>
        </w:numPr>
      </w:pPr>
      <w:r w:rsidRPr="004008BB">
        <w:t xml:space="preserve">In </w:t>
      </w:r>
      <w:r w:rsidRPr="008E6477">
        <w:rPr>
          <w:rStyle w:val="ItalicsPACKT"/>
        </w:rPr>
        <w:t>step 1</w:t>
      </w:r>
      <w:r>
        <w:t xml:space="preserve">, you get details of the </w:t>
      </w:r>
      <w:r w:rsidRPr="003903EE">
        <w:rPr>
          <w:rStyle w:val="CodeInTextPACKT"/>
        </w:rPr>
        <w:t>Microsoft.Powershell.Archive</w:t>
      </w:r>
      <w:r>
        <w:t xml:space="preserve"> module, with output like this:</w:t>
      </w:r>
    </w:p>
    <w:p w14:paraId="76A8F655" w14:textId="77777777" w:rsidR="00C877E1" w:rsidRDefault="00C877E1" w:rsidP="00C877E1">
      <w:pPr>
        <w:pStyle w:val="FigurePACKT"/>
        <w:numPr>
          <w:ilvl w:val="0"/>
          <w:numId w:val="3"/>
        </w:numPr>
      </w:pPr>
      <w:r>
        <w:rPr>
          <w:noProof/>
        </w:rPr>
        <w:drawing>
          <wp:inline distT="0" distB="0" distL="0" distR="0" wp14:anchorId="2F70ABEB" wp14:editId="10802BB8">
            <wp:extent cx="3395297" cy="6654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8346" cy="666040"/>
                    </a:xfrm>
                    <a:prstGeom prst="rect">
                      <a:avLst/>
                    </a:prstGeom>
                  </pic:spPr>
                </pic:pic>
              </a:graphicData>
            </a:graphic>
          </wp:inline>
        </w:drawing>
      </w:r>
    </w:p>
    <w:p w14:paraId="4AFF1084" w14:textId="77777777" w:rsidR="00C877E1" w:rsidRPr="00D81E1D" w:rsidRDefault="00C877E1">
      <w:pPr>
        <w:pStyle w:val="FigureCaptionPACKT"/>
        <w:pPrChange w:id="224" w:author="Liam Draper" w:date="2022-07-04T23:11:00Z">
          <w:pPr>
            <w:pStyle w:val="FigurePACKT"/>
            <w:numPr>
              <w:numId w:val="3"/>
            </w:numPr>
            <w:tabs>
              <w:tab w:val="num" w:pos="0"/>
            </w:tabs>
          </w:pPr>
        </w:pPrChange>
      </w:pPr>
      <w:r w:rsidRPr="00D81E1D">
        <w:t xml:space="preserve">Figure </w:t>
      </w:r>
      <w:r>
        <w:t>2.58</w:t>
      </w:r>
      <w:r w:rsidRPr="00D81E1D">
        <w:t xml:space="preserve">: </w:t>
      </w:r>
      <w:r>
        <w:t>Using the shortcut to Notepad</w:t>
      </w:r>
    </w:p>
    <w:p w14:paraId="362978B0"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58</w:t>
      </w:r>
      <w:r w:rsidRPr="00DC31B8">
        <w:rPr>
          <w:rFonts w:ascii="Arial" w:hAnsi="Arial"/>
          <w:b/>
          <w:color w:val="FF0000"/>
          <w:sz w:val="28"/>
          <w:szCs w:val="28"/>
        </w:rPr>
        <w:t>.png</w:t>
      </w:r>
    </w:p>
    <w:p w14:paraId="7007BE84" w14:textId="77777777" w:rsidR="00C877E1" w:rsidRDefault="00C877E1" w:rsidP="00C877E1">
      <w:pPr>
        <w:pStyle w:val="NumberedBulletPACKT"/>
        <w:numPr>
          <w:ilvl w:val="0"/>
          <w:numId w:val="3"/>
        </w:numPr>
      </w:pPr>
      <w:r>
        <w:t xml:space="preserve">In </w:t>
      </w:r>
      <w:r w:rsidRPr="001E1E0C">
        <w:rPr>
          <w:rStyle w:val="ItalicsPACKT"/>
        </w:rPr>
        <w:t>step 2</w:t>
      </w:r>
      <w:r>
        <w:t xml:space="preserve">, you use </w:t>
      </w:r>
      <w:r w:rsidRPr="001E1E0C">
        <w:rPr>
          <w:rStyle w:val="CodeInTextPACKT"/>
        </w:rPr>
        <w:t>Get-Command</w:t>
      </w:r>
      <w:r>
        <w:t xml:space="preserve"> to discover additional details about the commands contained in the Archive module, with output like this;</w:t>
      </w:r>
    </w:p>
    <w:p w14:paraId="7424D233" w14:textId="77777777" w:rsidR="00C877E1" w:rsidRDefault="00C877E1" w:rsidP="00C877E1">
      <w:pPr>
        <w:pStyle w:val="FigurePACKT"/>
        <w:numPr>
          <w:ilvl w:val="0"/>
          <w:numId w:val="3"/>
        </w:numPr>
      </w:pPr>
      <w:r>
        <w:rPr>
          <w:noProof/>
        </w:rPr>
        <w:drawing>
          <wp:inline distT="0" distB="0" distL="0" distR="0" wp14:anchorId="2019E10D" wp14:editId="1BDB73D6">
            <wp:extent cx="3727840" cy="983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1773" cy="984417"/>
                    </a:xfrm>
                    <a:prstGeom prst="rect">
                      <a:avLst/>
                    </a:prstGeom>
                  </pic:spPr>
                </pic:pic>
              </a:graphicData>
            </a:graphic>
          </wp:inline>
        </w:drawing>
      </w:r>
    </w:p>
    <w:p w14:paraId="43A0DF4B" w14:textId="77777777" w:rsidR="00C877E1" w:rsidRPr="00D81E1D" w:rsidRDefault="00C877E1">
      <w:pPr>
        <w:pStyle w:val="FigureCaptionPACKT"/>
        <w:pPrChange w:id="225" w:author="Liam Draper" w:date="2022-07-04T23:11:00Z">
          <w:pPr>
            <w:pStyle w:val="FigurePACKT"/>
            <w:numPr>
              <w:numId w:val="3"/>
            </w:numPr>
            <w:tabs>
              <w:tab w:val="num" w:pos="0"/>
            </w:tabs>
          </w:pPr>
        </w:pPrChange>
      </w:pPr>
      <w:r w:rsidRPr="00D81E1D">
        <w:t xml:space="preserve">Figure </w:t>
      </w:r>
      <w:r>
        <w:t>2.59</w:t>
      </w:r>
      <w:r w:rsidRPr="00D81E1D">
        <w:t xml:space="preserve">: </w:t>
      </w:r>
      <w:r>
        <w:t>Viewing the commands in the Microsoft.PowerShell.Archive module</w:t>
      </w:r>
    </w:p>
    <w:p w14:paraId="0DA32853"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59</w:t>
      </w:r>
      <w:r w:rsidRPr="00DC31B8">
        <w:rPr>
          <w:rFonts w:ascii="Arial" w:hAnsi="Arial"/>
          <w:b/>
          <w:color w:val="FF0000"/>
          <w:sz w:val="28"/>
          <w:szCs w:val="28"/>
        </w:rPr>
        <w:t>.png</w:t>
      </w:r>
    </w:p>
    <w:p w14:paraId="474EB718" w14:textId="77777777" w:rsidR="00C877E1" w:rsidRDefault="00C877E1" w:rsidP="00C877E1">
      <w:pPr>
        <w:pStyle w:val="NumberedBulletPACKT"/>
        <w:numPr>
          <w:ilvl w:val="0"/>
          <w:numId w:val="3"/>
        </w:numPr>
      </w:pPr>
      <w:r>
        <w:t xml:space="preserve">To prepare to use the archiving commands, in </w:t>
      </w:r>
      <w:r w:rsidRPr="00290256">
        <w:rPr>
          <w:rStyle w:val="ItalicsPACKT"/>
        </w:rPr>
        <w:t>step 3</w:t>
      </w:r>
      <w:r>
        <w:t xml:space="preserve">, you create a new folder and then in </w:t>
      </w:r>
      <w:r w:rsidRPr="00290256">
        <w:rPr>
          <w:rStyle w:val="ItalicsPACKT"/>
        </w:rPr>
        <w:t>step 4</w:t>
      </w:r>
      <w:r>
        <w:t xml:space="preserve">, you populate the folder with a set of files. These two steps produce no output. In </w:t>
      </w:r>
      <w:r w:rsidRPr="00290256">
        <w:rPr>
          <w:rStyle w:val="ItalicsPACKT"/>
        </w:rPr>
        <w:t>step 5,</w:t>
      </w:r>
      <w:r>
        <w:t xml:space="preserve"> you get a count of the files in the folder and the space they occupy, with output like this:</w:t>
      </w:r>
    </w:p>
    <w:p w14:paraId="31D2DD60" w14:textId="77777777" w:rsidR="00C877E1" w:rsidRDefault="00C877E1" w:rsidP="00C877E1">
      <w:pPr>
        <w:pStyle w:val="FigurePACKT"/>
        <w:numPr>
          <w:ilvl w:val="0"/>
          <w:numId w:val="3"/>
        </w:numPr>
      </w:pPr>
      <w:r>
        <w:rPr>
          <w:noProof/>
        </w:rPr>
        <w:drawing>
          <wp:inline distT="0" distB="0" distL="0" distR="0" wp14:anchorId="4CF7907D" wp14:editId="506EEAA5">
            <wp:extent cx="3300157" cy="6497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38940" cy="657356"/>
                    </a:xfrm>
                    <a:prstGeom prst="rect">
                      <a:avLst/>
                    </a:prstGeom>
                  </pic:spPr>
                </pic:pic>
              </a:graphicData>
            </a:graphic>
          </wp:inline>
        </w:drawing>
      </w:r>
    </w:p>
    <w:p w14:paraId="0183748F" w14:textId="77777777" w:rsidR="00C877E1" w:rsidRPr="00D81E1D" w:rsidRDefault="00C877E1">
      <w:pPr>
        <w:pStyle w:val="FigureCaptionPACKT"/>
        <w:pPrChange w:id="226" w:author="Liam Draper" w:date="2022-07-04T23:11:00Z">
          <w:pPr>
            <w:pStyle w:val="FigurePACKT"/>
            <w:numPr>
              <w:numId w:val="3"/>
            </w:numPr>
            <w:tabs>
              <w:tab w:val="num" w:pos="0"/>
            </w:tabs>
          </w:pPr>
        </w:pPrChange>
      </w:pPr>
      <w:r w:rsidRPr="00D81E1D">
        <w:t xml:space="preserve">Figure </w:t>
      </w:r>
      <w:r>
        <w:t>2.60</w:t>
      </w:r>
      <w:r w:rsidRPr="00D81E1D">
        <w:t xml:space="preserve">: </w:t>
      </w:r>
      <w:r>
        <w:t>Measuring the files to be compressed</w:t>
      </w:r>
    </w:p>
    <w:p w14:paraId="2B1B4CC5"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60</w:t>
      </w:r>
      <w:r w:rsidRPr="00DC31B8">
        <w:rPr>
          <w:rFonts w:ascii="Arial" w:hAnsi="Arial"/>
          <w:b/>
          <w:color w:val="FF0000"/>
          <w:sz w:val="28"/>
          <w:szCs w:val="28"/>
        </w:rPr>
        <w:t>.png</w:t>
      </w:r>
    </w:p>
    <w:p w14:paraId="515CEB99" w14:textId="77777777" w:rsidR="00C877E1" w:rsidRDefault="00C877E1" w:rsidP="00C877E1">
      <w:pPr>
        <w:pStyle w:val="NumberedBulletPACKT"/>
        <w:numPr>
          <w:ilvl w:val="0"/>
          <w:numId w:val="3"/>
        </w:numPr>
      </w:pPr>
      <w:r>
        <w:t xml:space="preserve">In </w:t>
      </w:r>
      <w:r w:rsidRPr="00E55C4F">
        <w:rPr>
          <w:rStyle w:val="ItalicsPACKT"/>
        </w:rPr>
        <w:t>step 6</w:t>
      </w:r>
      <w:r>
        <w:t xml:space="preserve">, you compress a set of files into an archive file, and in </w:t>
      </w:r>
      <w:r w:rsidRPr="00E55C4F">
        <w:rPr>
          <w:rStyle w:val="ItalicsPACKT"/>
        </w:rPr>
        <w:t>step 7</w:t>
      </w:r>
      <w:r>
        <w:t xml:space="preserve">, you compress a folder (containing files) into another archive file. These two steps produce no output. In </w:t>
      </w:r>
      <w:r w:rsidRPr="00701D67">
        <w:rPr>
          <w:rStyle w:val="ItalicsPACKT"/>
        </w:rPr>
        <w:t>step 8</w:t>
      </w:r>
      <w:r>
        <w:t>, you view the two archive files, with output like this:</w:t>
      </w:r>
    </w:p>
    <w:p w14:paraId="74C71D3D" w14:textId="77777777" w:rsidR="00C877E1" w:rsidRDefault="00C877E1" w:rsidP="00C877E1">
      <w:pPr>
        <w:pStyle w:val="NumberedBulletPACKT"/>
        <w:numPr>
          <w:ilvl w:val="0"/>
          <w:numId w:val="3"/>
        </w:numPr>
      </w:pPr>
    </w:p>
    <w:p w14:paraId="15B9AECA" w14:textId="77777777" w:rsidR="00C877E1" w:rsidRDefault="00C877E1" w:rsidP="00C877E1">
      <w:pPr>
        <w:pStyle w:val="FigurePACKT"/>
        <w:numPr>
          <w:ilvl w:val="0"/>
          <w:numId w:val="3"/>
        </w:numPr>
      </w:pPr>
      <w:r>
        <w:rPr>
          <w:noProof/>
        </w:rPr>
        <w:drawing>
          <wp:inline distT="0" distB="0" distL="0" distR="0" wp14:anchorId="4A2C909C" wp14:editId="2AB49441">
            <wp:extent cx="2578266" cy="11164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1472" cy="1122132"/>
                    </a:xfrm>
                    <a:prstGeom prst="rect">
                      <a:avLst/>
                    </a:prstGeom>
                  </pic:spPr>
                </pic:pic>
              </a:graphicData>
            </a:graphic>
          </wp:inline>
        </w:drawing>
      </w:r>
    </w:p>
    <w:p w14:paraId="0F733827" w14:textId="77777777" w:rsidR="00C877E1" w:rsidRPr="00D81E1D" w:rsidRDefault="00C877E1">
      <w:pPr>
        <w:pStyle w:val="FigureCaptionPACKT"/>
        <w:pPrChange w:id="227" w:author="Liam Draper" w:date="2022-07-04T23:11:00Z">
          <w:pPr>
            <w:pStyle w:val="FigurePACKT"/>
            <w:numPr>
              <w:numId w:val="3"/>
            </w:numPr>
            <w:tabs>
              <w:tab w:val="num" w:pos="0"/>
            </w:tabs>
          </w:pPr>
        </w:pPrChange>
      </w:pPr>
      <w:r w:rsidRPr="00D81E1D">
        <w:t xml:space="preserve">Figure </w:t>
      </w:r>
      <w:r>
        <w:t>2.61</w:t>
      </w:r>
      <w:r w:rsidRPr="00D81E1D">
        <w:t xml:space="preserve">: </w:t>
      </w:r>
      <w:r>
        <w:t>Viewing the archive files</w:t>
      </w:r>
    </w:p>
    <w:p w14:paraId="523DEF8E"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61</w:t>
      </w:r>
      <w:r w:rsidRPr="00DC31B8">
        <w:rPr>
          <w:rFonts w:ascii="Arial" w:hAnsi="Arial"/>
          <w:b/>
          <w:color w:val="FF0000"/>
          <w:sz w:val="28"/>
          <w:szCs w:val="28"/>
        </w:rPr>
        <w:t>.png</w:t>
      </w:r>
    </w:p>
    <w:p w14:paraId="2D1C0E0D" w14:textId="77777777" w:rsidR="00C877E1" w:rsidRDefault="00C877E1" w:rsidP="00C877E1">
      <w:pPr>
        <w:pStyle w:val="NumberedBulletPACKT"/>
        <w:numPr>
          <w:ilvl w:val="0"/>
          <w:numId w:val="3"/>
        </w:numPr>
      </w:pPr>
    </w:p>
    <w:p w14:paraId="2853DF0B" w14:textId="77777777" w:rsidR="00C877E1" w:rsidRDefault="00C877E1" w:rsidP="00C877E1">
      <w:pPr>
        <w:pStyle w:val="NumberedBulletPACKT"/>
        <w:numPr>
          <w:ilvl w:val="0"/>
          <w:numId w:val="3"/>
        </w:numPr>
      </w:pPr>
      <w:r>
        <w:t xml:space="preserve">In </w:t>
      </w:r>
      <w:r w:rsidRPr="00947A17">
        <w:rPr>
          <w:rStyle w:val="ItalicsPACKT"/>
        </w:rPr>
        <w:t>step 9</w:t>
      </w:r>
      <w:r>
        <w:t>, you view the first archive file in Windows File Explorer, with output like this:</w:t>
      </w:r>
    </w:p>
    <w:p w14:paraId="67B5E642" w14:textId="021B9846" w:rsidR="00C877E1" w:rsidRDefault="00C877E1" w:rsidP="00C877E1">
      <w:pPr>
        <w:pStyle w:val="FigurePACKT"/>
        <w:numPr>
          <w:ilvl w:val="0"/>
          <w:numId w:val="3"/>
        </w:numPr>
      </w:pPr>
      <w:r>
        <w:rPr>
          <w:noProof/>
        </w:rPr>
        <w:drawing>
          <wp:inline distT="0" distB="0" distL="0" distR="0" wp14:anchorId="77AD551F" wp14:editId="559AC4F0">
            <wp:extent cx="3994008" cy="2284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335" cy="2285518"/>
                    </a:xfrm>
                    <a:prstGeom prst="rect">
                      <a:avLst/>
                    </a:prstGeom>
                  </pic:spPr>
                </pic:pic>
              </a:graphicData>
            </a:graphic>
          </wp:inline>
        </w:drawing>
      </w:r>
    </w:p>
    <w:p w14:paraId="4A925D6F" w14:textId="51DE5E11" w:rsidR="00C877E1" w:rsidRPr="00D81E1D" w:rsidRDefault="00C877E1">
      <w:pPr>
        <w:pStyle w:val="FigureCaptionPACKT"/>
        <w:pPrChange w:id="228" w:author="Liam Draper" w:date="2022-07-04T23:11:00Z">
          <w:pPr>
            <w:pStyle w:val="FigurePACKT"/>
            <w:numPr>
              <w:numId w:val="3"/>
            </w:numPr>
            <w:tabs>
              <w:tab w:val="num" w:pos="0"/>
            </w:tabs>
          </w:pPr>
        </w:pPrChange>
      </w:pPr>
      <w:r w:rsidRPr="00D81E1D">
        <w:t xml:space="preserve">Figure </w:t>
      </w:r>
      <w:r>
        <w:t>2.62</w:t>
      </w:r>
      <w:r w:rsidRPr="00D81E1D">
        <w:t xml:space="preserve">: </w:t>
      </w:r>
      <w:r>
        <w:t>Viewing Archive1.zip</w:t>
      </w:r>
    </w:p>
    <w:p w14:paraId="6C1754BF" w14:textId="12B9A421"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62</w:t>
      </w:r>
      <w:r w:rsidRPr="00DC31B8">
        <w:rPr>
          <w:rFonts w:ascii="Arial" w:hAnsi="Arial"/>
          <w:b/>
          <w:color w:val="FF0000"/>
          <w:sz w:val="28"/>
          <w:szCs w:val="28"/>
        </w:rPr>
        <w:t>.png</w:t>
      </w:r>
    </w:p>
    <w:p w14:paraId="34A06610" w14:textId="4875AD20" w:rsidR="00C877E1" w:rsidRDefault="00C877E1" w:rsidP="00C877E1">
      <w:pPr>
        <w:pStyle w:val="NumberedBulletPACKT"/>
        <w:numPr>
          <w:ilvl w:val="0"/>
          <w:numId w:val="0"/>
        </w:numPr>
      </w:pPr>
    </w:p>
    <w:p w14:paraId="657F72FF" w14:textId="5839DF9E" w:rsidR="00C877E1" w:rsidRDefault="00C2355D" w:rsidP="00C877E1">
      <w:pPr>
        <w:pStyle w:val="NumberedBulletPACKT"/>
        <w:numPr>
          <w:ilvl w:val="0"/>
          <w:numId w:val="0"/>
        </w:numPr>
      </w:pPr>
      <w:r>
        <w:t xml:space="preserve">In </w:t>
      </w:r>
      <w:r w:rsidRPr="00C2355D">
        <w:rPr>
          <w:rStyle w:val="ItalicsPACKT"/>
        </w:rPr>
        <w:t>step 10</w:t>
      </w:r>
      <w:r>
        <w:t>, you view the second archive file which looks like this:</w:t>
      </w:r>
    </w:p>
    <w:p w14:paraId="630B3C1E" w14:textId="07C4F1F1" w:rsidR="00C2355D" w:rsidRDefault="00C2355D" w:rsidP="00C2355D">
      <w:pPr>
        <w:pStyle w:val="FigurePACKT"/>
      </w:pPr>
      <w:r>
        <w:rPr>
          <w:noProof/>
        </w:rPr>
        <w:drawing>
          <wp:inline distT="0" distB="0" distL="0" distR="0" wp14:anchorId="29825DCE" wp14:editId="7F3CFFDE">
            <wp:extent cx="2655507" cy="167462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8006" cy="1682505"/>
                    </a:xfrm>
                    <a:prstGeom prst="rect">
                      <a:avLst/>
                    </a:prstGeom>
                  </pic:spPr>
                </pic:pic>
              </a:graphicData>
            </a:graphic>
          </wp:inline>
        </w:drawing>
      </w:r>
    </w:p>
    <w:p w14:paraId="43F0BCE7" w14:textId="2D683591" w:rsidR="00C877E1" w:rsidRPr="00D81E1D" w:rsidRDefault="00C877E1">
      <w:pPr>
        <w:pStyle w:val="FigureCaptionPACKT"/>
        <w:pPrChange w:id="229" w:author="Liam Draper" w:date="2022-07-04T23:11:00Z">
          <w:pPr>
            <w:pStyle w:val="FigurePACKT"/>
            <w:numPr>
              <w:numId w:val="3"/>
            </w:numPr>
            <w:tabs>
              <w:tab w:val="num" w:pos="0"/>
            </w:tabs>
          </w:pPr>
        </w:pPrChange>
      </w:pPr>
      <w:r w:rsidRPr="00D81E1D">
        <w:t xml:space="preserve">Figure </w:t>
      </w:r>
      <w:r>
        <w:t>2.63</w:t>
      </w:r>
      <w:r w:rsidRPr="00D81E1D">
        <w:t xml:space="preserve">: </w:t>
      </w:r>
      <w:r>
        <w:t>Viewing Archive1.zip</w:t>
      </w:r>
    </w:p>
    <w:p w14:paraId="058BB779" w14:textId="38088CBB"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63</w:t>
      </w:r>
      <w:r w:rsidRPr="00DC31B8">
        <w:rPr>
          <w:rFonts w:ascii="Arial" w:hAnsi="Arial"/>
          <w:b/>
          <w:color w:val="FF0000"/>
          <w:sz w:val="28"/>
          <w:szCs w:val="28"/>
        </w:rPr>
        <w:t>.png</w:t>
      </w:r>
    </w:p>
    <w:p w14:paraId="6D006A09" w14:textId="7FF79357" w:rsidR="00C877E1" w:rsidRDefault="00C35295" w:rsidP="00C877E1">
      <w:pPr>
        <w:pStyle w:val="NumberedBulletPACKT"/>
        <w:numPr>
          <w:ilvl w:val="0"/>
          <w:numId w:val="0"/>
        </w:numPr>
      </w:pPr>
      <w:r>
        <w:t xml:space="preserve">To demonstrate expanding an archive, in </w:t>
      </w:r>
      <w:r w:rsidRPr="00C35295">
        <w:rPr>
          <w:rStyle w:val="ItalicsPACKT"/>
        </w:rPr>
        <w:t>step 11</w:t>
      </w:r>
      <w:r>
        <w:t>, you create a new folder (</w:t>
      </w:r>
      <w:r w:rsidRPr="00C35295">
        <w:rPr>
          <w:rStyle w:val="CodeInTextPACKT"/>
        </w:rPr>
        <w:t>C:\Foo\Decompressed</w:t>
      </w:r>
      <w:r>
        <w:t xml:space="preserve">) which generates no console output, In </w:t>
      </w:r>
      <w:r w:rsidRPr="00C35295">
        <w:rPr>
          <w:rStyle w:val="ItalicsPACKT"/>
        </w:rPr>
        <w:t>step 12</w:t>
      </w:r>
      <w:r>
        <w:t xml:space="preserve">, you use </w:t>
      </w:r>
      <w:r w:rsidRPr="00C35295">
        <w:rPr>
          <w:rStyle w:val="CodeInTextPACKT"/>
        </w:rPr>
        <w:t>Expand-Archive</w:t>
      </w:r>
      <w:r>
        <w:t xml:space="preserve"> to de-compress the files within the archive to the specified destination folder which also generates no output.</w:t>
      </w:r>
    </w:p>
    <w:p w14:paraId="0EC4A484" w14:textId="0F40302A" w:rsidR="00C35295" w:rsidRDefault="00C35295" w:rsidP="00C877E1">
      <w:pPr>
        <w:pStyle w:val="NumberedBulletPACKT"/>
        <w:numPr>
          <w:ilvl w:val="0"/>
          <w:numId w:val="0"/>
        </w:numPr>
      </w:pPr>
      <w:r>
        <w:t xml:space="preserve">In the final step, </w:t>
      </w:r>
      <w:r w:rsidRPr="00C35295">
        <w:rPr>
          <w:rStyle w:val="ItalicsPACKT"/>
        </w:rPr>
        <w:t>step 13</w:t>
      </w:r>
      <w:r>
        <w:t>, you count the decompressed files with output like this:</w:t>
      </w:r>
    </w:p>
    <w:p w14:paraId="2C847DB9" w14:textId="4ACA2835" w:rsidR="00C35295" w:rsidRDefault="00C35295" w:rsidP="00C877E1">
      <w:pPr>
        <w:pStyle w:val="NumberedBulletPACKT"/>
        <w:numPr>
          <w:ilvl w:val="0"/>
          <w:numId w:val="0"/>
        </w:numPr>
      </w:pPr>
    </w:p>
    <w:p w14:paraId="19D5FA9C" w14:textId="739D4EB9" w:rsidR="005E3D19" w:rsidRDefault="005E3D19" w:rsidP="00C35295">
      <w:pPr>
        <w:pStyle w:val="FigurePACKT"/>
        <w:numPr>
          <w:ilvl w:val="0"/>
          <w:numId w:val="3"/>
        </w:numPr>
      </w:pPr>
      <w:r>
        <w:rPr>
          <w:noProof/>
        </w:rPr>
        <w:drawing>
          <wp:inline distT="0" distB="0" distL="0" distR="0" wp14:anchorId="74E1FD0D" wp14:editId="72FAEB21">
            <wp:extent cx="3115163" cy="7064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6733" cy="713646"/>
                    </a:xfrm>
                    <a:prstGeom prst="rect">
                      <a:avLst/>
                    </a:prstGeom>
                  </pic:spPr>
                </pic:pic>
              </a:graphicData>
            </a:graphic>
          </wp:inline>
        </w:drawing>
      </w:r>
    </w:p>
    <w:p w14:paraId="573E1A2F" w14:textId="1789BAF5" w:rsidR="00C35295" w:rsidRPr="00D81E1D" w:rsidRDefault="00C35295">
      <w:pPr>
        <w:pStyle w:val="FigureCaptionPACKT"/>
        <w:pPrChange w:id="230" w:author="Liam Draper" w:date="2022-07-04T23:11:00Z">
          <w:pPr>
            <w:pStyle w:val="FigurePACKT"/>
            <w:numPr>
              <w:numId w:val="3"/>
            </w:numPr>
            <w:tabs>
              <w:tab w:val="num" w:pos="0"/>
            </w:tabs>
          </w:pPr>
        </w:pPrChange>
      </w:pPr>
      <w:r w:rsidRPr="00D81E1D">
        <w:t xml:space="preserve">Figure </w:t>
      </w:r>
      <w:r>
        <w:t>2.64</w:t>
      </w:r>
      <w:r w:rsidRPr="00D81E1D">
        <w:t xml:space="preserve">: </w:t>
      </w:r>
      <w:r>
        <w:t>Viewing Archive1.zip</w:t>
      </w:r>
    </w:p>
    <w:p w14:paraId="047F6228" w14:textId="68D29833" w:rsidR="00C35295" w:rsidRDefault="00C35295" w:rsidP="00C3529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64</w:t>
      </w:r>
      <w:r w:rsidRPr="00DC31B8">
        <w:rPr>
          <w:rFonts w:ascii="Arial" w:hAnsi="Arial"/>
          <w:b/>
          <w:color w:val="FF0000"/>
          <w:sz w:val="28"/>
          <w:szCs w:val="28"/>
        </w:rPr>
        <w:t>.png</w:t>
      </w:r>
    </w:p>
    <w:p w14:paraId="08784F14" w14:textId="77777777" w:rsidR="00C877E1" w:rsidRDefault="00C877E1" w:rsidP="00C877E1">
      <w:pPr>
        <w:pStyle w:val="Heading2"/>
        <w:numPr>
          <w:ilvl w:val="0"/>
          <w:numId w:val="3"/>
        </w:numPr>
      </w:pPr>
      <w:r>
        <w:t>There's more...</w:t>
      </w:r>
    </w:p>
    <w:p w14:paraId="0A7E6EE3" w14:textId="77777777" w:rsidR="00C877E1" w:rsidRPr="00730363" w:rsidRDefault="00C877E1" w:rsidP="00C877E1">
      <w:pPr>
        <w:pStyle w:val="NormalPACKT"/>
        <w:numPr>
          <w:ilvl w:val="0"/>
          <w:numId w:val="3"/>
        </w:numPr>
      </w:pPr>
      <w:r>
        <w:rPr>
          <w:lang w:val="en-GB"/>
        </w:rPr>
        <w:t xml:space="preserve">In </w:t>
      </w:r>
      <w:r w:rsidRPr="00CE589B">
        <w:rPr>
          <w:rStyle w:val="ItalicsPACKT"/>
        </w:rPr>
        <w:t>step</w:t>
      </w:r>
      <w:r w:rsidRPr="00346681">
        <w:rPr>
          <w:rStyle w:val="ItalicsPACKT"/>
        </w:rPr>
        <w:t xml:space="preserve"> 1</w:t>
      </w:r>
      <w:r w:rsidRPr="00896172">
        <w:rPr>
          <w:rStyle w:val="NormalPACKTChar"/>
        </w:rPr>
        <w:t xml:space="preserve"> and in</w:t>
      </w:r>
      <w:r>
        <w:rPr>
          <w:rStyle w:val="ItalicsPACKT"/>
        </w:rPr>
        <w:t xml:space="preserve"> step 2</w:t>
      </w:r>
      <w:r>
        <w:rPr>
          <w:lang w:val="en-GB"/>
        </w:rPr>
        <w:t xml:space="preserve">, you can see the Archive module has two commands internally. As you can see, the module details retuned by </w:t>
      </w:r>
      <w:r w:rsidRPr="0050217A">
        <w:rPr>
          <w:rStyle w:val="CodeInTextPACKT"/>
        </w:rPr>
        <w:t>Get-</w:t>
      </w:r>
      <w:r>
        <w:rPr>
          <w:rStyle w:val="CodeInTextPACKT"/>
        </w:rPr>
        <w:t>Module</w:t>
      </w:r>
      <w:r>
        <w:rPr>
          <w:lang w:val="en-GB"/>
        </w:rPr>
        <w:t xml:space="preserve"> show the module to have two commands. In the next step,</w:t>
      </w:r>
      <w:r w:rsidRPr="0050217A">
        <w:rPr>
          <w:rStyle w:val="NormalPACKTChar"/>
        </w:rPr>
        <w:t xml:space="preserve"> </w:t>
      </w:r>
      <w:r w:rsidRPr="0050217A">
        <w:rPr>
          <w:rStyle w:val="CodeInTextPACKT"/>
        </w:rPr>
        <w:t>Get-Command</w:t>
      </w:r>
      <w:r>
        <w:rPr>
          <w:lang w:val="en-GB"/>
        </w:rPr>
        <w:t xml:space="preserve"> confirms the module has the two commands but that these are PowerShell functions and not PowerShell cmdlets. If you navigate to the folder containing this module you can see both the module manifest (</w:t>
      </w:r>
      <w:r w:rsidRPr="0050217A">
        <w:rPr>
          <w:rStyle w:val="CodeInTextPACKT"/>
          <w:lang w:val="en-GB"/>
        </w:rPr>
        <w:t>Microsoft.PowerShell.Archive.psd1</w:t>
      </w:r>
      <w:r>
        <w:rPr>
          <w:lang w:val="en-GB"/>
        </w:rPr>
        <w:t>) and the module file that defines the exported functions (</w:t>
      </w:r>
      <w:r w:rsidRPr="00730363">
        <w:rPr>
          <w:rStyle w:val="CodeInTextPACKT"/>
          <w:lang w:val="en-GB"/>
        </w:rPr>
        <w:t>Microsoft.PowerShell.Archive.psm1</w:t>
      </w:r>
      <w:r w:rsidRPr="00730363">
        <w:t>)</w:t>
      </w:r>
      <w:r>
        <w:t xml:space="preserve">. </w:t>
      </w:r>
    </w:p>
    <w:p w14:paraId="2B16C53C" w14:textId="261964C3" w:rsidR="00E97765" w:rsidRDefault="005E3D19" w:rsidP="00E97765">
      <w:pPr>
        <w:pStyle w:val="NumberedBulletPACKT"/>
        <w:numPr>
          <w:ilvl w:val="0"/>
          <w:numId w:val="3"/>
        </w:numPr>
      </w:pPr>
      <w:r>
        <w:t xml:space="preserve">In </w:t>
      </w:r>
      <w:r w:rsidRPr="005E3D19">
        <w:rPr>
          <w:rStyle w:val="ItalicsPACKT"/>
        </w:rPr>
        <w:t>step 9</w:t>
      </w:r>
      <w:r>
        <w:t xml:space="preserve">, you created the archive file </w:t>
      </w:r>
      <w:r w:rsidRPr="005E3D19">
        <w:rPr>
          <w:rStyle w:val="CodeInTextPACKT"/>
        </w:rPr>
        <w:t>Archive1.zip</w:t>
      </w:r>
      <w:r>
        <w:t xml:space="preserve"> that contains 100 files. In </w:t>
      </w:r>
      <w:r w:rsidRPr="005E3D19">
        <w:rPr>
          <w:rStyle w:val="ItalicsPACKT"/>
        </w:rPr>
        <w:t>step 12</w:t>
      </w:r>
      <w:r>
        <w:t xml:space="preserve">, you used </w:t>
      </w:r>
      <w:r w:rsidRPr="005E3D19">
        <w:rPr>
          <w:rStyle w:val="CodeInTextPACKT"/>
        </w:rPr>
        <w:t>Expand-Archive</w:t>
      </w:r>
      <w:r>
        <w:t xml:space="preserve"> to expand the files from the archive into the specified folder. As you can see in </w:t>
      </w:r>
      <w:r w:rsidRPr="005E3D19">
        <w:rPr>
          <w:rStyle w:val="ItalicsPACKT"/>
        </w:rPr>
        <w:t>step 13</w:t>
      </w:r>
      <w:r>
        <w:t xml:space="preserve">, the files previously compressed into an archive are now decompressed and in the destination path. </w:t>
      </w:r>
    </w:p>
    <w:p w14:paraId="06BF8BDA" w14:textId="497AA156" w:rsidR="00987230" w:rsidRDefault="00987230" w:rsidP="00987230">
      <w:pPr>
        <w:pStyle w:val="Heading1"/>
        <w:tabs>
          <w:tab w:val="left" w:pos="0"/>
        </w:tabs>
      </w:pPr>
      <w:r>
        <w:t xml:space="preserve">Searching for files using </w:t>
      </w:r>
      <w:r w:rsidR="00036E59">
        <w:t>the</w:t>
      </w:r>
      <w:r>
        <w:t xml:space="preserve"> Everything</w:t>
      </w:r>
      <w:r w:rsidR="00036E59">
        <w:t xml:space="preserve"> search tool</w:t>
      </w:r>
    </w:p>
    <w:p w14:paraId="608925EE" w14:textId="0225E023" w:rsidR="00E37BB3" w:rsidRDefault="000075BA" w:rsidP="00987230">
      <w:pPr>
        <w:pStyle w:val="NormalPACKT"/>
      </w:pPr>
      <w:r>
        <w:rPr>
          <w:lang w:val="en-GB"/>
        </w:rPr>
        <w:t>Void Tools is a software company that produced the Everything search tool. Most IT Pros run it from the GUI but there is a community module to help you use this tool</w:t>
      </w:r>
      <w:r w:rsidR="00573D8E">
        <w:rPr>
          <w:lang w:val="en-GB"/>
        </w:rPr>
        <w:t xml:space="preserve"> using PowerShell</w:t>
      </w:r>
      <w:r>
        <w:rPr>
          <w:lang w:val="en-GB"/>
        </w:rPr>
        <w:t xml:space="preserve">. </w:t>
      </w:r>
      <w:r w:rsidR="00573D8E">
        <w:rPr>
          <w:lang w:val="en-GB"/>
        </w:rPr>
        <w:t xml:space="preserve"> </w:t>
      </w:r>
      <w:r w:rsidR="00056CFC">
        <w:rPr>
          <w:lang w:val="en-GB"/>
        </w:rPr>
        <w:t xml:space="preserve">The Everything     tool and the PowerShell community have developed a nice </w:t>
      </w:r>
      <w:r w:rsidR="00E37BB3">
        <w:rPr>
          <w:lang w:val="en-GB"/>
        </w:rPr>
        <w:t xml:space="preserve">little product that you can easily leverage in PowerShell. </w:t>
      </w:r>
      <w:r w:rsidR="00573D8E">
        <w:rPr>
          <w:lang w:val="en-GB"/>
        </w:rPr>
        <w:t xml:space="preserve">The </w:t>
      </w:r>
      <w:r>
        <w:rPr>
          <w:lang w:val="en-GB"/>
        </w:rPr>
        <w:t xml:space="preserve">Everything </w:t>
      </w:r>
      <w:r w:rsidR="00573D8E">
        <w:rPr>
          <w:lang w:val="en-GB"/>
        </w:rPr>
        <w:t xml:space="preserve">applications returns fully qualified file names </w:t>
      </w:r>
      <w:r w:rsidR="00E37BB3">
        <w:rPr>
          <w:lang w:val="en-GB"/>
        </w:rPr>
        <w:t xml:space="preserve">for those files on your system </w:t>
      </w:r>
      <w:r w:rsidR="00573D8E">
        <w:rPr>
          <w:lang w:val="en-GB"/>
        </w:rPr>
        <w:t xml:space="preserve">whose names meet a specified pattern. You can use </w:t>
      </w:r>
      <w:r w:rsidR="00E37BB3">
        <w:rPr>
          <w:lang w:val="en-GB"/>
        </w:rPr>
        <w:t>either wild card</w:t>
      </w:r>
      <w:r w:rsidR="00573D8E">
        <w:rPr>
          <w:lang w:val="en-GB"/>
        </w:rPr>
        <w:t xml:space="preserve"> (</w:t>
      </w:r>
      <w:r w:rsidR="00E37BB3">
        <w:rPr>
          <w:lang w:val="en-GB"/>
        </w:rPr>
        <w:t>e.g.</w:t>
      </w:r>
      <w:r w:rsidR="00573D8E">
        <w:rPr>
          <w:lang w:val="en-GB"/>
        </w:rPr>
        <w:t xml:space="preserve"> </w:t>
      </w:r>
      <w:r w:rsidR="00573D8E" w:rsidRPr="00573D8E">
        <w:rPr>
          <w:rStyle w:val="CodeInTextPACKT"/>
        </w:rPr>
        <w:t>*.</w:t>
      </w:r>
      <w:r w:rsidR="00E16AC7">
        <w:rPr>
          <w:rStyle w:val="CodeInTextPACKT"/>
        </w:rPr>
        <w:t>PS</w:t>
      </w:r>
      <w:r w:rsidR="00573D8E" w:rsidRPr="00573D8E">
        <w:rPr>
          <w:rStyle w:val="CodeInTextPACKT"/>
        </w:rPr>
        <w:t>1</w:t>
      </w:r>
      <w:r w:rsidR="00E37BB3" w:rsidRPr="00E37BB3">
        <w:t>)</w:t>
      </w:r>
      <w:r w:rsidR="00573D8E" w:rsidRPr="00E37BB3">
        <w:t xml:space="preserve">, </w:t>
      </w:r>
      <w:r w:rsidR="00573D8E">
        <w:rPr>
          <w:lang w:val="en-GB"/>
        </w:rPr>
        <w:t xml:space="preserve">or a regular expression (e.g. </w:t>
      </w:r>
      <w:r w:rsidR="00573D8E" w:rsidRPr="00573D8E">
        <w:rPr>
          <w:rStyle w:val="CodeInTextPACKT"/>
        </w:rPr>
        <w:t>‘\.</w:t>
      </w:r>
      <w:r w:rsidR="00E16AC7">
        <w:rPr>
          <w:rStyle w:val="CodeInTextPACKT"/>
        </w:rPr>
        <w:t>PS</w:t>
      </w:r>
      <w:r w:rsidR="00573D8E" w:rsidRPr="00573D8E">
        <w:rPr>
          <w:rStyle w:val="CodeInTextPACKT"/>
        </w:rPr>
        <w:t>1$’</w:t>
      </w:r>
      <w:r w:rsidR="00573D8E" w:rsidRPr="00E37BB3">
        <w:t>)</w:t>
      </w:r>
      <w:r w:rsidR="00E37BB3" w:rsidRPr="00E37BB3">
        <w:t xml:space="preserve"> as a pattern. </w:t>
      </w:r>
      <w:del w:id="231" w:author="Liam Draper" w:date="2022-07-05T09:33:00Z">
        <w:r w:rsidR="00E37BB3" w:rsidDel="00641BF0">
          <w:delText>an</w:delText>
        </w:r>
        <w:r w:rsidR="00E37BB3" w:rsidRPr="00E37BB3" w:rsidDel="00641BF0">
          <w:delText xml:space="preserve">    </w:delText>
        </w:r>
      </w:del>
      <w:r w:rsidR="00E37BB3" w:rsidRPr="00E37BB3">
        <w:t>There is also an add-on module that provides and easy to use PowerShell COMMAND.</w:t>
      </w:r>
      <w:del w:id="232" w:author="Liam Draper" w:date="2022-07-05T09:33:00Z">
        <w:r w:rsidR="00E37BB3" w:rsidRPr="00E37BB3" w:rsidDel="00641BF0">
          <w:delText xml:space="preserve">, </w:delText>
        </w:r>
      </w:del>
    </w:p>
    <w:p w14:paraId="7D64E72F" w14:textId="7564CB27" w:rsidR="00987230" w:rsidRDefault="00573D8E" w:rsidP="00987230">
      <w:pPr>
        <w:pStyle w:val="NormalPACKT"/>
        <w:rPr>
          <w:lang w:val="en-GB"/>
        </w:rPr>
      </w:pPr>
      <w:r>
        <w:rPr>
          <w:lang w:val="en-GB"/>
        </w:rPr>
        <w:t>The key benefit is that i</w:t>
      </w:r>
      <w:r w:rsidR="00E37BB3">
        <w:rPr>
          <w:lang w:val="en-GB"/>
        </w:rPr>
        <w:t>t</w:t>
      </w:r>
      <w:r>
        <w:rPr>
          <w:lang w:val="en-GB"/>
        </w:rPr>
        <w:t xml:space="preserve"> i</w:t>
      </w:r>
      <w:r w:rsidR="00056CFC">
        <w:rPr>
          <w:lang w:val="en-GB"/>
        </w:rPr>
        <w:t>s</w:t>
      </w:r>
      <w:r>
        <w:rPr>
          <w:lang w:val="en-GB"/>
        </w:rPr>
        <w:t xml:space="preserve"> </w:t>
      </w:r>
      <w:r w:rsidR="000075BA">
        <w:rPr>
          <w:lang w:val="en-GB"/>
        </w:rPr>
        <w:t xml:space="preserve">very fast. </w:t>
      </w:r>
      <w:r w:rsidR="00E16AC7">
        <w:rPr>
          <w:lang w:val="en-GB"/>
        </w:rPr>
        <w:t xml:space="preserve">On a large Windows host with say one million total files, it might take 10-12 seconds to return a list of all the files on that system). To find all the </w:t>
      </w:r>
      <w:r w:rsidR="00056CFC" w:rsidRPr="00056CFC">
        <w:rPr>
          <w:rStyle w:val="CodeInTextPACKT"/>
        </w:rPr>
        <w:t>.</w:t>
      </w:r>
      <w:r w:rsidR="00E16AC7" w:rsidRPr="00056CFC">
        <w:rPr>
          <w:rStyle w:val="CodeInTextPACKT"/>
        </w:rPr>
        <w:t>PS1</w:t>
      </w:r>
      <w:r w:rsidR="00E16AC7">
        <w:rPr>
          <w:lang w:val="en-GB"/>
        </w:rPr>
        <w:t xml:space="preserve"> files on the system drive would take under 100 </w:t>
      </w:r>
      <w:r w:rsidR="00E37BB3">
        <w:rPr>
          <w:lang w:val="en-GB"/>
        </w:rPr>
        <w:t>milliseconds</w:t>
      </w:r>
      <w:r w:rsidR="00E16AC7">
        <w:rPr>
          <w:lang w:val="en-GB"/>
        </w:rPr>
        <w:t xml:space="preserve">. </w:t>
      </w:r>
      <w:r w:rsidR="00056CFC">
        <w:rPr>
          <w:lang w:val="en-GB"/>
        </w:rPr>
        <w:t xml:space="preserve">By comparison, using </w:t>
      </w:r>
      <w:r w:rsidR="00056CFC" w:rsidRPr="00E37BB3">
        <w:rPr>
          <w:rStyle w:val="CodeInTextPACKT"/>
        </w:rPr>
        <w:t>Get-ChildItem</w:t>
      </w:r>
      <w:r w:rsidR="00056CFC">
        <w:rPr>
          <w:lang w:val="en-GB"/>
        </w:rPr>
        <w:t xml:space="preserve"> would take </w:t>
      </w:r>
      <w:r w:rsidR="00D93193">
        <w:rPr>
          <w:lang w:val="en-GB"/>
        </w:rPr>
        <w:t>several</w:t>
      </w:r>
      <w:r w:rsidR="00056CFC">
        <w:rPr>
          <w:lang w:val="en-GB"/>
        </w:rPr>
        <w:t xml:space="preserve"> minutes. </w:t>
      </w:r>
    </w:p>
    <w:p w14:paraId="62FF768B" w14:textId="0418E31B" w:rsidR="005E3D19" w:rsidRDefault="005E3D19" w:rsidP="00987230">
      <w:pPr>
        <w:pStyle w:val="NormalPACKT"/>
        <w:rPr>
          <w:lang w:val="en-GB"/>
        </w:rPr>
      </w:pPr>
      <w:r>
        <w:rPr>
          <w:lang w:val="en-GB"/>
        </w:rPr>
        <w:t xml:space="preserve">If you are managing a large file server, tools like Everything could be very useful. And for a bit of light relief, you can bring up the GUI, specify ALL files, and sort files by </w:t>
      </w:r>
      <w:r w:rsidR="00656C09">
        <w:rPr>
          <w:lang w:val="en-GB"/>
        </w:rPr>
        <w:t>date modified</w:t>
      </w:r>
      <w:r>
        <w:rPr>
          <w:lang w:val="en-GB"/>
        </w:rPr>
        <w:t xml:space="preserve">. After a second or two, you can watch as Windows and Windows applications create and update files on your system. </w:t>
      </w:r>
      <w:r w:rsidR="00056CFC">
        <w:rPr>
          <w:lang w:val="en-GB"/>
        </w:rPr>
        <w:t>Do you know what all those files are?</w:t>
      </w:r>
    </w:p>
    <w:p w14:paraId="0A146DC7" w14:textId="6A14424C" w:rsidR="000075BA" w:rsidRDefault="000075BA" w:rsidP="00987230">
      <w:pPr>
        <w:pStyle w:val="NormalPACKT"/>
        <w:rPr>
          <w:lang w:val="en-GB"/>
        </w:rPr>
      </w:pPr>
      <w:r>
        <w:rPr>
          <w:lang w:val="en-GB"/>
        </w:rPr>
        <w:t xml:space="preserve">This recipe first downloads and installs the Everything tool and the </w:t>
      </w:r>
      <w:r w:rsidRPr="00D93193">
        <w:rPr>
          <w:rStyle w:val="CodeInTextPACKT"/>
        </w:rPr>
        <w:t>PSEverything</w:t>
      </w:r>
      <w:r>
        <w:rPr>
          <w:lang w:val="en-GB"/>
        </w:rPr>
        <w:t xml:space="preserve"> module from the PowerShell Gallery. Then you use the tool to find files on the system.</w:t>
      </w:r>
      <w:r w:rsidR="00D93193">
        <w:rPr>
          <w:lang w:val="en-GB"/>
        </w:rPr>
        <w:t xml:space="preserve"> </w:t>
      </w:r>
    </w:p>
    <w:p w14:paraId="4535C24C" w14:textId="3A86BC7B" w:rsidR="000075BA" w:rsidRDefault="000075BA" w:rsidP="00987230">
      <w:pPr>
        <w:pStyle w:val="NormalPACKT"/>
        <w:rPr>
          <w:lang w:val="en-GB"/>
        </w:rPr>
      </w:pPr>
      <w:r>
        <w:rPr>
          <w:lang w:val="en-GB"/>
        </w:rPr>
        <w:t xml:space="preserve">For more details on the Everything tool, see: </w:t>
      </w:r>
      <w:hyperlink r:id="rId78" w:history="1">
        <w:r w:rsidRPr="00D65623">
          <w:rPr>
            <w:rStyle w:val="Hyperlink"/>
            <w:rFonts w:ascii="Lucida Console" w:hAnsi="Lucida Console"/>
            <w:sz w:val="19"/>
            <w:lang w:val="en-GB"/>
          </w:rPr>
          <w:t>https://www.voidtools.com/</w:t>
        </w:r>
      </w:hyperlink>
      <w:r>
        <w:rPr>
          <w:lang w:val="en-GB"/>
        </w:rPr>
        <w:t>. For the latest downloads, you can view the download page at</w:t>
      </w:r>
      <w:r w:rsidRPr="00817269">
        <w:t xml:space="preserve">: </w:t>
      </w:r>
      <w:hyperlink r:id="rId79" w:history="1">
        <w:r w:rsidRPr="00817269">
          <w:rPr>
            <w:rStyle w:val="URLPACKTChar"/>
            <w:lang w:val="en-GB"/>
          </w:rPr>
          <w:t>https://www.voidtools.com/downloads/</w:t>
        </w:r>
      </w:hyperlink>
      <w:r>
        <w:rPr>
          <w:lang w:val="en-GB"/>
        </w:rPr>
        <w:t xml:space="preserve">. And for more information about installing Everything, see </w:t>
      </w:r>
      <w:r w:rsidR="00817269">
        <w:rPr>
          <w:lang w:val="en-GB"/>
        </w:rPr>
        <w:t xml:space="preserve">a great support article at: </w:t>
      </w:r>
      <w:hyperlink r:id="rId80" w:history="1">
        <w:r w:rsidR="00656C09" w:rsidRPr="00D65623">
          <w:rPr>
            <w:rStyle w:val="Hyperlink"/>
            <w:rFonts w:ascii="Lucida Console" w:hAnsi="Lucida Console"/>
            <w:sz w:val="19"/>
            <w:lang w:val="en-GB"/>
          </w:rPr>
          <w:t>https://www.voidtools.com/forum/viewtopic.php?f=5&amp;t=5673&amp;p=15546</w:t>
        </w:r>
      </w:hyperlink>
      <w:r w:rsidR="00656C09" w:rsidRPr="00656C09">
        <w:t xml:space="preserve">. </w:t>
      </w:r>
      <w:r w:rsidR="00656C09">
        <w:t xml:space="preserve">The tool provides a large range of installation options that you can use, depending on your needs. </w:t>
      </w:r>
    </w:p>
    <w:p w14:paraId="2305F0BC" w14:textId="77777777" w:rsidR="00987230" w:rsidRDefault="00987230" w:rsidP="00987230">
      <w:pPr>
        <w:pStyle w:val="Heading2"/>
        <w:tabs>
          <w:tab w:val="left" w:pos="0"/>
        </w:tabs>
      </w:pPr>
      <w:r>
        <w:t>Getting ready</w:t>
      </w:r>
    </w:p>
    <w:p w14:paraId="35F11D1C"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7DF69994" w14:textId="77777777" w:rsidR="00987230" w:rsidRDefault="00987230" w:rsidP="00987230">
      <w:pPr>
        <w:pStyle w:val="Heading2"/>
        <w:tabs>
          <w:tab w:val="left" w:pos="0"/>
        </w:tabs>
      </w:pPr>
      <w:r>
        <w:t>How to do it...</w:t>
      </w:r>
    </w:p>
    <w:p w14:paraId="24D95754" w14:textId="32432F0D" w:rsidR="000075BA" w:rsidRPr="004D5530" w:rsidRDefault="000075BA" w:rsidP="004D5530">
      <w:pPr>
        <w:pStyle w:val="NumberedBulletPACKT"/>
        <w:numPr>
          <w:ilvl w:val="0"/>
          <w:numId w:val="62"/>
        </w:numPr>
        <w:rPr>
          <w:color w:val="000000"/>
          <w:lang w:val="en-GB" w:eastAsia="en-GB"/>
        </w:rPr>
      </w:pPr>
      <w:r w:rsidRPr="004D5530">
        <w:rPr>
          <w:lang w:val="en-GB" w:eastAsia="en-GB"/>
        </w:rPr>
        <w:t xml:space="preserve">Getting download </w:t>
      </w:r>
      <w:r w:rsidR="00656C09">
        <w:rPr>
          <w:lang w:val="en-GB" w:eastAsia="en-GB"/>
        </w:rPr>
        <w:t>l</w:t>
      </w:r>
      <w:r w:rsidRPr="004D5530">
        <w:rPr>
          <w:lang w:val="en-GB" w:eastAsia="en-GB"/>
        </w:rPr>
        <w:t>ocations</w:t>
      </w:r>
    </w:p>
    <w:p w14:paraId="274BE9C3" w14:textId="77777777" w:rsidR="004D5530" w:rsidRPr="004D5530" w:rsidRDefault="004D5530" w:rsidP="004D5530">
      <w:pPr>
        <w:pStyle w:val="CodePACKT"/>
      </w:pPr>
    </w:p>
    <w:p w14:paraId="40F7EA50" w14:textId="2630557A" w:rsidR="000075BA" w:rsidRPr="004D5530" w:rsidRDefault="000075BA" w:rsidP="004D5530">
      <w:pPr>
        <w:pStyle w:val="CodePACKT"/>
      </w:pPr>
      <w:commentRangeStart w:id="233"/>
      <w:r w:rsidRPr="004D5530">
        <w:t>$ELoc  </w:t>
      </w:r>
      <w:commentRangeEnd w:id="233"/>
      <w:r w:rsidR="00DA1B3A">
        <w:rPr>
          <w:rStyle w:val="CommentReference"/>
          <w:rFonts w:ascii="Palatino" w:hAnsi="Palatino"/>
          <w:lang w:eastAsia="en-US"/>
        </w:rPr>
        <w:commentReference w:id="233"/>
      </w:r>
      <w:r w:rsidRPr="004D5530">
        <w:t>= 'https://www.voidtools.com/downloads'</w:t>
      </w:r>
    </w:p>
    <w:p w14:paraId="01E4CCC4" w14:textId="77777777" w:rsidR="000075BA" w:rsidRPr="004D5530" w:rsidRDefault="000075BA" w:rsidP="004D5530">
      <w:pPr>
        <w:pStyle w:val="CodePACKT"/>
      </w:pPr>
      <w:r w:rsidRPr="004D5530">
        <w:t>$Release = Invoke-WebRequest -Uri $ELoc # Get all</w:t>
      </w:r>
    </w:p>
    <w:p w14:paraId="41903C8A" w14:textId="77777777" w:rsidR="000075BA" w:rsidRPr="004D5530" w:rsidRDefault="000075BA" w:rsidP="004D5530">
      <w:pPr>
        <w:pStyle w:val="CodePACKT"/>
      </w:pPr>
      <w:r w:rsidRPr="004D5530">
        <w:t>$FLoc  = 'https://www.voidtools.com'</w:t>
      </w:r>
    </w:p>
    <w:p w14:paraId="556F62F5" w14:textId="77777777" w:rsidR="000075BA" w:rsidRPr="004D5530" w:rsidRDefault="000075BA" w:rsidP="004D5530">
      <w:pPr>
        <w:pStyle w:val="CodePACKT"/>
      </w:pPr>
      <w:commentRangeStart w:id="234"/>
      <w:r w:rsidRPr="004D5530">
        <w:t xml:space="preserve">$EPath </w:t>
      </w:r>
      <w:commentRangeEnd w:id="234"/>
      <w:r w:rsidR="00DA1B3A">
        <w:rPr>
          <w:rStyle w:val="CommentReference"/>
          <w:rFonts w:ascii="Palatino" w:hAnsi="Palatino"/>
          <w:lang w:eastAsia="en-US"/>
        </w:rPr>
        <w:commentReference w:id="234"/>
      </w:r>
      <w:r w:rsidRPr="004D5530">
        <w:t>= $FLOC + ($Release.Links.href |</w:t>
      </w:r>
    </w:p>
    <w:p w14:paraId="2D344645" w14:textId="77777777" w:rsidR="000075BA" w:rsidRPr="004D5530" w:rsidRDefault="000075BA" w:rsidP="004D5530">
      <w:pPr>
        <w:pStyle w:val="CodePACKT"/>
      </w:pPr>
      <w:r w:rsidRPr="004D5530">
        <w:t>           Where-Object { $_ -match 'x64' } |</w:t>
      </w:r>
    </w:p>
    <w:p w14:paraId="497882CF" w14:textId="77777777" w:rsidR="000075BA" w:rsidRPr="004D5530" w:rsidRDefault="000075BA" w:rsidP="004D5530">
      <w:pPr>
        <w:pStyle w:val="CodePACKT"/>
      </w:pPr>
      <w:r w:rsidRPr="004D5530">
        <w:t>             Select-Object -First 1)</w:t>
      </w:r>
    </w:p>
    <w:p w14:paraId="2F3F0C74" w14:textId="77777777" w:rsidR="000075BA" w:rsidRPr="004D5530" w:rsidRDefault="000075BA" w:rsidP="004D5530">
      <w:pPr>
        <w:pStyle w:val="CodePACKT"/>
      </w:pPr>
      <w:commentRangeStart w:id="235"/>
      <w:r w:rsidRPr="004D5530">
        <w:t xml:space="preserve">$EFile </w:t>
      </w:r>
      <w:commentRangeEnd w:id="235"/>
      <w:r w:rsidR="007639A5">
        <w:rPr>
          <w:rStyle w:val="CommentReference"/>
          <w:rFonts w:ascii="Palatino" w:hAnsi="Palatino"/>
          <w:lang w:eastAsia="en-US"/>
        </w:rPr>
        <w:commentReference w:id="235"/>
      </w:r>
      <w:r w:rsidRPr="004D5530">
        <w:t>= 'C:\Foo\EverythingSetup.exe'</w:t>
      </w:r>
    </w:p>
    <w:p w14:paraId="20CD7C09" w14:textId="77777777" w:rsidR="000075BA" w:rsidRPr="004D5530" w:rsidRDefault="000075BA" w:rsidP="004D5530">
      <w:pPr>
        <w:pStyle w:val="CodePACKT"/>
      </w:pPr>
    </w:p>
    <w:p w14:paraId="061C1A19" w14:textId="188E129C" w:rsidR="000075BA" w:rsidRPr="000075BA" w:rsidRDefault="000075BA" w:rsidP="004D5530">
      <w:pPr>
        <w:pStyle w:val="NumberedBulletPACKT"/>
        <w:rPr>
          <w:color w:val="000000"/>
          <w:lang w:val="en-GB" w:eastAsia="en-GB"/>
        </w:rPr>
      </w:pPr>
      <w:r w:rsidRPr="000075BA">
        <w:rPr>
          <w:lang w:val="en-GB" w:eastAsia="en-GB"/>
        </w:rPr>
        <w:t>Downloading the Everything installer</w:t>
      </w:r>
    </w:p>
    <w:p w14:paraId="283CAD02" w14:textId="77777777" w:rsidR="004D5530" w:rsidRPr="004D5530" w:rsidRDefault="004D5530" w:rsidP="004D5530">
      <w:pPr>
        <w:pStyle w:val="CodePACKT"/>
      </w:pPr>
    </w:p>
    <w:p w14:paraId="7F21E6BA" w14:textId="1C133749" w:rsidR="000075BA" w:rsidRPr="004D5530" w:rsidRDefault="000075BA" w:rsidP="004D5530">
      <w:pPr>
        <w:pStyle w:val="CodePACKT"/>
      </w:pPr>
      <w:r w:rsidRPr="004D5530">
        <w:t>Invoke-WebRequest -Uri $EPath -OutFile $EFile -verbose</w:t>
      </w:r>
    </w:p>
    <w:p w14:paraId="529D6FDF" w14:textId="77777777" w:rsidR="000075BA" w:rsidRPr="004D5530" w:rsidRDefault="000075BA" w:rsidP="004D5530">
      <w:pPr>
        <w:pStyle w:val="CodePACKT"/>
      </w:pPr>
    </w:p>
    <w:p w14:paraId="7CD9930D" w14:textId="1D6C9A41" w:rsidR="000075BA" w:rsidRPr="000075BA" w:rsidRDefault="000075BA" w:rsidP="004D5530">
      <w:pPr>
        <w:pStyle w:val="NumberedBulletPACKT"/>
        <w:rPr>
          <w:color w:val="000000"/>
          <w:lang w:val="en-GB" w:eastAsia="en-GB"/>
        </w:rPr>
      </w:pPr>
      <w:r w:rsidRPr="000075BA">
        <w:rPr>
          <w:lang w:val="en-GB" w:eastAsia="en-GB"/>
        </w:rPr>
        <w:t>Install Everything</w:t>
      </w:r>
    </w:p>
    <w:p w14:paraId="68522A33" w14:textId="77777777" w:rsidR="004D5530" w:rsidRPr="004D5530" w:rsidRDefault="004D5530" w:rsidP="004D5530">
      <w:pPr>
        <w:pStyle w:val="CodePACKT"/>
      </w:pPr>
    </w:p>
    <w:p w14:paraId="41EB6025" w14:textId="2D7B2549" w:rsidR="000075BA" w:rsidRPr="004D5530" w:rsidRDefault="000075BA" w:rsidP="004D5530">
      <w:pPr>
        <w:pStyle w:val="CodePACKT"/>
      </w:pPr>
      <w:commentRangeStart w:id="236"/>
      <w:r w:rsidRPr="004D5530">
        <w:t>$Iopt = "-install-desktop-shortcut -install-service"</w:t>
      </w:r>
    </w:p>
    <w:p w14:paraId="7DD4402F" w14:textId="77777777" w:rsidR="000075BA" w:rsidRPr="004D5530" w:rsidRDefault="000075BA" w:rsidP="004D5530">
      <w:pPr>
        <w:pStyle w:val="CodePACKT"/>
      </w:pPr>
      <w:r w:rsidRPr="004D5530">
        <w:t>$Iloc = 'C:\Program Files\Everything'</w:t>
      </w:r>
    </w:p>
    <w:p w14:paraId="52AF359F" w14:textId="77777777" w:rsidR="000075BA" w:rsidRPr="004D5530" w:rsidRDefault="000075BA" w:rsidP="004D5530">
      <w:pPr>
        <w:pStyle w:val="CodePACKT"/>
      </w:pPr>
      <w:r w:rsidRPr="004D5530">
        <w:t>.\EverythingSetup.exe /S -install-options  $Iipt /D=$Iopt</w:t>
      </w:r>
      <w:commentRangeEnd w:id="236"/>
      <w:r w:rsidR="00105CBD">
        <w:rPr>
          <w:rStyle w:val="CommentReference"/>
          <w:rFonts w:ascii="Palatino" w:hAnsi="Palatino"/>
          <w:lang w:eastAsia="en-US"/>
        </w:rPr>
        <w:commentReference w:id="236"/>
      </w:r>
    </w:p>
    <w:p w14:paraId="26A8F9FE" w14:textId="77777777" w:rsidR="000075BA" w:rsidRPr="004D5530" w:rsidRDefault="000075BA" w:rsidP="004D5530">
      <w:pPr>
        <w:pStyle w:val="CodePACKT"/>
      </w:pPr>
    </w:p>
    <w:p w14:paraId="3B8B47F6" w14:textId="1C4B8DCA" w:rsidR="000075BA" w:rsidRPr="000075BA" w:rsidRDefault="000075BA" w:rsidP="004D5530">
      <w:pPr>
        <w:pStyle w:val="NumberedBulletPACKT"/>
        <w:rPr>
          <w:color w:val="000000"/>
          <w:lang w:val="en-GB" w:eastAsia="en-GB"/>
        </w:rPr>
      </w:pPr>
      <w:r w:rsidRPr="000075BA">
        <w:rPr>
          <w:lang w:val="en-GB" w:eastAsia="en-GB"/>
        </w:rPr>
        <w:t>Open the GUI for the first time</w:t>
      </w:r>
    </w:p>
    <w:p w14:paraId="0899F89A" w14:textId="77777777" w:rsidR="004D5530" w:rsidRPr="004D5530" w:rsidRDefault="004D5530" w:rsidP="004D5530">
      <w:pPr>
        <w:pStyle w:val="CodePACKT"/>
      </w:pPr>
    </w:p>
    <w:p w14:paraId="6954752B" w14:textId="5639F5DD" w:rsidR="000075BA" w:rsidRPr="004D5530" w:rsidRDefault="000075BA" w:rsidP="004D5530">
      <w:pPr>
        <w:pStyle w:val="CodePACKT"/>
      </w:pPr>
      <w:r w:rsidRPr="004D5530">
        <w:t>&amp; "C:\Program Files\Everything\Everything.exe"</w:t>
      </w:r>
    </w:p>
    <w:p w14:paraId="681FD36D" w14:textId="77777777" w:rsidR="000075BA" w:rsidRPr="004D5530" w:rsidRDefault="000075BA" w:rsidP="004D5530">
      <w:pPr>
        <w:pStyle w:val="CodePACKT"/>
      </w:pPr>
    </w:p>
    <w:p w14:paraId="27FEF083" w14:textId="2BAC2EE7" w:rsidR="000075BA" w:rsidRPr="000075BA" w:rsidRDefault="000075BA" w:rsidP="00D44E49">
      <w:pPr>
        <w:pStyle w:val="NumberedBulletPACKT"/>
        <w:rPr>
          <w:color w:val="000000"/>
          <w:lang w:val="en-GB" w:eastAsia="en-GB"/>
        </w:rPr>
      </w:pPr>
      <w:r w:rsidRPr="000075BA">
        <w:rPr>
          <w:lang w:val="en-GB" w:eastAsia="en-GB"/>
        </w:rPr>
        <w:t>Finding the PSEverything module</w:t>
      </w:r>
    </w:p>
    <w:p w14:paraId="3DC2E4FB" w14:textId="77777777" w:rsidR="00D44E49" w:rsidRPr="00D44E49" w:rsidRDefault="00D44E49" w:rsidP="00D44E49">
      <w:pPr>
        <w:pStyle w:val="CodePACKT"/>
      </w:pPr>
    </w:p>
    <w:p w14:paraId="7A5DAB5A" w14:textId="079016AF" w:rsidR="000075BA" w:rsidRPr="00D44E49" w:rsidRDefault="000075BA" w:rsidP="00D44E49">
      <w:pPr>
        <w:pStyle w:val="CodePACKT"/>
      </w:pPr>
      <w:r w:rsidRPr="00D44E49">
        <w:t>Find-Module -Name PSEverything</w:t>
      </w:r>
    </w:p>
    <w:p w14:paraId="76838CC2" w14:textId="77777777" w:rsidR="000075BA" w:rsidRPr="00D44E49" w:rsidRDefault="000075BA" w:rsidP="00D44E49">
      <w:pPr>
        <w:pStyle w:val="CodePACKT"/>
      </w:pPr>
    </w:p>
    <w:p w14:paraId="2FBBF26D" w14:textId="1EA67861" w:rsidR="000075BA" w:rsidRPr="000075BA" w:rsidRDefault="000075BA" w:rsidP="00D44E49">
      <w:pPr>
        <w:pStyle w:val="NumberedBulletPACKT"/>
        <w:rPr>
          <w:color w:val="000000"/>
          <w:lang w:val="en-GB" w:eastAsia="en-GB"/>
        </w:rPr>
      </w:pPr>
      <w:r w:rsidRPr="00D44E49">
        <w:t>Installing</w:t>
      </w:r>
      <w:r w:rsidRPr="000075BA">
        <w:rPr>
          <w:lang w:val="en-GB" w:eastAsia="en-GB"/>
        </w:rPr>
        <w:t xml:space="preserve"> the </w:t>
      </w:r>
      <w:r w:rsidR="00D44E49" w:rsidRPr="00D44E49">
        <w:rPr>
          <w:rStyle w:val="CodeInTextPACKT"/>
        </w:rPr>
        <w:t>PSEverything</w:t>
      </w:r>
      <w:r w:rsidR="00D44E49">
        <w:rPr>
          <w:lang w:val="en-GB" w:eastAsia="en-GB"/>
        </w:rPr>
        <w:t xml:space="preserve"> </w:t>
      </w:r>
      <w:r w:rsidRPr="000075BA">
        <w:rPr>
          <w:lang w:val="en-GB" w:eastAsia="en-GB"/>
        </w:rPr>
        <w:t>module</w:t>
      </w:r>
    </w:p>
    <w:p w14:paraId="1F2F9A6F" w14:textId="77777777" w:rsidR="00D44E49" w:rsidRPr="00D44E49" w:rsidRDefault="00D44E49" w:rsidP="00D44E49">
      <w:pPr>
        <w:pStyle w:val="CodePACKT"/>
      </w:pPr>
    </w:p>
    <w:p w14:paraId="5850147E" w14:textId="76D331EF" w:rsidR="000075BA" w:rsidRPr="00D44E49" w:rsidRDefault="000075BA" w:rsidP="00D44E49">
      <w:pPr>
        <w:pStyle w:val="CodePACKT"/>
      </w:pPr>
      <w:r w:rsidRPr="00D44E49">
        <w:t>Install-Module -Name PSEverything -Force</w:t>
      </w:r>
    </w:p>
    <w:p w14:paraId="132EF7E6" w14:textId="77777777" w:rsidR="000075BA" w:rsidRPr="00D44E49" w:rsidRDefault="000075BA" w:rsidP="00D44E49">
      <w:pPr>
        <w:pStyle w:val="CodePACKT"/>
      </w:pPr>
    </w:p>
    <w:p w14:paraId="0BE8E908" w14:textId="00444A80" w:rsidR="000075BA" w:rsidRPr="000075BA" w:rsidRDefault="000075BA" w:rsidP="00D44E49">
      <w:pPr>
        <w:pStyle w:val="NumberedBulletPACKT"/>
        <w:rPr>
          <w:color w:val="000000"/>
          <w:lang w:val="en-GB" w:eastAsia="en-GB"/>
        </w:rPr>
      </w:pPr>
      <w:r w:rsidRPr="000075BA">
        <w:rPr>
          <w:lang w:val="en-GB" w:eastAsia="en-GB"/>
        </w:rPr>
        <w:t>Discovering commands in the module</w:t>
      </w:r>
    </w:p>
    <w:p w14:paraId="094D29E6" w14:textId="77777777" w:rsidR="00D44E49" w:rsidRPr="00D44E49" w:rsidRDefault="00D44E49" w:rsidP="00D44E49">
      <w:pPr>
        <w:pStyle w:val="CodePACKT"/>
      </w:pPr>
    </w:p>
    <w:p w14:paraId="01408D69" w14:textId="56EAD07D" w:rsidR="000075BA" w:rsidRPr="00D44E49" w:rsidRDefault="000075BA" w:rsidP="00D44E49">
      <w:pPr>
        <w:pStyle w:val="CodePACKT"/>
      </w:pPr>
      <w:r w:rsidRPr="00D44E49">
        <w:t>Get-Command -Module PSEverything</w:t>
      </w:r>
    </w:p>
    <w:p w14:paraId="247D9CC9" w14:textId="77777777" w:rsidR="000075BA" w:rsidRPr="00D44E49" w:rsidRDefault="000075BA" w:rsidP="00D44E49">
      <w:pPr>
        <w:pStyle w:val="CodePACKT"/>
      </w:pPr>
    </w:p>
    <w:p w14:paraId="01F481DF" w14:textId="204F33A6" w:rsidR="000075BA" w:rsidRPr="000075BA" w:rsidRDefault="000075BA" w:rsidP="00D44E49">
      <w:pPr>
        <w:pStyle w:val="NumberedBulletPACKT"/>
        <w:rPr>
          <w:color w:val="000000"/>
          <w:lang w:val="en-GB" w:eastAsia="en-GB"/>
        </w:rPr>
      </w:pPr>
      <w:r w:rsidRPr="000075BA">
        <w:rPr>
          <w:lang w:val="en-GB" w:eastAsia="en-GB"/>
        </w:rPr>
        <w:t>Getting a count of files in folders below C:\Foo</w:t>
      </w:r>
    </w:p>
    <w:p w14:paraId="0B9D7A61" w14:textId="77777777" w:rsidR="00D44E49" w:rsidRPr="00D44E49" w:rsidRDefault="00D44E49" w:rsidP="00D44E49">
      <w:pPr>
        <w:pStyle w:val="CodePACKT"/>
      </w:pPr>
    </w:p>
    <w:p w14:paraId="1C27057E" w14:textId="618A243F" w:rsidR="000075BA" w:rsidRPr="00D44E49" w:rsidRDefault="000075BA" w:rsidP="00D44E49">
      <w:pPr>
        <w:pStyle w:val="CodePACKT"/>
      </w:pPr>
      <w:r w:rsidRPr="00D44E49">
        <w:t xml:space="preserve">Search-Everything | </w:t>
      </w:r>
    </w:p>
    <w:p w14:paraId="200A7AD2" w14:textId="61BEAE59" w:rsidR="000075BA" w:rsidRPr="00D44E49" w:rsidRDefault="000075BA" w:rsidP="00D44E49">
      <w:pPr>
        <w:pStyle w:val="CodePACKT"/>
      </w:pPr>
      <w:r w:rsidRPr="00D44E49">
        <w:t xml:space="preserve">  Get-Item | </w:t>
      </w:r>
    </w:p>
    <w:p w14:paraId="4D169A6D" w14:textId="1810AD0B" w:rsidR="000075BA" w:rsidRPr="00D44E49" w:rsidRDefault="000075BA" w:rsidP="00D44E49">
      <w:pPr>
        <w:pStyle w:val="CodePACKT"/>
      </w:pPr>
      <w:r w:rsidRPr="00D44E49">
        <w:t>    Group-Object DirectoryName |</w:t>
      </w:r>
    </w:p>
    <w:p w14:paraId="772F1868" w14:textId="1E409E42" w:rsidR="000075BA" w:rsidRPr="00D44E49" w:rsidRDefault="000075BA" w:rsidP="00D44E49">
      <w:pPr>
        <w:pStyle w:val="CodePACKT"/>
      </w:pPr>
      <w:r w:rsidRPr="00D44E49">
        <w:t xml:space="preserve">      </w:t>
      </w:r>
      <w:r w:rsidR="00D44E49">
        <w:t>W</w:t>
      </w:r>
      <w:r w:rsidRPr="00D44E49">
        <w:t>here-Object name -ne '' |</w:t>
      </w:r>
    </w:p>
    <w:p w14:paraId="64C836FB" w14:textId="2E1CF512" w:rsidR="000075BA" w:rsidRPr="00D44E49" w:rsidRDefault="000075BA" w:rsidP="00D44E49">
      <w:pPr>
        <w:pStyle w:val="CodePACKT"/>
      </w:pPr>
      <w:r w:rsidRPr="00D44E49">
        <w:t xml:space="preserve">      </w:t>
      </w:r>
      <w:r w:rsidR="00D44E49">
        <w:t xml:space="preserve">  </w:t>
      </w:r>
      <w:r w:rsidRPr="00D44E49">
        <w:t>Format-Table -property Name, Count</w:t>
      </w:r>
    </w:p>
    <w:p w14:paraId="6FF215EB" w14:textId="77777777" w:rsidR="000075BA" w:rsidRPr="00D44E49" w:rsidRDefault="000075BA" w:rsidP="00D44E49">
      <w:pPr>
        <w:pStyle w:val="CodePACKT"/>
      </w:pPr>
    </w:p>
    <w:p w14:paraId="353FD74D" w14:textId="52CB3192" w:rsidR="000075BA" w:rsidRPr="000075BA" w:rsidRDefault="000075BA" w:rsidP="00F16DB2">
      <w:pPr>
        <w:pStyle w:val="NumberedBulletPACKT"/>
        <w:rPr>
          <w:color w:val="000000"/>
          <w:lang w:val="en-GB" w:eastAsia="en-GB"/>
        </w:rPr>
      </w:pPr>
      <w:r w:rsidRPr="000075BA">
        <w:rPr>
          <w:lang w:val="en-GB" w:eastAsia="en-GB"/>
        </w:rPr>
        <w:t>Finding PowerShell scripts using wild cards</w:t>
      </w:r>
    </w:p>
    <w:p w14:paraId="509FF99D" w14:textId="77777777" w:rsidR="00F16DB2" w:rsidRPr="00F16DB2" w:rsidRDefault="00F16DB2" w:rsidP="00F16DB2">
      <w:pPr>
        <w:pStyle w:val="CodePACKT"/>
      </w:pPr>
    </w:p>
    <w:p w14:paraId="6D33736C" w14:textId="301C817A" w:rsidR="000075BA" w:rsidRPr="00F16DB2" w:rsidRDefault="000075BA" w:rsidP="00F16DB2">
      <w:pPr>
        <w:pStyle w:val="CodePACKT"/>
      </w:pPr>
      <w:r w:rsidRPr="00F16DB2">
        <w:t>Search-Everything *.ps1 |</w:t>
      </w:r>
    </w:p>
    <w:p w14:paraId="69DFD6E4" w14:textId="77777777" w:rsidR="000075BA" w:rsidRPr="00F16DB2" w:rsidRDefault="000075BA" w:rsidP="00F16DB2">
      <w:pPr>
        <w:pStyle w:val="CodePACKT"/>
      </w:pPr>
      <w:r w:rsidRPr="00F16DB2">
        <w:t>  Measure-Object</w:t>
      </w:r>
    </w:p>
    <w:p w14:paraId="4B43CEF4" w14:textId="77777777" w:rsidR="000075BA" w:rsidRPr="00F16DB2" w:rsidRDefault="000075BA" w:rsidP="00F16DB2">
      <w:pPr>
        <w:pStyle w:val="CodePACKT"/>
      </w:pPr>
      <w:r w:rsidRPr="00F16DB2">
        <w:t xml:space="preserve">  </w:t>
      </w:r>
    </w:p>
    <w:p w14:paraId="03675696" w14:textId="68F20C22" w:rsidR="000075BA" w:rsidRPr="000075BA" w:rsidRDefault="000075BA" w:rsidP="00F16DB2">
      <w:pPr>
        <w:pStyle w:val="NumberedBulletPACKT"/>
        <w:rPr>
          <w:color w:val="000000"/>
          <w:lang w:val="en-GB" w:eastAsia="en-GB"/>
        </w:rPr>
      </w:pPr>
      <w:r w:rsidRPr="000075BA">
        <w:rPr>
          <w:lang w:val="en-GB" w:eastAsia="en-GB"/>
        </w:rPr>
        <w:t>Finding all PowerShell scripts using regular expression</w:t>
      </w:r>
    </w:p>
    <w:p w14:paraId="68B7FBA1" w14:textId="77777777" w:rsidR="00F16DB2" w:rsidRPr="00F16DB2" w:rsidRDefault="00F16DB2" w:rsidP="00F16DB2">
      <w:pPr>
        <w:pStyle w:val="CodePACKT"/>
        <w:rPr>
          <w:rStyle w:val="CodeInTextPACKT"/>
          <w:sz w:val="19"/>
          <w:szCs w:val="18"/>
        </w:rPr>
      </w:pPr>
    </w:p>
    <w:p w14:paraId="2E717A35" w14:textId="414E0238" w:rsidR="000075BA" w:rsidRPr="00F16DB2" w:rsidRDefault="000075BA" w:rsidP="00F16DB2">
      <w:pPr>
        <w:pStyle w:val="CodePACKT"/>
      </w:pPr>
      <w:r w:rsidRPr="00F16DB2">
        <w:t>Search-Everything -RegularExpression '\.ps1$' -Global |</w:t>
      </w:r>
    </w:p>
    <w:p w14:paraId="526A0231" w14:textId="77777777" w:rsidR="000075BA" w:rsidRPr="00F16DB2" w:rsidRDefault="000075BA" w:rsidP="00F16DB2">
      <w:pPr>
        <w:pStyle w:val="CodePACKT"/>
      </w:pPr>
      <w:r w:rsidRPr="00F16DB2">
        <w:t>  Measure-Object</w:t>
      </w:r>
    </w:p>
    <w:p w14:paraId="1914C66B" w14:textId="6CAA6ED6" w:rsidR="00987230" w:rsidRDefault="00987230" w:rsidP="00987230">
      <w:pPr>
        <w:pStyle w:val="Heading2"/>
        <w:numPr>
          <w:ilvl w:val="1"/>
          <w:numId w:val="3"/>
        </w:numPr>
        <w:tabs>
          <w:tab w:val="left" w:pos="0"/>
        </w:tabs>
      </w:pPr>
      <w:r>
        <w:t>How it works...</w:t>
      </w:r>
    </w:p>
    <w:p w14:paraId="54BB5CBC" w14:textId="3359FE2E" w:rsidR="007B4F73" w:rsidRDefault="00E909AB" w:rsidP="00346681">
      <w:pPr>
        <w:pStyle w:val="NormalPACKT"/>
        <w:rPr>
          <w:lang w:val="en-GB"/>
        </w:rPr>
      </w:pPr>
      <w:r>
        <w:rPr>
          <w:lang w:val="en-GB"/>
        </w:rPr>
        <w:t xml:space="preserve">In </w:t>
      </w:r>
      <w:r w:rsidRPr="00E909AB">
        <w:rPr>
          <w:rStyle w:val="ItalicsPACKT"/>
        </w:rPr>
        <w:t>step 1</w:t>
      </w:r>
      <w:r>
        <w:rPr>
          <w:lang w:val="en-GB"/>
        </w:rPr>
        <w:t>, you set the locations for the download of</w:t>
      </w:r>
      <w:r w:rsidR="007B4F73">
        <w:rPr>
          <w:lang w:val="en-GB"/>
        </w:rPr>
        <w:t xml:space="preserve"> </w:t>
      </w:r>
      <w:r>
        <w:rPr>
          <w:lang w:val="en-GB"/>
        </w:rPr>
        <w:t>the Everything tool</w:t>
      </w:r>
      <w:r w:rsidR="007B4F73">
        <w:rPr>
          <w:lang w:val="en-GB"/>
        </w:rPr>
        <w:t xml:space="preserve">. Then in </w:t>
      </w:r>
      <w:r w:rsidR="007B4F73" w:rsidRPr="007B4F73">
        <w:rPr>
          <w:rStyle w:val="ItalicsPACKT"/>
        </w:rPr>
        <w:t>step 2</w:t>
      </w:r>
      <w:r w:rsidR="007B4F73">
        <w:rPr>
          <w:lang w:val="en-GB"/>
        </w:rPr>
        <w:t xml:space="preserve">, you download the installation package. With </w:t>
      </w:r>
      <w:r w:rsidR="007B4F73" w:rsidRPr="006D0DD7">
        <w:rPr>
          <w:rStyle w:val="ItalicsPACKT"/>
        </w:rPr>
        <w:t>step 3</w:t>
      </w:r>
      <w:r w:rsidR="007B4F73">
        <w:rPr>
          <w:lang w:val="en-GB"/>
        </w:rPr>
        <w:t xml:space="preserve">, you perform a silent install of the tool onto </w:t>
      </w:r>
      <w:r w:rsidR="007B4F73" w:rsidRPr="007B4F73">
        <w:rPr>
          <w:rStyle w:val="CodeInTextPACKT"/>
        </w:rPr>
        <w:t>SRV1</w:t>
      </w:r>
      <w:r w:rsidR="007B4F73">
        <w:rPr>
          <w:lang w:val="en-GB"/>
        </w:rPr>
        <w:t xml:space="preserve">. With </w:t>
      </w:r>
      <w:r w:rsidR="007B4F73" w:rsidRPr="00655849">
        <w:rPr>
          <w:rStyle w:val="ItalicsPACKT"/>
        </w:rPr>
        <w:t>step 4</w:t>
      </w:r>
      <w:r w:rsidR="007B4F73">
        <w:rPr>
          <w:lang w:val="en-GB"/>
        </w:rPr>
        <w:t>, you open the Everything GUI. This produces no console output but you do see the following popup:</w:t>
      </w:r>
    </w:p>
    <w:p w14:paraId="6839B9D9" w14:textId="43AE554E" w:rsidR="007B4F73" w:rsidRDefault="00655849" w:rsidP="00655849">
      <w:pPr>
        <w:pStyle w:val="FigurePACKT"/>
      </w:pPr>
      <w:r>
        <w:rPr>
          <w:noProof/>
        </w:rPr>
        <w:drawing>
          <wp:inline distT="0" distB="0" distL="0" distR="0" wp14:anchorId="120B67CE" wp14:editId="20C84F1F">
            <wp:extent cx="3507789" cy="21677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7987" cy="2174090"/>
                    </a:xfrm>
                    <a:prstGeom prst="rect">
                      <a:avLst/>
                    </a:prstGeom>
                  </pic:spPr>
                </pic:pic>
              </a:graphicData>
            </a:graphic>
          </wp:inline>
        </w:drawing>
      </w:r>
    </w:p>
    <w:p w14:paraId="18E05CF0" w14:textId="00D6084C" w:rsidR="007B4F73" w:rsidRPr="00D81E1D" w:rsidRDefault="007B4F73">
      <w:pPr>
        <w:pStyle w:val="FigureCaptionPACKT"/>
        <w:pPrChange w:id="237" w:author="Liam Draper" w:date="2022-07-04T23:12:00Z">
          <w:pPr>
            <w:pStyle w:val="FigurePACKT"/>
            <w:numPr>
              <w:numId w:val="3"/>
            </w:numPr>
            <w:tabs>
              <w:tab w:val="num" w:pos="0"/>
            </w:tabs>
          </w:pPr>
        </w:pPrChange>
      </w:pPr>
      <w:r w:rsidRPr="00D81E1D">
        <w:t xml:space="preserve">Figure </w:t>
      </w:r>
      <w:r>
        <w:t>2.65</w:t>
      </w:r>
      <w:r w:rsidRPr="00D81E1D">
        <w:t xml:space="preserve">: </w:t>
      </w:r>
      <w:r>
        <w:t>Everything GUI</w:t>
      </w:r>
    </w:p>
    <w:p w14:paraId="725A16A9" w14:textId="31CC0945" w:rsidR="007B4F73" w:rsidRDefault="007B4F73" w:rsidP="007B4F73">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65</w:t>
      </w:r>
      <w:r w:rsidRPr="00DC31B8">
        <w:rPr>
          <w:rFonts w:ascii="Arial" w:hAnsi="Arial"/>
          <w:b/>
          <w:color w:val="FF0000"/>
          <w:sz w:val="28"/>
          <w:szCs w:val="28"/>
        </w:rPr>
        <w:t>.png</w:t>
      </w:r>
    </w:p>
    <w:p w14:paraId="7C8BC3B8" w14:textId="5BDF5564" w:rsidR="007B4F73" w:rsidRDefault="00D3225A" w:rsidP="00346681">
      <w:pPr>
        <w:pStyle w:val="NormalPACKT"/>
        <w:rPr>
          <w:lang w:val="en-GB"/>
        </w:rPr>
      </w:pPr>
      <w:r>
        <w:rPr>
          <w:lang w:val="en-GB"/>
        </w:rPr>
        <w:t xml:space="preserve">With </w:t>
      </w:r>
      <w:r w:rsidRPr="00710B75">
        <w:rPr>
          <w:rStyle w:val="ItalicsPACKT"/>
        </w:rPr>
        <w:t>step 5</w:t>
      </w:r>
      <w:r>
        <w:rPr>
          <w:lang w:val="en-GB"/>
        </w:rPr>
        <w:t>, you find the PSEverything module with output like this:</w:t>
      </w:r>
    </w:p>
    <w:p w14:paraId="21DBB1ED" w14:textId="3749DAC8" w:rsidR="00710B75" w:rsidRDefault="00D94C3E" w:rsidP="00D94C3E">
      <w:pPr>
        <w:pStyle w:val="FigurePACKT"/>
      </w:pPr>
      <w:r>
        <w:rPr>
          <w:noProof/>
        </w:rPr>
        <w:drawing>
          <wp:inline distT="0" distB="0" distL="0" distR="0" wp14:anchorId="275AF19E" wp14:editId="70877B22">
            <wp:extent cx="4149455" cy="61602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76819" cy="620090"/>
                    </a:xfrm>
                    <a:prstGeom prst="rect">
                      <a:avLst/>
                    </a:prstGeom>
                  </pic:spPr>
                </pic:pic>
              </a:graphicData>
            </a:graphic>
          </wp:inline>
        </w:drawing>
      </w:r>
    </w:p>
    <w:p w14:paraId="78EB35DF" w14:textId="571796E2" w:rsidR="00D3225A" w:rsidRPr="00D81E1D" w:rsidRDefault="00D3225A">
      <w:pPr>
        <w:pStyle w:val="FigureCaptionPACKT"/>
        <w:pPrChange w:id="238" w:author="Liam Draper" w:date="2022-07-04T23:12:00Z">
          <w:pPr>
            <w:pStyle w:val="FigurePACKT"/>
            <w:numPr>
              <w:numId w:val="3"/>
            </w:numPr>
            <w:tabs>
              <w:tab w:val="num" w:pos="0"/>
            </w:tabs>
          </w:pPr>
        </w:pPrChange>
      </w:pPr>
      <w:r w:rsidRPr="00D81E1D">
        <w:t xml:space="preserve">Figure </w:t>
      </w:r>
      <w:r>
        <w:t>2.6</w:t>
      </w:r>
      <w:r w:rsidR="00710B75">
        <w:t>6</w:t>
      </w:r>
      <w:r w:rsidRPr="00D81E1D">
        <w:t xml:space="preserve">: </w:t>
      </w:r>
      <w:r w:rsidR="00710B75">
        <w:t>Finding the PSEverything module</w:t>
      </w:r>
    </w:p>
    <w:p w14:paraId="3256E9CA" w14:textId="3CE21759" w:rsidR="00D3225A" w:rsidRDefault="00D3225A" w:rsidP="00D3225A">
      <w:pPr>
        <w:pStyle w:val="NormalPACKT"/>
        <w:rPr>
          <w:lang w:val="en-GB"/>
        </w:rPr>
      </w:pPr>
      <w:r w:rsidRPr="00DC31B8">
        <w:rPr>
          <w:rFonts w:ascii="Arial" w:hAnsi="Arial"/>
          <w:b/>
          <w:color w:val="FF0000"/>
          <w:sz w:val="28"/>
          <w:szCs w:val="28"/>
        </w:rPr>
        <w:t xml:space="preserve">   Insert image B18878_02_</w:t>
      </w:r>
      <w:r>
        <w:rPr>
          <w:rFonts w:ascii="Arial" w:hAnsi="Arial"/>
          <w:b/>
          <w:color w:val="FF0000"/>
          <w:sz w:val="28"/>
          <w:szCs w:val="28"/>
        </w:rPr>
        <w:t>6</w:t>
      </w:r>
      <w:r w:rsidR="00D94C3E">
        <w:rPr>
          <w:rFonts w:ascii="Arial" w:hAnsi="Arial"/>
          <w:b/>
          <w:color w:val="FF0000"/>
          <w:sz w:val="28"/>
          <w:szCs w:val="28"/>
        </w:rPr>
        <w:t>6</w:t>
      </w:r>
      <w:r w:rsidRPr="00DC31B8">
        <w:rPr>
          <w:rFonts w:ascii="Arial" w:hAnsi="Arial"/>
          <w:b/>
          <w:color w:val="FF0000"/>
          <w:sz w:val="28"/>
          <w:szCs w:val="28"/>
        </w:rPr>
        <w:t>.png</w:t>
      </w:r>
    </w:p>
    <w:p w14:paraId="616AF117" w14:textId="4109F4E2" w:rsidR="00346681" w:rsidRDefault="007B4F73" w:rsidP="00346681">
      <w:pPr>
        <w:pStyle w:val="NormalPACKT"/>
        <w:rPr>
          <w:lang w:val="en-GB"/>
        </w:rPr>
      </w:pPr>
      <w:r>
        <w:rPr>
          <w:lang w:val="en-GB"/>
        </w:rPr>
        <w:t xml:space="preserve"> </w:t>
      </w:r>
      <w:r w:rsidR="00D94C3E">
        <w:rPr>
          <w:lang w:val="en-GB"/>
        </w:rPr>
        <w:t xml:space="preserve">In </w:t>
      </w:r>
      <w:r w:rsidR="00D94C3E" w:rsidRPr="00655D4A">
        <w:rPr>
          <w:rStyle w:val="ItalicsPACKT"/>
        </w:rPr>
        <w:t>step 6</w:t>
      </w:r>
      <w:r w:rsidR="00D94C3E">
        <w:rPr>
          <w:lang w:val="en-GB"/>
        </w:rPr>
        <w:t xml:space="preserve">, you install the module which generates no console output.  In </w:t>
      </w:r>
      <w:r w:rsidR="00D94C3E" w:rsidRPr="00655D4A">
        <w:rPr>
          <w:rStyle w:val="ItalicsPACKT"/>
        </w:rPr>
        <w:t>step 7</w:t>
      </w:r>
      <w:r w:rsidR="00D94C3E">
        <w:rPr>
          <w:lang w:val="en-GB"/>
        </w:rPr>
        <w:t xml:space="preserve"> you view </w:t>
      </w:r>
      <w:r w:rsidR="00655D4A">
        <w:rPr>
          <w:lang w:val="en-GB"/>
        </w:rPr>
        <w:t>the commands in the module with output like this:</w:t>
      </w:r>
    </w:p>
    <w:p w14:paraId="36044B15" w14:textId="31F65539" w:rsidR="00655D4A" w:rsidRDefault="00655D4A" w:rsidP="00655D4A">
      <w:pPr>
        <w:pStyle w:val="FigurePACKT"/>
      </w:pPr>
      <w:r>
        <w:rPr>
          <w:noProof/>
        </w:rPr>
        <w:drawing>
          <wp:inline distT="0" distB="0" distL="0" distR="0" wp14:anchorId="52303CC7" wp14:editId="6A090FDD">
            <wp:extent cx="3654289" cy="71660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8501" cy="723316"/>
                    </a:xfrm>
                    <a:prstGeom prst="rect">
                      <a:avLst/>
                    </a:prstGeom>
                  </pic:spPr>
                </pic:pic>
              </a:graphicData>
            </a:graphic>
          </wp:inline>
        </w:drawing>
      </w:r>
    </w:p>
    <w:p w14:paraId="1FF1AFC6" w14:textId="18B2D44C" w:rsidR="00655D4A" w:rsidRPr="00D81E1D" w:rsidRDefault="00655D4A" w:rsidP="00655D4A">
      <w:pPr>
        <w:pStyle w:val="FigurePACKT"/>
        <w:numPr>
          <w:ilvl w:val="0"/>
          <w:numId w:val="3"/>
        </w:numPr>
      </w:pPr>
      <w:r w:rsidRPr="00D81E1D">
        <w:t xml:space="preserve">Figure </w:t>
      </w:r>
      <w:r>
        <w:t>2.67</w:t>
      </w:r>
      <w:r w:rsidRPr="00D81E1D">
        <w:t xml:space="preserve">: </w:t>
      </w:r>
      <w:r>
        <w:t>Getting the commands in the PSEverything module</w:t>
      </w:r>
    </w:p>
    <w:p w14:paraId="15F0EF43" w14:textId="1ADE574E" w:rsidR="00655D4A" w:rsidRDefault="00655D4A" w:rsidP="00655D4A">
      <w:pPr>
        <w:pStyle w:val="NormalPACKT"/>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67</w:t>
      </w:r>
      <w:r w:rsidRPr="00DC31B8">
        <w:rPr>
          <w:rFonts w:ascii="Arial" w:hAnsi="Arial"/>
          <w:b/>
          <w:color w:val="FF0000"/>
          <w:sz w:val="28"/>
          <w:szCs w:val="28"/>
        </w:rPr>
        <w:t>.png</w:t>
      </w:r>
    </w:p>
    <w:p w14:paraId="5EC80B53" w14:textId="73061D77" w:rsidR="00655D4A" w:rsidRDefault="00655D4A" w:rsidP="00655D4A">
      <w:pPr>
        <w:pStyle w:val="FigurePACKT"/>
      </w:pPr>
      <w:r>
        <w:rPr>
          <w:noProof/>
        </w:rPr>
        <w:drawing>
          <wp:inline distT="0" distB="0" distL="0" distR="0" wp14:anchorId="4CA55571" wp14:editId="043DD88F">
            <wp:extent cx="3004167" cy="1953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18315" cy="1962941"/>
                    </a:xfrm>
                    <a:prstGeom prst="rect">
                      <a:avLst/>
                    </a:prstGeom>
                  </pic:spPr>
                </pic:pic>
              </a:graphicData>
            </a:graphic>
          </wp:inline>
        </w:drawing>
      </w:r>
    </w:p>
    <w:p w14:paraId="0E0D8523" w14:textId="54BC2D90" w:rsidR="00655D4A" w:rsidRPr="00D81E1D" w:rsidRDefault="00655D4A">
      <w:pPr>
        <w:pStyle w:val="FigureCaptionPACKT"/>
        <w:pPrChange w:id="239" w:author="Liam Draper" w:date="2022-07-04T23:12:00Z">
          <w:pPr>
            <w:pStyle w:val="FigurePACKT"/>
            <w:numPr>
              <w:numId w:val="3"/>
            </w:numPr>
            <w:tabs>
              <w:tab w:val="num" w:pos="0"/>
            </w:tabs>
          </w:pPr>
        </w:pPrChange>
      </w:pPr>
      <w:r w:rsidRPr="00D81E1D">
        <w:t xml:space="preserve">Figure </w:t>
      </w:r>
      <w:r>
        <w:t>2.</w:t>
      </w:r>
      <w:r w:rsidR="008A7C0D">
        <w:t>6</w:t>
      </w:r>
      <w:r>
        <w:t>8</w:t>
      </w:r>
      <w:r w:rsidRPr="00D81E1D">
        <w:t xml:space="preserve">: </w:t>
      </w:r>
      <w:r>
        <w:t>Counting the files in each folder below C:\Foo on SRV1</w:t>
      </w:r>
    </w:p>
    <w:p w14:paraId="37B940F2" w14:textId="522CC20E" w:rsidR="00655D4A" w:rsidRDefault="00655D4A" w:rsidP="00655D4A">
      <w:pPr>
        <w:pStyle w:val="NormalPACKT"/>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68</w:t>
      </w:r>
      <w:r w:rsidRPr="00DC31B8">
        <w:rPr>
          <w:rFonts w:ascii="Arial" w:hAnsi="Arial"/>
          <w:b/>
          <w:color w:val="FF0000"/>
          <w:sz w:val="28"/>
          <w:szCs w:val="28"/>
        </w:rPr>
        <w:t>.png</w:t>
      </w:r>
    </w:p>
    <w:p w14:paraId="1A1D7DA3" w14:textId="43B7E233" w:rsidR="008A7C0D" w:rsidRDefault="008A7C0D" w:rsidP="008A7C0D">
      <w:pPr>
        <w:pStyle w:val="NormalPACKT"/>
      </w:pPr>
      <w:r w:rsidRPr="008A7C0D">
        <w:t xml:space="preserve">In </w:t>
      </w:r>
      <w:r w:rsidRPr="008A7C0D">
        <w:rPr>
          <w:rStyle w:val="ItalicsPACKT"/>
        </w:rPr>
        <w:t>step 8</w:t>
      </w:r>
      <w:r>
        <w:t xml:space="preserve">, you search for all the </w:t>
      </w:r>
      <w:r w:rsidRPr="008A7C0D">
        <w:rPr>
          <w:rStyle w:val="CodeInTextPACKT"/>
        </w:rPr>
        <w:t>*.PS1</w:t>
      </w:r>
      <w:r>
        <w:t xml:space="preserve"> files at and below </w:t>
      </w:r>
      <w:r w:rsidRPr="008A7C0D">
        <w:rPr>
          <w:rStyle w:val="CodeInTextPACKT"/>
        </w:rPr>
        <w:t>C:\Foo</w:t>
      </w:r>
      <w:r w:rsidRPr="008A7C0D">
        <w:t xml:space="preserve"> </w:t>
      </w:r>
      <w:r>
        <w:t>then return a count, with output like this:</w:t>
      </w:r>
    </w:p>
    <w:p w14:paraId="006D8E41" w14:textId="3C529DDA" w:rsidR="008A7C0D" w:rsidRDefault="008A7C0D" w:rsidP="008A7C0D">
      <w:pPr>
        <w:pStyle w:val="FigurePACKT"/>
      </w:pPr>
      <w:r>
        <w:rPr>
          <w:noProof/>
        </w:rPr>
        <w:drawing>
          <wp:inline distT="0" distB="0" distL="0" distR="0" wp14:anchorId="487E94A1" wp14:editId="33FC1AAF">
            <wp:extent cx="2681506" cy="12120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762" cy="1213983"/>
                    </a:xfrm>
                    <a:prstGeom prst="rect">
                      <a:avLst/>
                    </a:prstGeom>
                  </pic:spPr>
                </pic:pic>
              </a:graphicData>
            </a:graphic>
          </wp:inline>
        </w:drawing>
      </w:r>
    </w:p>
    <w:p w14:paraId="3796658F" w14:textId="03AB735B" w:rsidR="008A7C0D" w:rsidRPr="00D81E1D" w:rsidRDefault="008A7C0D">
      <w:pPr>
        <w:pStyle w:val="FigureCaptionPACKT"/>
        <w:pPrChange w:id="240" w:author="Liam Draper" w:date="2022-07-04T23:12:00Z">
          <w:pPr>
            <w:pStyle w:val="FigurePACKT"/>
            <w:numPr>
              <w:numId w:val="3"/>
            </w:numPr>
            <w:tabs>
              <w:tab w:val="num" w:pos="0"/>
            </w:tabs>
          </w:pPr>
        </w:pPrChange>
      </w:pPr>
      <w:r w:rsidRPr="00D81E1D">
        <w:t xml:space="preserve">Figure </w:t>
      </w:r>
      <w:r>
        <w:t>2.69</w:t>
      </w:r>
      <w:r w:rsidRPr="00D81E1D">
        <w:t xml:space="preserve">: </w:t>
      </w:r>
      <w:r>
        <w:t>Counting the *.PS1 files in and below C:\Foo</w:t>
      </w:r>
    </w:p>
    <w:p w14:paraId="1FC300E2" w14:textId="20AAE7C4" w:rsidR="008A7C0D" w:rsidRDefault="008A7C0D" w:rsidP="008A7C0D">
      <w:pPr>
        <w:pStyle w:val="NormalPACKT"/>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w:t>
      </w:r>
      <w:r w:rsidR="00AB3CBA">
        <w:rPr>
          <w:rFonts w:ascii="Arial" w:hAnsi="Arial"/>
          <w:b/>
          <w:color w:val="FF0000"/>
          <w:sz w:val="28"/>
          <w:szCs w:val="28"/>
        </w:rPr>
        <w:t>9</w:t>
      </w:r>
      <w:r w:rsidRPr="00DC31B8">
        <w:rPr>
          <w:rFonts w:ascii="Arial" w:hAnsi="Arial"/>
          <w:b/>
          <w:color w:val="FF0000"/>
          <w:sz w:val="28"/>
          <w:szCs w:val="28"/>
        </w:rPr>
        <w:t>.png</w:t>
      </w:r>
    </w:p>
    <w:p w14:paraId="725EBD70" w14:textId="1BFBE763" w:rsidR="008A7C0D" w:rsidRDefault="008A7C0D" w:rsidP="008A7C0D">
      <w:pPr>
        <w:pStyle w:val="NormalPACKT"/>
      </w:pPr>
      <w:r>
        <w:t xml:space="preserve">In the final step in this recipe, </w:t>
      </w:r>
      <w:r w:rsidRPr="006D0DD7">
        <w:rPr>
          <w:rStyle w:val="ItalicsPACKT"/>
        </w:rPr>
        <w:t xml:space="preserve">step </w:t>
      </w:r>
      <w:r w:rsidR="00AB3CBA" w:rsidRPr="006D0DD7">
        <w:rPr>
          <w:rStyle w:val="ItalicsPACKT"/>
        </w:rPr>
        <w:t>10</w:t>
      </w:r>
      <w:r w:rsidR="00AB3CBA">
        <w:t>, you</w:t>
      </w:r>
      <w:r>
        <w:t xml:space="preserve"> count the total number of files on </w:t>
      </w:r>
      <w:r w:rsidRPr="00AB3CBA">
        <w:rPr>
          <w:rStyle w:val="CodeInTextPACKT"/>
        </w:rPr>
        <w:t>SRV1</w:t>
      </w:r>
      <w:r>
        <w:t xml:space="preserve"> whose filename matches the regular expression </w:t>
      </w:r>
      <w:commentRangeStart w:id="241"/>
      <w:r>
        <w:t>“</w:t>
      </w:r>
      <w:r w:rsidR="00AB3CBA" w:rsidRPr="00AB3CBA">
        <w:rPr>
          <w:rStyle w:val="CodeInTextPACKT"/>
        </w:rPr>
        <w:t>\,ps1$</w:t>
      </w:r>
      <w:r w:rsidR="00AB3CBA">
        <w:t xml:space="preserve">” </w:t>
      </w:r>
      <w:commentRangeEnd w:id="241"/>
      <w:r w:rsidR="00C92E3F">
        <w:rPr>
          <w:rStyle w:val="CommentReference"/>
          <w:rFonts w:ascii="Palatino" w:hAnsi="Palatino"/>
        </w:rPr>
        <w:commentReference w:id="241"/>
      </w:r>
      <w:r w:rsidR="00AB3CBA">
        <w:t>– which is the equivalent of the wild card used in the prior step. The output from this step looks like this:</w:t>
      </w:r>
    </w:p>
    <w:p w14:paraId="29E86EE6" w14:textId="0AE9EA74" w:rsidR="005D2F36" w:rsidRDefault="005D2F36" w:rsidP="005D2F36">
      <w:pPr>
        <w:pStyle w:val="FigurePACKT"/>
      </w:pPr>
      <w:r>
        <w:rPr>
          <w:noProof/>
        </w:rPr>
        <w:drawing>
          <wp:inline distT="0" distB="0" distL="0" distR="0" wp14:anchorId="4AD42CAC" wp14:editId="24B5B533">
            <wp:extent cx="2819172" cy="103415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28226" cy="1037475"/>
                    </a:xfrm>
                    <a:prstGeom prst="rect">
                      <a:avLst/>
                    </a:prstGeom>
                  </pic:spPr>
                </pic:pic>
              </a:graphicData>
            </a:graphic>
          </wp:inline>
        </w:drawing>
      </w:r>
    </w:p>
    <w:p w14:paraId="0A8266CB" w14:textId="3728D099" w:rsidR="005D2F36" w:rsidRPr="00D81E1D" w:rsidRDefault="005D2F36">
      <w:pPr>
        <w:pStyle w:val="FigureCaptionPACKT"/>
        <w:pPrChange w:id="242" w:author="Liam Draper" w:date="2022-07-04T23:12:00Z">
          <w:pPr>
            <w:pStyle w:val="FigurePACKT"/>
            <w:numPr>
              <w:numId w:val="3"/>
            </w:numPr>
            <w:tabs>
              <w:tab w:val="num" w:pos="0"/>
            </w:tabs>
          </w:pPr>
        </w:pPrChange>
      </w:pPr>
      <w:r w:rsidRPr="00D81E1D">
        <w:t xml:space="preserve">Figure </w:t>
      </w:r>
      <w:r>
        <w:t>2.70</w:t>
      </w:r>
      <w:r w:rsidRPr="00D81E1D">
        <w:t xml:space="preserve">: </w:t>
      </w:r>
      <w:r>
        <w:t>Counting the *.PS1 files on SRV1</w:t>
      </w:r>
    </w:p>
    <w:p w14:paraId="1FD74152" w14:textId="5EAA30B9" w:rsidR="00655D4A" w:rsidRPr="005D2F36" w:rsidRDefault="005D2F36" w:rsidP="00346681">
      <w:pPr>
        <w:pStyle w:val="NormalPACKT"/>
      </w:pPr>
      <w:r w:rsidRPr="00DC31B8">
        <w:rPr>
          <w:rFonts w:ascii="Arial" w:hAnsi="Arial"/>
          <w:b/>
          <w:color w:val="FF0000"/>
          <w:sz w:val="28"/>
          <w:szCs w:val="28"/>
        </w:rPr>
        <w:t xml:space="preserve">   Insert image B18878_02_</w:t>
      </w:r>
      <w:r>
        <w:rPr>
          <w:rFonts w:ascii="Arial" w:hAnsi="Arial"/>
          <w:b/>
          <w:color w:val="FF0000"/>
          <w:sz w:val="28"/>
          <w:szCs w:val="28"/>
        </w:rPr>
        <w:t>70</w:t>
      </w:r>
      <w:r w:rsidRPr="00DC31B8">
        <w:rPr>
          <w:rFonts w:ascii="Arial" w:hAnsi="Arial"/>
          <w:b/>
          <w:color w:val="FF0000"/>
          <w:sz w:val="28"/>
          <w:szCs w:val="28"/>
        </w:rPr>
        <w:t>.png</w:t>
      </w:r>
    </w:p>
    <w:p w14:paraId="2E90B944" w14:textId="77777777" w:rsidR="00346681" w:rsidRDefault="00346681" w:rsidP="00346681">
      <w:pPr>
        <w:pStyle w:val="Heading2"/>
        <w:numPr>
          <w:ilvl w:val="0"/>
          <w:numId w:val="3"/>
        </w:numPr>
      </w:pPr>
      <w:r>
        <w:t>There's more...</w:t>
      </w:r>
    </w:p>
    <w:p w14:paraId="1D6B0AF9" w14:textId="421C139B" w:rsidR="00346681" w:rsidRDefault="00346681" w:rsidP="00346681">
      <w:pPr>
        <w:pStyle w:val="NormalPACKT"/>
      </w:pPr>
      <w:r>
        <w:rPr>
          <w:lang w:val="en-GB"/>
        </w:rPr>
        <w:t xml:space="preserve">In </w:t>
      </w:r>
      <w:r w:rsidRPr="00CE589B">
        <w:rPr>
          <w:rStyle w:val="ItalicsPACKT"/>
        </w:rPr>
        <w:t>step</w:t>
      </w:r>
      <w:r w:rsidRPr="00346681">
        <w:rPr>
          <w:rStyle w:val="ItalicsPACKT"/>
        </w:rPr>
        <w:t xml:space="preserve"> 1</w:t>
      </w:r>
      <w:r w:rsidR="00E909AB" w:rsidRPr="00E909AB">
        <w:t xml:space="preserve">, you set variables that correspond to the location from which you can download the Everything installation package. This location was correct at the time of writing – but may have changed. </w:t>
      </w:r>
    </w:p>
    <w:p w14:paraId="6A47A972" w14:textId="7B0864F5" w:rsidR="00655849" w:rsidRDefault="00655849" w:rsidP="00346681">
      <w:pPr>
        <w:pStyle w:val="NormalPACKT"/>
      </w:pPr>
      <w:r>
        <w:t>The screenshot fo</w:t>
      </w:r>
      <w:r w:rsidR="008F63B2">
        <w:t xml:space="preserve">r </w:t>
      </w:r>
      <w:r w:rsidR="008F63B2" w:rsidRPr="008F63B2">
        <w:rPr>
          <w:rStyle w:val="ItalicsPACKT"/>
        </w:rPr>
        <w:t>step 4</w:t>
      </w:r>
      <w:r w:rsidR="008F63B2">
        <w:t xml:space="preserve"> shows </w:t>
      </w:r>
      <w:r>
        <w:t xml:space="preserve">the Everything GUI </w:t>
      </w:r>
      <w:r w:rsidR="008F63B2">
        <w:t xml:space="preserve">with the files </w:t>
      </w:r>
      <w:r>
        <w:t xml:space="preserve">sorted </w:t>
      </w:r>
      <w:r w:rsidR="008F63B2">
        <w:t>with the most recently changed files at the top of the window</w:t>
      </w:r>
      <w:r>
        <w:t xml:space="preserve">. Note the number of files that Windows changes every minute! Do you know what these files are or why Windows is changing them? </w:t>
      </w:r>
      <w:r w:rsidR="008F63B2">
        <w:t xml:space="preserve"> Answers on a postcard, please.</w:t>
      </w:r>
    </w:p>
    <w:p w14:paraId="0C160C8F" w14:textId="7A089296" w:rsidR="008F63B2" w:rsidRDefault="008F63B2" w:rsidP="00346681">
      <w:pPr>
        <w:pStyle w:val="NormalPACKT"/>
      </w:pPr>
      <w:r>
        <w:t xml:space="preserve">In </w:t>
      </w:r>
      <w:r w:rsidRPr="008F63B2">
        <w:rPr>
          <w:rStyle w:val="ItalicsPACKT"/>
        </w:rPr>
        <w:t>step 8</w:t>
      </w:r>
      <w:r>
        <w:t>, you view the folders below C:\Foo and the files contained in each folder. You created these folders and files by performing the recipes in this book. If you skipped any of the prior recipes, loaded different modules, etc. you may see different output.</w:t>
      </w:r>
    </w:p>
    <w:p w14:paraId="65AB9BA4" w14:textId="6838034C" w:rsidR="00441EDC" w:rsidRDefault="00167F1A" w:rsidP="00167F1A">
      <w:pPr>
        <w:pStyle w:val="NormalPACKT"/>
      </w:pPr>
      <w:r>
        <w:t xml:space="preserve">The </w:t>
      </w:r>
      <w:r w:rsidRPr="00E909AB">
        <w:rPr>
          <w:rStyle w:val="CodeInTextPACKT"/>
        </w:rPr>
        <w:t>Search-Everything</w:t>
      </w:r>
      <w:r>
        <w:t xml:space="preserve"> cmdlet returns the file names that match</w:t>
      </w:r>
      <w:r w:rsidR="00441EDC">
        <w:t xml:space="preserve"> </w:t>
      </w:r>
      <w:r>
        <w:t xml:space="preserve">a specified pattern. The cmdlet does not search inside any of the files. </w:t>
      </w:r>
      <w:r w:rsidR="00441EDC">
        <w:t xml:space="preserve"> </w:t>
      </w:r>
      <w:r w:rsidR="00D94C3E">
        <w:t xml:space="preserve">As you see in </w:t>
      </w:r>
      <w:r w:rsidR="00D94C3E" w:rsidRPr="008F63B2">
        <w:rPr>
          <w:rStyle w:val="ItalicsPACKT"/>
        </w:rPr>
        <w:t>step 7</w:t>
      </w:r>
      <w:r w:rsidR="00D94C3E">
        <w:t xml:space="preserve">, there is another command in the module, </w:t>
      </w:r>
      <w:r w:rsidR="00D94C3E" w:rsidRPr="00655D4A">
        <w:rPr>
          <w:rStyle w:val="CodeInTextPACKT"/>
        </w:rPr>
        <w:t>Se</w:t>
      </w:r>
      <w:r w:rsidR="00655D4A" w:rsidRPr="00655D4A">
        <w:rPr>
          <w:rStyle w:val="CodeInTextPACKT"/>
        </w:rPr>
        <w:t>lect</w:t>
      </w:r>
      <w:r w:rsidR="00D94C3E" w:rsidRPr="00655D4A">
        <w:rPr>
          <w:rStyle w:val="CodeInTextPACKT"/>
        </w:rPr>
        <w:t>-EverythingString</w:t>
      </w:r>
      <w:r w:rsidR="00D94C3E">
        <w:t xml:space="preserve"> that does search inside the files found. </w:t>
      </w:r>
    </w:p>
    <w:p w14:paraId="47E36E39" w14:textId="77777777" w:rsidR="008F63B2" w:rsidRPr="00167F1A" w:rsidRDefault="008F63B2" w:rsidP="00167F1A">
      <w:pPr>
        <w:pStyle w:val="NormalPACKT"/>
      </w:pPr>
    </w:p>
    <w:sectPr w:rsidR="008F63B2" w:rsidRPr="00167F1A" w:rsidSect="00D3392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iam Draper" w:date="2022-07-05T09:41:00Z" w:initials="LD">
    <w:p w14:paraId="7026CA8C" w14:textId="77777777" w:rsidR="00C159D0" w:rsidRDefault="00C159D0" w:rsidP="00044063">
      <w:pPr>
        <w:pStyle w:val="CommentText"/>
      </w:pPr>
      <w:r>
        <w:rPr>
          <w:rStyle w:val="CommentReference"/>
        </w:rPr>
        <w:annotationRef/>
      </w:r>
      <w:r>
        <w:t xml:space="preserve">Hi Thomas, </w:t>
      </w:r>
      <w:r>
        <w:br/>
      </w:r>
      <w:r>
        <w:br/>
        <w:t>A couple of comments.</w:t>
      </w:r>
      <w:r>
        <w:br/>
      </w:r>
      <w:r>
        <w:br/>
        <w:t>How do you feel about adding page numbers at the start to help guide the reader a bit better?</w:t>
      </w:r>
      <w:r>
        <w:br/>
      </w:r>
      <w:r>
        <w:br/>
        <w:t xml:space="preserve">Feedback we received indicated that the repository setup could do with some more concise explanations, do you agree? </w:t>
      </w:r>
      <w:r>
        <w:br/>
      </w:r>
      <w:r>
        <w:br/>
        <w:t>Thanks for your work on this chapter.</w:t>
      </w:r>
      <w:r>
        <w:br/>
      </w:r>
      <w:r>
        <w:br/>
        <w:t>Kind regards,</w:t>
      </w:r>
      <w:r>
        <w:br/>
        <w:t>Liam</w:t>
      </w:r>
      <w:r>
        <w:br/>
      </w:r>
    </w:p>
  </w:comment>
  <w:comment w:id="3" w:author="Mike Roberts" w:date="2022-06-16T20:16:00Z" w:initials="MR">
    <w:p w14:paraId="5D905D3D" w14:textId="1B353FD8" w:rsidR="00E20C72" w:rsidRDefault="00E20C72" w:rsidP="0046422D">
      <w:pPr>
        <w:pStyle w:val="CommentText"/>
      </w:pPr>
      <w:r>
        <w:rPr>
          <w:rStyle w:val="CommentReference"/>
        </w:rPr>
        <w:annotationRef/>
      </w:r>
      <w:r>
        <w:t>Overall great chapter.</w:t>
      </w:r>
      <w:r>
        <w:br/>
      </w:r>
      <w:r>
        <w:br/>
        <w:t>I particularly like the dive into signing, which most books do not typically cover with examples.</w:t>
      </w:r>
      <w:r>
        <w:br/>
      </w:r>
      <w:r>
        <w:br/>
        <w:t>The changes suggested are mostly formatting related.</w:t>
      </w:r>
    </w:p>
  </w:comment>
  <w:comment w:id="8" w:author="Liam Draper" w:date="2022-07-05T09:21:00Z" w:initials="LD">
    <w:p w14:paraId="63EDAFC1" w14:textId="77777777" w:rsidR="0005701C" w:rsidRDefault="0005701C" w:rsidP="003E0FF6">
      <w:pPr>
        <w:pStyle w:val="CommentText"/>
      </w:pPr>
      <w:r>
        <w:rPr>
          <w:rStyle w:val="CommentReference"/>
        </w:rPr>
        <w:annotationRef/>
      </w:r>
      <w:r>
        <w:t>Should this be styled as a chapter reference?</w:t>
      </w:r>
    </w:p>
  </w:comment>
  <w:comment w:id="11" w:author="Mike Roberts" w:date="2022-06-13T20:31:00Z" w:initials="MR">
    <w:p w14:paraId="600E212C" w14:textId="307C6C5C" w:rsidR="00060255" w:rsidRDefault="00060255">
      <w:pPr>
        <w:pStyle w:val="CommentText"/>
      </w:pPr>
      <w:r>
        <w:rPr>
          <w:rStyle w:val="CommentReference"/>
        </w:rPr>
        <w:annotationRef/>
      </w:r>
      <w:r>
        <w:t>It may be worth noting that this command will only work if you first run Get-WindowsFeature. Then after it runs you can use Get-Item pointed to the function drive.</w:t>
      </w:r>
    </w:p>
  </w:comment>
  <w:comment w:id="14" w:author="Mike Roberts" w:date="2022-06-13T20:35:00Z" w:initials="MR">
    <w:p w14:paraId="5799BB83" w14:textId="117A8EB0" w:rsidR="00182393" w:rsidRDefault="00182393">
      <w:pPr>
        <w:pStyle w:val="CommentText"/>
      </w:pPr>
      <w:r>
        <w:rPr>
          <w:rStyle w:val="CommentReference"/>
        </w:rPr>
        <w:annotationRef/>
      </w:r>
      <w:r>
        <w:t>A link to how compatibility mode wor</w:t>
      </w:r>
      <w:r w:rsidR="00126341">
        <w:t>k</w:t>
      </w:r>
      <w:r>
        <w:t>s would be good as well:</w:t>
      </w:r>
      <w:r>
        <w:br/>
      </w:r>
      <w:hyperlink r:id="rId1" w:history="1">
        <w:r>
          <w:rPr>
            <w:rStyle w:val="Hyperlink"/>
          </w:rPr>
          <w:t>about Windows PowerShell Compatibility - PowerShell | Microsoft Docs</w:t>
        </w:r>
      </w:hyperlink>
    </w:p>
  </w:comment>
  <w:comment w:id="16" w:author="Mike Roberts" w:date="2022-06-13T20:57:00Z" w:initials="MR">
    <w:p w14:paraId="254D17B2" w14:textId="77777777" w:rsidR="00A066E8" w:rsidRDefault="00A066E8">
      <w:pPr>
        <w:pStyle w:val="CommentText"/>
      </w:pPr>
      <w:r>
        <w:rPr>
          <w:rStyle w:val="CommentReference"/>
        </w:rPr>
        <w:annotationRef/>
      </w:r>
      <w:r w:rsidR="00231047">
        <w:t>Variable name formatting:</w:t>
      </w:r>
    </w:p>
    <w:p w14:paraId="400C842F" w14:textId="77777777" w:rsidR="00231047" w:rsidRPr="00231047" w:rsidRDefault="00231047" w:rsidP="00231047">
      <w:pPr>
        <w:shd w:val="clear" w:color="auto" w:fill="000000"/>
        <w:spacing w:after="0" w:line="330" w:lineRule="atLeast"/>
        <w:rPr>
          <w:rFonts w:ascii="Consolas" w:hAnsi="Consolas"/>
          <w:color w:val="BABABA"/>
          <w:sz w:val="24"/>
        </w:rPr>
      </w:pPr>
      <w:r w:rsidRPr="00231047">
        <w:rPr>
          <w:rFonts w:ascii="Consolas" w:hAnsi="Consolas"/>
          <w:color w:val="BABABA"/>
          <w:sz w:val="24"/>
        </w:rPr>
        <w:t xml:space="preserve">$FXml </w:t>
      </w:r>
      <w:r w:rsidRPr="00231047">
        <w:rPr>
          <w:rFonts w:ascii="Consolas" w:hAnsi="Consolas"/>
          <w:color w:val="F08D24"/>
          <w:sz w:val="24"/>
        </w:rPr>
        <w:t>=</w:t>
      </w:r>
      <w:r w:rsidRPr="00231047">
        <w:rPr>
          <w:rFonts w:ascii="Consolas" w:hAnsi="Consolas"/>
          <w:color w:val="BABABA"/>
          <w:sz w:val="24"/>
        </w:rPr>
        <w:t xml:space="preserve"> </w:t>
      </w:r>
      <w:r w:rsidRPr="00231047">
        <w:rPr>
          <w:rFonts w:ascii="Consolas" w:hAnsi="Consolas"/>
          <w:color w:val="F2D42C"/>
          <w:sz w:val="24"/>
        </w:rPr>
        <w:t>"</w:t>
      </w:r>
      <w:r w:rsidRPr="00231047">
        <w:rPr>
          <w:rFonts w:ascii="Consolas" w:hAnsi="Consolas"/>
          <w:color w:val="BABABA"/>
          <w:sz w:val="24"/>
        </w:rPr>
        <w:t>$S32path</w:t>
      </w:r>
      <w:r w:rsidRPr="00231047">
        <w:rPr>
          <w:rFonts w:ascii="Consolas" w:hAnsi="Consolas"/>
          <w:color w:val="F2D42C"/>
          <w:sz w:val="24"/>
        </w:rPr>
        <w:t>/ServerManager"</w:t>
      </w:r>
    </w:p>
    <w:p w14:paraId="3B37DD69" w14:textId="77777777" w:rsidR="00231047" w:rsidRPr="00231047" w:rsidRDefault="00231047" w:rsidP="00231047">
      <w:pPr>
        <w:shd w:val="clear" w:color="auto" w:fill="000000"/>
        <w:spacing w:after="0" w:line="330" w:lineRule="atLeast"/>
        <w:rPr>
          <w:rFonts w:ascii="Consolas" w:hAnsi="Consolas"/>
          <w:color w:val="BABABA"/>
          <w:sz w:val="24"/>
        </w:rPr>
      </w:pPr>
      <w:r w:rsidRPr="00231047">
        <w:rPr>
          <w:rFonts w:ascii="Consolas" w:hAnsi="Consolas"/>
          <w:color w:val="BABABA"/>
          <w:sz w:val="24"/>
        </w:rPr>
        <w:t xml:space="preserve">$Ff </w:t>
      </w:r>
      <w:r w:rsidRPr="00231047">
        <w:rPr>
          <w:rFonts w:ascii="Consolas" w:hAnsi="Consolas"/>
          <w:color w:val="F08D24"/>
          <w:sz w:val="24"/>
        </w:rPr>
        <w:t>=</w:t>
      </w:r>
      <w:r w:rsidRPr="00231047">
        <w:rPr>
          <w:rFonts w:ascii="Consolas" w:hAnsi="Consolas"/>
          <w:color w:val="BABABA"/>
          <w:sz w:val="24"/>
        </w:rPr>
        <w:t xml:space="preserve"> </w:t>
      </w:r>
      <w:r w:rsidRPr="00231047">
        <w:rPr>
          <w:rFonts w:ascii="Consolas" w:hAnsi="Consolas"/>
          <w:color w:val="8E69C9"/>
          <w:sz w:val="24"/>
        </w:rPr>
        <w:t>Get-ChildItem</w:t>
      </w:r>
      <w:r w:rsidRPr="00231047">
        <w:rPr>
          <w:rFonts w:ascii="Consolas" w:hAnsi="Consolas"/>
          <w:color w:val="BABABA"/>
          <w:sz w:val="24"/>
        </w:rPr>
        <w:t xml:space="preserve"> </w:t>
      </w:r>
      <w:r w:rsidRPr="00231047">
        <w:rPr>
          <w:rFonts w:ascii="Consolas" w:hAnsi="Consolas"/>
          <w:color w:val="F08D24"/>
          <w:sz w:val="24"/>
        </w:rPr>
        <w:t>-</w:t>
      </w:r>
      <w:r w:rsidRPr="00231047">
        <w:rPr>
          <w:rFonts w:ascii="Consolas" w:hAnsi="Consolas"/>
          <w:color w:val="BABABA"/>
          <w:sz w:val="24"/>
        </w:rPr>
        <w:t>Path $FXml\</w:t>
      </w:r>
      <w:r w:rsidRPr="00231047">
        <w:rPr>
          <w:rFonts w:ascii="Consolas" w:hAnsi="Consolas"/>
          <w:color w:val="F08D24"/>
          <w:sz w:val="24"/>
        </w:rPr>
        <w:t>*</w:t>
      </w:r>
      <w:r w:rsidRPr="00231047">
        <w:rPr>
          <w:rFonts w:ascii="Consolas" w:hAnsi="Consolas"/>
          <w:color w:val="BABABA"/>
          <w:sz w:val="24"/>
        </w:rPr>
        <w:t xml:space="preserve">.format.ps1xml </w:t>
      </w:r>
    </w:p>
    <w:p w14:paraId="6935D2EB" w14:textId="77777777" w:rsidR="00231047" w:rsidRPr="00231047" w:rsidRDefault="00231047" w:rsidP="00231047">
      <w:pPr>
        <w:shd w:val="clear" w:color="auto" w:fill="000000"/>
        <w:spacing w:after="0" w:line="330" w:lineRule="atLeast"/>
        <w:rPr>
          <w:rFonts w:ascii="Consolas" w:hAnsi="Consolas"/>
          <w:color w:val="BABABA"/>
          <w:sz w:val="24"/>
        </w:rPr>
      </w:pPr>
      <w:r w:rsidRPr="00231047">
        <w:rPr>
          <w:rFonts w:ascii="Consolas" w:hAnsi="Consolas"/>
          <w:color w:val="F2D42C"/>
          <w:sz w:val="24"/>
        </w:rPr>
        <w:t>"Format XML files:"</w:t>
      </w:r>
    </w:p>
    <w:p w14:paraId="50E9700A" w14:textId="77777777" w:rsidR="00231047" w:rsidRPr="00231047" w:rsidRDefault="00231047" w:rsidP="00231047">
      <w:pPr>
        <w:shd w:val="clear" w:color="auto" w:fill="000000"/>
        <w:spacing w:after="0" w:line="330" w:lineRule="atLeast"/>
        <w:rPr>
          <w:rFonts w:ascii="Consolas" w:hAnsi="Consolas"/>
          <w:color w:val="BABABA"/>
          <w:sz w:val="24"/>
        </w:rPr>
      </w:pPr>
      <w:r w:rsidRPr="00231047">
        <w:rPr>
          <w:rFonts w:ascii="Consolas" w:hAnsi="Consolas"/>
          <w:color w:val="F2D42C"/>
          <w:sz w:val="24"/>
        </w:rPr>
        <w:t xml:space="preserve">"     </w:t>
      </w:r>
      <w:r w:rsidRPr="00231047">
        <w:rPr>
          <w:rFonts w:ascii="Consolas" w:hAnsi="Consolas"/>
          <w:color w:val="6E7174"/>
          <w:sz w:val="24"/>
        </w:rPr>
        <w:t>$</w:t>
      </w:r>
      <w:r w:rsidRPr="00231047">
        <w:rPr>
          <w:rFonts w:ascii="Consolas" w:hAnsi="Consolas"/>
          <w:color w:val="F2D42C"/>
          <w:sz w:val="24"/>
        </w:rPr>
        <w:t>(</w:t>
      </w:r>
      <w:r w:rsidRPr="00231047">
        <w:rPr>
          <w:rFonts w:ascii="Consolas" w:hAnsi="Consolas"/>
          <w:color w:val="BABABA"/>
          <w:sz w:val="24"/>
        </w:rPr>
        <w:t>$Ff.Name</w:t>
      </w:r>
      <w:r w:rsidRPr="00231047">
        <w:rPr>
          <w:rFonts w:ascii="Consolas" w:hAnsi="Consolas"/>
          <w:color w:val="F2D42C"/>
          <w:sz w:val="24"/>
        </w:rPr>
        <w:t>)"</w:t>
      </w:r>
    </w:p>
    <w:p w14:paraId="65D407E1" w14:textId="766F423D" w:rsidR="00231047" w:rsidRDefault="00231047">
      <w:pPr>
        <w:pStyle w:val="CommentText"/>
      </w:pPr>
    </w:p>
  </w:comment>
  <w:comment w:id="22" w:author="Mike Roberts" w:date="2022-06-13T20:59:00Z" w:initials="MR">
    <w:p w14:paraId="776698DA" w14:textId="77777777" w:rsidR="000F7F28" w:rsidRDefault="000F7F28">
      <w:pPr>
        <w:pStyle w:val="CommentText"/>
      </w:pPr>
      <w:r>
        <w:rPr>
          <w:rStyle w:val="CommentReference"/>
        </w:rPr>
        <w:annotationRef/>
      </w:r>
      <w:r>
        <w:t>Formatting:</w:t>
      </w:r>
    </w:p>
    <w:p w14:paraId="6B1428D2" w14:textId="77777777" w:rsidR="000F7F28" w:rsidRPr="000F7F28" w:rsidRDefault="000F7F28" w:rsidP="000F7F28">
      <w:pPr>
        <w:shd w:val="clear" w:color="auto" w:fill="000000"/>
        <w:spacing w:after="0" w:line="330" w:lineRule="atLeast"/>
        <w:rPr>
          <w:rFonts w:ascii="Consolas" w:hAnsi="Consolas"/>
          <w:color w:val="BABABA"/>
          <w:sz w:val="24"/>
        </w:rPr>
      </w:pPr>
      <w:r w:rsidRPr="000F7F28">
        <w:rPr>
          <w:rFonts w:ascii="Consolas" w:hAnsi="Consolas"/>
          <w:color w:val="F08D24"/>
          <w:sz w:val="24"/>
        </w:rPr>
        <w:t>foreach</w:t>
      </w:r>
      <w:r w:rsidRPr="000F7F28">
        <w:rPr>
          <w:rFonts w:ascii="Consolas" w:hAnsi="Consolas"/>
          <w:color w:val="BABABA"/>
          <w:sz w:val="24"/>
        </w:rPr>
        <w:t xml:space="preserve"> ($f </w:t>
      </w:r>
      <w:r w:rsidRPr="000F7F28">
        <w:rPr>
          <w:rFonts w:ascii="Consolas" w:hAnsi="Consolas"/>
          <w:color w:val="F08D24"/>
          <w:sz w:val="24"/>
        </w:rPr>
        <w:t>in</w:t>
      </w:r>
      <w:r w:rsidRPr="000F7F28">
        <w:rPr>
          <w:rFonts w:ascii="Consolas" w:hAnsi="Consolas"/>
          <w:color w:val="BABABA"/>
          <w:sz w:val="24"/>
        </w:rPr>
        <w:t xml:space="preserve"> $Ff) {</w:t>
      </w:r>
    </w:p>
    <w:p w14:paraId="7F6EDFE5" w14:textId="77777777" w:rsidR="000F7F28" w:rsidRPr="000F7F28" w:rsidRDefault="000F7F28" w:rsidP="000F7F28">
      <w:pPr>
        <w:shd w:val="clear" w:color="auto" w:fill="000000"/>
        <w:spacing w:after="0" w:line="330" w:lineRule="atLeast"/>
        <w:rPr>
          <w:rFonts w:ascii="Consolas" w:hAnsi="Consolas"/>
          <w:color w:val="BABABA"/>
          <w:sz w:val="24"/>
        </w:rPr>
      </w:pPr>
      <w:r w:rsidRPr="000F7F28">
        <w:rPr>
          <w:rFonts w:ascii="Consolas" w:hAnsi="Consolas"/>
          <w:color w:val="BABABA"/>
          <w:sz w:val="24"/>
        </w:rPr>
        <w:t xml:space="preserve">    </w:t>
      </w:r>
      <w:r w:rsidRPr="000F7F28">
        <w:rPr>
          <w:rFonts w:ascii="Consolas" w:hAnsi="Consolas"/>
          <w:color w:val="8E69C9"/>
          <w:sz w:val="24"/>
        </w:rPr>
        <w:t>Update-FormatData</w:t>
      </w:r>
      <w:r w:rsidRPr="000F7F28">
        <w:rPr>
          <w:rFonts w:ascii="Consolas" w:hAnsi="Consolas"/>
          <w:color w:val="BABABA"/>
          <w:sz w:val="24"/>
        </w:rPr>
        <w:t xml:space="preserve"> </w:t>
      </w:r>
      <w:r w:rsidRPr="000F7F28">
        <w:rPr>
          <w:rFonts w:ascii="Consolas" w:hAnsi="Consolas"/>
          <w:color w:val="F08D24"/>
          <w:sz w:val="24"/>
        </w:rPr>
        <w:t>-</w:t>
      </w:r>
      <w:r w:rsidRPr="000F7F28">
        <w:rPr>
          <w:rFonts w:ascii="Consolas" w:hAnsi="Consolas"/>
          <w:color w:val="BABABA"/>
          <w:sz w:val="24"/>
        </w:rPr>
        <w:t>PrependPath $f.FullName</w:t>
      </w:r>
    </w:p>
    <w:p w14:paraId="5B904BB3" w14:textId="77777777" w:rsidR="000F7F28" w:rsidRPr="000F7F28" w:rsidRDefault="000F7F28" w:rsidP="000F7F28">
      <w:pPr>
        <w:shd w:val="clear" w:color="auto" w:fill="000000"/>
        <w:spacing w:after="0" w:line="330" w:lineRule="atLeast"/>
        <w:rPr>
          <w:rFonts w:ascii="Consolas" w:hAnsi="Consolas"/>
          <w:color w:val="BABABA"/>
          <w:sz w:val="24"/>
        </w:rPr>
      </w:pPr>
      <w:r w:rsidRPr="000F7F28">
        <w:rPr>
          <w:rFonts w:ascii="Consolas" w:hAnsi="Consolas"/>
          <w:color w:val="BABABA"/>
          <w:sz w:val="24"/>
        </w:rPr>
        <w:t xml:space="preserve">} </w:t>
      </w:r>
    </w:p>
    <w:p w14:paraId="081EF24F" w14:textId="539E3510" w:rsidR="000F7F28" w:rsidRDefault="000F7F28">
      <w:pPr>
        <w:pStyle w:val="CommentText"/>
      </w:pPr>
    </w:p>
  </w:comment>
  <w:comment w:id="39" w:author="Mike Roberts" w:date="2022-06-13T21:32:00Z" w:initials="MR">
    <w:p w14:paraId="32962F53" w14:textId="7F2A3D30" w:rsidR="00325767" w:rsidRDefault="00325767">
      <w:pPr>
        <w:pStyle w:val="CommentText"/>
      </w:pPr>
      <w:r>
        <w:rPr>
          <w:rStyle w:val="CommentReference"/>
        </w:rPr>
        <w:annotationRef/>
      </w:r>
      <w:r>
        <w:t>This can be simplified and cleaned</w:t>
      </w:r>
      <w:r w:rsidR="000B2F1A">
        <w:t xml:space="preserve"> up</w:t>
      </w:r>
      <w:r>
        <w:t xml:space="preserve"> a bit</w:t>
      </w:r>
      <w:r w:rsidR="005B0617">
        <w:t>:</w:t>
      </w:r>
    </w:p>
    <w:p w14:paraId="1ED58853"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BABABA"/>
          <w:sz w:val="24"/>
        </w:rPr>
        <w:t xml:space="preserve">$CommandsBeforeRSAT </w:t>
      </w:r>
      <w:r w:rsidRPr="005B0617">
        <w:rPr>
          <w:rFonts w:ascii="Consolas" w:hAnsi="Consolas"/>
          <w:color w:val="F08D24"/>
          <w:sz w:val="24"/>
        </w:rPr>
        <w:t>=</w:t>
      </w:r>
      <w:r w:rsidRPr="005B0617">
        <w:rPr>
          <w:rFonts w:ascii="Consolas" w:hAnsi="Consolas"/>
          <w:color w:val="BABABA"/>
          <w:sz w:val="24"/>
        </w:rPr>
        <w:t xml:space="preserve"> </w:t>
      </w:r>
      <w:r w:rsidRPr="005B0617">
        <w:rPr>
          <w:rFonts w:ascii="Consolas" w:hAnsi="Consolas"/>
          <w:color w:val="8E69C9"/>
          <w:sz w:val="24"/>
        </w:rPr>
        <w:t>Get-Command</w:t>
      </w:r>
      <w:r w:rsidRPr="005B0617">
        <w:rPr>
          <w:rFonts w:ascii="Consolas" w:hAnsi="Consolas"/>
          <w:color w:val="BABABA"/>
          <w:sz w:val="24"/>
        </w:rPr>
        <w:t xml:space="preserve"> </w:t>
      </w:r>
    </w:p>
    <w:p w14:paraId="00DB9DEA"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BABABA"/>
          <w:sz w:val="24"/>
        </w:rPr>
        <w:t xml:space="preserve">$CmdletsBeforeRSAT </w:t>
      </w:r>
      <w:r w:rsidRPr="005B0617">
        <w:rPr>
          <w:rFonts w:ascii="Consolas" w:hAnsi="Consolas"/>
          <w:color w:val="F08D24"/>
          <w:sz w:val="24"/>
        </w:rPr>
        <w:t>=</w:t>
      </w:r>
      <w:r w:rsidRPr="005B0617">
        <w:rPr>
          <w:rFonts w:ascii="Consolas" w:hAnsi="Consolas"/>
          <w:color w:val="BABABA"/>
          <w:sz w:val="24"/>
        </w:rPr>
        <w:t xml:space="preserve"> $CommandsBeforeRSAT  </w:t>
      </w:r>
      <w:r w:rsidRPr="005B0617">
        <w:rPr>
          <w:rFonts w:ascii="Consolas" w:hAnsi="Consolas"/>
          <w:color w:val="F08D24"/>
          <w:sz w:val="24"/>
        </w:rPr>
        <w:t>|</w:t>
      </w:r>
    </w:p>
    <w:p w14:paraId="0445D19C"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BABABA"/>
          <w:sz w:val="24"/>
        </w:rPr>
        <w:t xml:space="preserve">    </w:t>
      </w:r>
      <w:r w:rsidRPr="005B0617">
        <w:rPr>
          <w:rFonts w:ascii="Consolas" w:hAnsi="Consolas"/>
          <w:color w:val="8E69C9"/>
          <w:sz w:val="24"/>
        </w:rPr>
        <w:t>Where-Object</w:t>
      </w:r>
      <w:r w:rsidRPr="005B0617">
        <w:rPr>
          <w:rFonts w:ascii="Consolas" w:hAnsi="Consolas"/>
          <w:color w:val="BABABA"/>
          <w:sz w:val="24"/>
        </w:rPr>
        <w:t xml:space="preserve"> CommandType </w:t>
      </w:r>
      <w:r w:rsidRPr="005B0617">
        <w:rPr>
          <w:rFonts w:ascii="Consolas" w:hAnsi="Consolas"/>
          <w:color w:val="F08D24"/>
          <w:sz w:val="24"/>
        </w:rPr>
        <w:t>-eq</w:t>
      </w:r>
      <w:r w:rsidRPr="005B0617">
        <w:rPr>
          <w:rFonts w:ascii="Consolas" w:hAnsi="Consolas"/>
          <w:color w:val="BABABA"/>
          <w:sz w:val="24"/>
        </w:rPr>
        <w:t xml:space="preserve"> </w:t>
      </w:r>
      <w:r w:rsidRPr="005B0617">
        <w:rPr>
          <w:rFonts w:ascii="Consolas" w:hAnsi="Consolas"/>
          <w:color w:val="F2D42C"/>
          <w:sz w:val="24"/>
        </w:rPr>
        <w:t>'Cmdlet'</w:t>
      </w:r>
    </w:p>
    <w:p w14:paraId="0586F89C"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F2D42C"/>
          <w:sz w:val="24"/>
        </w:rPr>
        <w:t>"On Host: [</w:t>
      </w:r>
      <w:r w:rsidRPr="005B0617">
        <w:rPr>
          <w:rFonts w:ascii="Consolas" w:hAnsi="Consolas"/>
          <w:color w:val="6E7174"/>
          <w:sz w:val="24"/>
        </w:rPr>
        <w:t>$</w:t>
      </w:r>
      <w:r w:rsidRPr="005B0617">
        <w:rPr>
          <w:rFonts w:ascii="Consolas" w:hAnsi="Consolas"/>
          <w:color w:val="F2D42C"/>
          <w:sz w:val="24"/>
        </w:rPr>
        <w:t>(hostname)]"</w:t>
      </w:r>
    </w:p>
    <w:p w14:paraId="25FC3AB8"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F2D42C"/>
          <w:sz w:val="24"/>
        </w:rPr>
        <w:t>"Commands available before RSAT installed [</w:t>
      </w:r>
      <w:r w:rsidRPr="005B0617">
        <w:rPr>
          <w:rFonts w:ascii="Consolas" w:hAnsi="Consolas"/>
          <w:color w:val="6E7174"/>
          <w:sz w:val="24"/>
        </w:rPr>
        <w:t>$</w:t>
      </w:r>
      <w:r w:rsidRPr="005B0617">
        <w:rPr>
          <w:rFonts w:ascii="Consolas" w:hAnsi="Consolas"/>
          <w:color w:val="F2D42C"/>
          <w:sz w:val="24"/>
        </w:rPr>
        <w:t>(</w:t>
      </w:r>
      <w:r w:rsidRPr="005B0617">
        <w:rPr>
          <w:rFonts w:ascii="Consolas" w:hAnsi="Consolas"/>
          <w:color w:val="BABABA"/>
          <w:sz w:val="24"/>
        </w:rPr>
        <w:t>$CommandsBeforeRSAT.Count</w:t>
      </w:r>
      <w:r w:rsidRPr="005B0617">
        <w:rPr>
          <w:rFonts w:ascii="Consolas" w:hAnsi="Consolas"/>
          <w:color w:val="F2D42C"/>
          <w:sz w:val="24"/>
        </w:rPr>
        <w:t>)]"</w:t>
      </w:r>
    </w:p>
    <w:p w14:paraId="58656854"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F2D42C"/>
          <w:sz w:val="24"/>
        </w:rPr>
        <w:t>"Cmdlets available before RSAT installed  [</w:t>
      </w:r>
      <w:r w:rsidRPr="005B0617">
        <w:rPr>
          <w:rFonts w:ascii="Consolas" w:hAnsi="Consolas"/>
          <w:color w:val="6E7174"/>
          <w:sz w:val="24"/>
        </w:rPr>
        <w:t>$</w:t>
      </w:r>
      <w:r w:rsidRPr="005B0617">
        <w:rPr>
          <w:rFonts w:ascii="Consolas" w:hAnsi="Consolas"/>
          <w:color w:val="F2D42C"/>
          <w:sz w:val="24"/>
        </w:rPr>
        <w:t>(</w:t>
      </w:r>
      <w:r w:rsidRPr="005B0617">
        <w:rPr>
          <w:rFonts w:ascii="Consolas" w:hAnsi="Consolas"/>
          <w:color w:val="BABABA"/>
          <w:sz w:val="24"/>
        </w:rPr>
        <w:t>$CmdletsBeforeRSAT.Count</w:t>
      </w:r>
      <w:r w:rsidRPr="005B0617">
        <w:rPr>
          <w:rFonts w:ascii="Consolas" w:hAnsi="Consolas"/>
          <w:color w:val="F2D42C"/>
          <w:sz w:val="24"/>
        </w:rPr>
        <w:t>)]"</w:t>
      </w:r>
    </w:p>
    <w:p w14:paraId="038822AF" w14:textId="469A9014" w:rsidR="005B0617" w:rsidRDefault="005B0617">
      <w:pPr>
        <w:pStyle w:val="CommentText"/>
      </w:pPr>
    </w:p>
  </w:comment>
  <w:comment w:id="40" w:author="Mike Roberts" w:date="2022-06-13T22:23:00Z" w:initials="MR">
    <w:p w14:paraId="4CF4B900" w14:textId="77777777" w:rsidR="00102FFA" w:rsidRDefault="00102FFA">
      <w:pPr>
        <w:pStyle w:val="CommentText"/>
      </w:pPr>
      <w:r>
        <w:rPr>
          <w:rStyle w:val="CommentReference"/>
        </w:rPr>
        <w:annotationRef/>
      </w:r>
      <w:r>
        <w:t>This could be simplified to:</w:t>
      </w:r>
    </w:p>
    <w:p w14:paraId="50B37C95" w14:textId="26389EA3" w:rsidR="00102FFA" w:rsidRDefault="00102FFA">
      <w:pPr>
        <w:pStyle w:val="CommentText"/>
      </w:pPr>
      <w:r w:rsidRPr="00102FFA">
        <w:t>"$($ModulesBefore.Count) modules available"</w:t>
      </w:r>
    </w:p>
  </w:comment>
  <w:comment w:id="41" w:author="Mike Roberts" w:date="2022-06-13T22:35:00Z" w:initials="MR">
    <w:p w14:paraId="4E1ED108" w14:textId="77777777" w:rsidR="00E50787" w:rsidRDefault="00E50787">
      <w:pPr>
        <w:pStyle w:val="CommentText"/>
      </w:pPr>
      <w:r>
        <w:rPr>
          <w:rStyle w:val="CommentReference"/>
        </w:rPr>
        <w:annotationRef/>
      </w:r>
      <w:r>
        <w:t>Inconsistent formatting and variable naming could be better to indicate what it is storing:</w:t>
      </w:r>
    </w:p>
    <w:p w14:paraId="20FD0B23"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8E69C9"/>
          <w:sz w:val="24"/>
        </w:rPr>
        <w:t>Import-Module</w:t>
      </w:r>
      <w:r w:rsidRPr="00E50787">
        <w:rPr>
          <w:rFonts w:ascii="Consolas" w:hAnsi="Consolas"/>
          <w:color w:val="BABABA"/>
          <w:sz w:val="24"/>
        </w:rPr>
        <w:t xml:space="preserve"> </w:t>
      </w:r>
      <w:r w:rsidRPr="00E50787">
        <w:rPr>
          <w:rFonts w:ascii="Consolas" w:hAnsi="Consolas"/>
          <w:color w:val="F08D24"/>
          <w:sz w:val="24"/>
        </w:rPr>
        <w:t>-</w:t>
      </w:r>
      <w:r w:rsidRPr="00E50787">
        <w:rPr>
          <w:rFonts w:ascii="Consolas" w:hAnsi="Consolas"/>
          <w:color w:val="BABABA"/>
          <w:sz w:val="24"/>
        </w:rPr>
        <w:t xml:space="preserve">Name ServerManager </w:t>
      </w:r>
      <w:r w:rsidRPr="00E50787">
        <w:rPr>
          <w:rFonts w:ascii="Consolas" w:hAnsi="Consolas"/>
          <w:color w:val="F08D24"/>
          <w:sz w:val="24"/>
        </w:rPr>
        <w:t>-</w:t>
      </w:r>
      <w:r w:rsidRPr="00E50787">
        <w:rPr>
          <w:rFonts w:ascii="Consolas" w:hAnsi="Consolas"/>
          <w:color w:val="BABABA"/>
          <w:sz w:val="24"/>
        </w:rPr>
        <w:t>WarningAction SilentlyContinue</w:t>
      </w:r>
    </w:p>
    <w:p w14:paraId="26A0F95C"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 xml:space="preserve">$Features </w:t>
      </w:r>
      <w:r w:rsidRPr="00E50787">
        <w:rPr>
          <w:rFonts w:ascii="Consolas" w:hAnsi="Consolas"/>
          <w:color w:val="F08D24"/>
          <w:sz w:val="24"/>
        </w:rPr>
        <w:t>=</w:t>
      </w:r>
      <w:r w:rsidRPr="00E50787">
        <w:rPr>
          <w:rFonts w:ascii="Consolas" w:hAnsi="Consolas"/>
          <w:color w:val="BABABA"/>
          <w:sz w:val="24"/>
        </w:rPr>
        <w:t xml:space="preserve"> </w:t>
      </w:r>
      <w:r w:rsidRPr="00E50787">
        <w:rPr>
          <w:rFonts w:ascii="Consolas" w:hAnsi="Consolas"/>
          <w:color w:val="8E69C9"/>
          <w:sz w:val="24"/>
        </w:rPr>
        <w:t>Get-WindowsFeature</w:t>
      </w:r>
      <w:r w:rsidRPr="00E50787">
        <w:rPr>
          <w:rFonts w:ascii="Consolas" w:hAnsi="Consolas"/>
          <w:color w:val="BABABA"/>
          <w:sz w:val="24"/>
        </w:rPr>
        <w:t xml:space="preserve"> </w:t>
      </w:r>
    </w:p>
    <w:p w14:paraId="088B0861"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 xml:space="preserve">$FeaturesInstalled </w:t>
      </w:r>
      <w:r w:rsidRPr="00E50787">
        <w:rPr>
          <w:rFonts w:ascii="Consolas" w:hAnsi="Consolas"/>
          <w:color w:val="F08D24"/>
          <w:sz w:val="24"/>
        </w:rPr>
        <w:t>=</w:t>
      </w:r>
      <w:r w:rsidRPr="00E50787">
        <w:rPr>
          <w:rFonts w:ascii="Consolas" w:hAnsi="Consolas"/>
          <w:color w:val="BABABA"/>
          <w:sz w:val="24"/>
        </w:rPr>
        <w:t xml:space="preserve"> $Features </w:t>
      </w:r>
      <w:r w:rsidRPr="00E50787">
        <w:rPr>
          <w:rFonts w:ascii="Consolas" w:hAnsi="Consolas"/>
          <w:color w:val="F08D24"/>
          <w:sz w:val="24"/>
        </w:rPr>
        <w:t>|</w:t>
      </w:r>
      <w:r w:rsidRPr="00E50787">
        <w:rPr>
          <w:rFonts w:ascii="Consolas" w:hAnsi="Consolas"/>
          <w:color w:val="BABABA"/>
          <w:sz w:val="24"/>
        </w:rPr>
        <w:t xml:space="preserve"> </w:t>
      </w:r>
    </w:p>
    <w:p w14:paraId="58CD2F6D"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 xml:space="preserve">            </w:t>
      </w:r>
      <w:r w:rsidRPr="00E50787">
        <w:rPr>
          <w:rFonts w:ascii="Consolas" w:hAnsi="Consolas"/>
          <w:color w:val="8E69C9"/>
          <w:sz w:val="24"/>
        </w:rPr>
        <w:t>Where-Object</w:t>
      </w:r>
      <w:r w:rsidRPr="00E50787">
        <w:rPr>
          <w:rFonts w:ascii="Consolas" w:hAnsi="Consolas"/>
          <w:color w:val="BABABA"/>
          <w:sz w:val="24"/>
        </w:rPr>
        <w:t xml:space="preserve"> Installed </w:t>
      </w:r>
    </w:p>
    <w:p w14:paraId="52A15FA8"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 xml:space="preserve">$Rsatfeatures </w:t>
      </w:r>
      <w:r w:rsidRPr="00E50787">
        <w:rPr>
          <w:rFonts w:ascii="Consolas" w:hAnsi="Consolas"/>
          <w:color w:val="F08D24"/>
          <w:sz w:val="24"/>
        </w:rPr>
        <w:t>=</w:t>
      </w:r>
      <w:r w:rsidRPr="00E50787">
        <w:rPr>
          <w:rFonts w:ascii="Consolas" w:hAnsi="Consolas"/>
          <w:color w:val="BABABA"/>
          <w:sz w:val="24"/>
        </w:rPr>
        <w:t xml:space="preserve"> $Features </w:t>
      </w:r>
      <w:r w:rsidRPr="00E50787">
        <w:rPr>
          <w:rFonts w:ascii="Consolas" w:hAnsi="Consolas"/>
          <w:color w:val="F08D24"/>
          <w:sz w:val="24"/>
        </w:rPr>
        <w:t>|</w:t>
      </w:r>
    </w:p>
    <w:p w14:paraId="13DFA1ED"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 xml:space="preserve">            </w:t>
      </w:r>
      <w:r w:rsidRPr="00E50787">
        <w:rPr>
          <w:rFonts w:ascii="Consolas" w:hAnsi="Consolas"/>
          <w:color w:val="8E69C9"/>
          <w:sz w:val="24"/>
        </w:rPr>
        <w:t>Where-Object</w:t>
      </w:r>
      <w:r w:rsidRPr="00E50787">
        <w:rPr>
          <w:rFonts w:ascii="Consolas" w:hAnsi="Consolas"/>
          <w:color w:val="BABABA"/>
          <w:sz w:val="24"/>
        </w:rPr>
        <w:t xml:space="preserve"> Name </w:t>
      </w:r>
      <w:r w:rsidRPr="00E50787">
        <w:rPr>
          <w:rFonts w:ascii="Consolas" w:hAnsi="Consolas"/>
          <w:color w:val="F08D24"/>
          <w:sz w:val="24"/>
        </w:rPr>
        <w:t>-Match</w:t>
      </w:r>
      <w:r w:rsidRPr="00E50787">
        <w:rPr>
          <w:rFonts w:ascii="Consolas" w:hAnsi="Consolas"/>
          <w:color w:val="BABABA"/>
          <w:sz w:val="24"/>
        </w:rPr>
        <w:t xml:space="preserve"> </w:t>
      </w:r>
      <w:r w:rsidRPr="00E50787">
        <w:rPr>
          <w:rFonts w:ascii="Consolas" w:hAnsi="Consolas"/>
          <w:color w:val="F2D42C"/>
          <w:sz w:val="24"/>
        </w:rPr>
        <w:t>'RSAT'</w:t>
      </w:r>
    </w:p>
    <w:p w14:paraId="0553B82D"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 xml:space="preserve">$RsatFeaturesInstalled </w:t>
      </w:r>
      <w:r w:rsidRPr="00E50787">
        <w:rPr>
          <w:rFonts w:ascii="Consolas" w:hAnsi="Consolas"/>
          <w:color w:val="F08D24"/>
          <w:sz w:val="24"/>
        </w:rPr>
        <w:t>=</w:t>
      </w:r>
      <w:r w:rsidRPr="00E50787">
        <w:rPr>
          <w:rFonts w:ascii="Consolas" w:hAnsi="Consolas"/>
          <w:color w:val="BABABA"/>
          <w:sz w:val="24"/>
        </w:rPr>
        <w:t xml:space="preserve"> $Rsatfeatures </w:t>
      </w:r>
      <w:r w:rsidRPr="00E50787">
        <w:rPr>
          <w:rFonts w:ascii="Consolas" w:hAnsi="Consolas"/>
          <w:color w:val="F08D24"/>
          <w:sz w:val="24"/>
        </w:rPr>
        <w:t>|</w:t>
      </w:r>
      <w:r w:rsidRPr="00E50787">
        <w:rPr>
          <w:rFonts w:ascii="Consolas" w:hAnsi="Consolas"/>
          <w:color w:val="BABABA"/>
          <w:sz w:val="24"/>
        </w:rPr>
        <w:t xml:space="preserve"> </w:t>
      </w:r>
    </w:p>
    <w:p w14:paraId="77CD36DD"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 xml:space="preserve">            </w:t>
      </w:r>
      <w:r w:rsidRPr="00E50787">
        <w:rPr>
          <w:rFonts w:ascii="Consolas" w:hAnsi="Consolas"/>
          <w:color w:val="8E69C9"/>
          <w:sz w:val="24"/>
        </w:rPr>
        <w:t>Where-Object</w:t>
      </w:r>
      <w:r w:rsidRPr="00E50787">
        <w:rPr>
          <w:rFonts w:ascii="Consolas" w:hAnsi="Consolas"/>
          <w:color w:val="BABABA"/>
          <w:sz w:val="24"/>
        </w:rPr>
        <w:t xml:space="preserve"> Installed </w:t>
      </w:r>
    </w:p>
    <w:p w14:paraId="22C9E03B" w14:textId="295F752C" w:rsidR="00E50787" w:rsidRDefault="00E50787">
      <w:pPr>
        <w:pStyle w:val="CommentText"/>
      </w:pPr>
    </w:p>
  </w:comment>
  <w:comment w:id="42" w:author="Mike Roberts" w:date="2022-06-13T22:39:00Z" w:initials="MR">
    <w:p w14:paraId="20F3E3CA" w14:textId="792B5F9C" w:rsidR="00E232DB" w:rsidRDefault="00E232DB">
      <w:pPr>
        <w:pStyle w:val="CommentText"/>
      </w:pPr>
      <w:r>
        <w:rPr>
          <w:rStyle w:val="CommentReference"/>
        </w:rPr>
        <w:annotationRef/>
      </w:r>
      <w:r>
        <w:t xml:space="preserve">Updated to include previous variable names as </w:t>
      </w:r>
      <w:r w:rsidR="005D5B0F">
        <w:t xml:space="preserve">well as </w:t>
      </w:r>
      <w:r>
        <w:t>capitalize the C in count:</w:t>
      </w:r>
    </w:p>
    <w:p w14:paraId="1AF8D60A" w14:textId="77777777" w:rsidR="00E232DB" w:rsidRPr="00E232DB" w:rsidRDefault="00E232DB" w:rsidP="00E232DB">
      <w:pPr>
        <w:shd w:val="clear" w:color="auto" w:fill="000000"/>
        <w:spacing w:after="0" w:line="330" w:lineRule="atLeast"/>
        <w:rPr>
          <w:rFonts w:ascii="Consolas" w:hAnsi="Consolas"/>
          <w:color w:val="BABABA"/>
          <w:sz w:val="24"/>
        </w:rPr>
      </w:pPr>
      <w:r w:rsidRPr="00E232DB">
        <w:rPr>
          <w:rFonts w:ascii="Consolas" w:hAnsi="Consolas"/>
          <w:color w:val="F2D42C"/>
          <w:sz w:val="24"/>
        </w:rPr>
        <w:t>"On Host [</w:t>
      </w:r>
      <w:r w:rsidRPr="00E232DB">
        <w:rPr>
          <w:rFonts w:ascii="Consolas" w:hAnsi="Consolas"/>
          <w:color w:val="6E7174"/>
          <w:sz w:val="24"/>
        </w:rPr>
        <w:t>$</w:t>
      </w:r>
      <w:r w:rsidRPr="00E232DB">
        <w:rPr>
          <w:rFonts w:ascii="Consolas" w:hAnsi="Consolas"/>
          <w:color w:val="F2D42C"/>
          <w:sz w:val="24"/>
        </w:rPr>
        <w:t>(hostname)]"</w:t>
      </w:r>
    </w:p>
    <w:p w14:paraId="5737FC1F" w14:textId="77777777" w:rsidR="00E232DB" w:rsidRPr="00E232DB" w:rsidRDefault="00E232DB" w:rsidP="00E232DB">
      <w:pPr>
        <w:shd w:val="clear" w:color="auto" w:fill="000000"/>
        <w:spacing w:after="0" w:line="330" w:lineRule="atLeast"/>
        <w:rPr>
          <w:rFonts w:ascii="Consolas" w:hAnsi="Consolas"/>
          <w:color w:val="BABABA"/>
          <w:sz w:val="24"/>
        </w:rPr>
      </w:pPr>
      <w:r w:rsidRPr="00E232DB">
        <w:rPr>
          <w:rFonts w:ascii="Consolas" w:hAnsi="Consolas"/>
          <w:color w:val="F2D42C"/>
          <w:sz w:val="24"/>
        </w:rPr>
        <w:t>"Total features available      [{0}]"</w:t>
      </w:r>
      <w:r w:rsidRPr="00E232DB">
        <w:rPr>
          <w:rFonts w:ascii="Consolas" w:hAnsi="Consolas"/>
          <w:color w:val="BABABA"/>
          <w:sz w:val="24"/>
        </w:rPr>
        <w:t xml:space="preserve"> </w:t>
      </w:r>
      <w:r w:rsidRPr="00E232DB">
        <w:rPr>
          <w:rFonts w:ascii="Consolas" w:hAnsi="Consolas"/>
          <w:color w:val="F08D24"/>
          <w:sz w:val="24"/>
        </w:rPr>
        <w:t>-f</w:t>
      </w:r>
      <w:r w:rsidRPr="00E232DB">
        <w:rPr>
          <w:rFonts w:ascii="Consolas" w:hAnsi="Consolas"/>
          <w:color w:val="BABABA"/>
          <w:sz w:val="24"/>
        </w:rPr>
        <w:t xml:space="preserve"> $Features.Count</w:t>
      </w:r>
    </w:p>
    <w:p w14:paraId="19D01DD6" w14:textId="77777777" w:rsidR="00E232DB" w:rsidRPr="00E232DB" w:rsidRDefault="00E232DB" w:rsidP="00E232DB">
      <w:pPr>
        <w:shd w:val="clear" w:color="auto" w:fill="000000"/>
        <w:spacing w:after="0" w:line="330" w:lineRule="atLeast"/>
        <w:rPr>
          <w:rFonts w:ascii="Consolas" w:hAnsi="Consolas"/>
          <w:color w:val="BABABA"/>
          <w:sz w:val="24"/>
        </w:rPr>
      </w:pPr>
      <w:r w:rsidRPr="00E232DB">
        <w:rPr>
          <w:rFonts w:ascii="Consolas" w:hAnsi="Consolas"/>
          <w:color w:val="F2D42C"/>
          <w:sz w:val="24"/>
        </w:rPr>
        <w:t>"Total features installed      [{0}]"</w:t>
      </w:r>
      <w:r w:rsidRPr="00E232DB">
        <w:rPr>
          <w:rFonts w:ascii="Consolas" w:hAnsi="Consolas"/>
          <w:color w:val="BABABA"/>
          <w:sz w:val="24"/>
        </w:rPr>
        <w:t xml:space="preserve"> </w:t>
      </w:r>
      <w:r w:rsidRPr="00E232DB">
        <w:rPr>
          <w:rFonts w:ascii="Consolas" w:hAnsi="Consolas"/>
          <w:color w:val="F08D24"/>
          <w:sz w:val="24"/>
        </w:rPr>
        <w:t>-f</w:t>
      </w:r>
      <w:r w:rsidRPr="00E232DB">
        <w:rPr>
          <w:rFonts w:ascii="Consolas" w:hAnsi="Consolas"/>
          <w:color w:val="BABABA"/>
          <w:sz w:val="24"/>
        </w:rPr>
        <w:t xml:space="preserve"> $FeaturesInstalled.Count</w:t>
      </w:r>
    </w:p>
    <w:p w14:paraId="601555C9" w14:textId="77777777" w:rsidR="00E232DB" w:rsidRPr="00E232DB" w:rsidRDefault="00E232DB" w:rsidP="00E232DB">
      <w:pPr>
        <w:shd w:val="clear" w:color="auto" w:fill="000000"/>
        <w:spacing w:after="0" w:line="330" w:lineRule="atLeast"/>
        <w:rPr>
          <w:rFonts w:ascii="Consolas" w:hAnsi="Consolas"/>
          <w:color w:val="BABABA"/>
          <w:sz w:val="24"/>
        </w:rPr>
      </w:pPr>
      <w:r w:rsidRPr="00E232DB">
        <w:rPr>
          <w:rFonts w:ascii="Consolas" w:hAnsi="Consolas"/>
          <w:color w:val="F2D42C"/>
          <w:sz w:val="24"/>
        </w:rPr>
        <w:t>"Total RSAT features available [{0}]"</w:t>
      </w:r>
      <w:r w:rsidRPr="00E232DB">
        <w:rPr>
          <w:rFonts w:ascii="Consolas" w:hAnsi="Consolas"/>
          <w:color w:val="BABABA"/>
          <w:sz w:val="24"/>
        </w:rPr>
        <w:t xml:space="preserve"> </w:t>
      </w:r>
      <w:r w:rsidRPr="00E232DB">
        <w:rPr>
          <w:rFonts w:ascii="Consolas" w:hAnsi="Consolas"/>
          <w:color w:val="F08D24"/>
          <w:sz w:val="24"/>
        </w:rPr>
        <w:t>-f</w:t>
      </w:r>
      <w:r w:rsidRPr="00E232DB">
        <w:rPr>
          <w:rFonts w:ascii="Consolas" w:hAnsi="Consolas"/>
          <w:color w:val="BABABA"/>
          <w:sz w:val="24"/>
        </w:rPr>
        <w:t xml:space="preserve"> $RsatFeatures.Count</w:t>
      </w:r>
    </w:p>
    <w:p w14:paraId="2D88DEF5" w14:textId="77777777" w:rsidR="00E232DB" w:rsidRPr="00E232DB" w:rsidRDefault="00E232DB" w:rsidP="00E232DB">
      <w:pPr>
        <w:shd w:val="clear" w:color="auto" w:fill="000000"/>
        <w:spacing w:after="0" w:line="330" w:lineRule="atLeast"/>
        <w:rPr>
          <w:rFonts w:ascii="Consolas" w:hAnsi="Consolas"/>
          <w:color w:val="BABABA"/>
          <w:sz w:val="24"/>
        </w:rPr>
      </w:pPr>
      <w:r w:rsidRPr="00E232DB">
        <w:rPr>
          <w:rFonts w:ascii="Consolas" w:hAnsi="Consolas"/>
          <w:color w:val="F2D42C"/>
          <w:sz w:val="24"/>
        </w:rPr>
        <w:t>"Total RSAT features installed [{0}]"</w:t>
      </w:r>
      <w:r w:rsidRPr="00E232DB">
        <w:rPr>
          <w:rFonts w:ascii="Consolas" w:hAnsi="Consolas"/>
          <w:color w:val="BABABA"/>
          <w:sz w:val="24"/>
        </w:rPr>
        <w:t xml:space="preserve"> </w:t>
      </w:r>
      <w:r w:rsidRPr="00E232DB">
        <w:rPr>
          <w:rFonts w:ascii="Consolas" w:hAnsi="Consolas"/>
          <w:color w:val="F08D24"/>
          <w:sz w:val="24"/>
        </w:rPr>
        <w:t>-f</w:t>
      </w:r>
      <w:r w:rsidRPr="00E232DB">
        <w:rPr>
          <w:rFonts w:ascii="Consolas" w:hAnsi="Consolas"/>
          <w:color w:val="BABABA"/>
          <w:sz w:val="24"/>
        </w:rPr>
        <w:t xml:space="preserve"> $RsatFeaturesInstalled.Count</w:t>
      </w:r>
    </w:p>
    <w:p w14:paraId="402C9471" w14:textId="4A0AF207" w:rsidR="00E232DB" w:rsidRDefault="00E232DB">
      <w:pPr>
        <w:pStyle w:val="CommentText"/>
      </w:pPr>
    </w:p>
  </w:comment>
  <w:comment w:id="43" w:author="Mike Roberts" w:date="2022-06-13T22:45:00Z" w:initials="MR">
    <w:p w14:paraId="4CEE0084" w14:textId="77777777" w:rsidR="00FB4AE9" w:rsidRDefault="00FB4AE9">
      <w:pPr>
        <w:pStyle w:val="CommentText"/>
      </w:pPr>
      <w:r>
        <w:rPr>
          <w:rStyle w:val="CommentReference"/>
        </w:rPr>
        <w:annotationRef/>
      </w:r>
      <w:r w:rsidR="006A17A7">
        <w:t>Variable names could be more human readable:</w:t>
      </w:r>
    </w:p>
    <w:p w14:paraId="5DA832F9" w14:textId="77777777" w:rsidR="006A17A7" w:rsidRPr="006A17A7" w:rsidRDefault="006A17A7" w:rsidP="006A17A7">
      <w:pPr>
        <w:shd w:val="clear" w:color="auto" w:fill="000000"/>
        <w:spacing w:after="0" w:line="330" w:lineRule="atLeast"/>
        <w:rPr>
          <w:rFonts w:ascii="Consolas" w:hAnsi="Consolas"/>
          <w:color w:val="BABABA"/>
          <w:sz w:val="24"/>
        </w:rPr>
      </w:pPr>
      <w:r w:rsidRPr="006A17A7">
        <w:rPr>
          <w:rFonts w:ascii="Consolas" w:hAnsi="Consolas"/>
          <w:color w:val="BABABA"/>
          <w:sz w:val="24"/>
        </w:rPr>
        <w:t xml:space="preserve">$FeaturesSRV1 </w:t>
      </w:r>
      <w:r w:rsidRPr="006A17A7">
        <w:rPr>
          <w:rFonts w:ascii="Consolas" w:hAnsi="Consolas"/>
          <w:color w:val="F08D24"/>
          <w:sz w:val="24"/>
        </w:rPr>
        <w:t>=</w:t>
      </w:r>
      <w:r w:rsidRPr="006A17A7">
        <w:rPr>
          <w:rFonts w:ascii="Consolas" w:hAnsi="Consolas"/>
          <w:color w:val="BABABA"/>
          <w:sz w:val="24"/>
        </w:rPr>
        <w:t xml:space="preserve"> </w:t>
      </w:r>
      <w:r w:rsidRPr="006A17A7">
        <w:rPr>
          <w:rFonts w:ascii="Consolas" w:hAnsi="Consolas"/>
          <w:color w:val="8E69C9"/>
          <w:sz w:val="24"/>
        </w:rPr>
        <w:t>Get-WindowsFeature</w:t>
      </w:r>
    </w:p>
    <w:p w14:paraId="18B864B5" w14:textId="77777777" w:rsidR="006A17A7" w:rsidRPr="006A17A7" w:rsidRDefault="006A17A7" w:rsidP="006A17A7">
      <w:pPr>
        <w:shd w:val="clear" w:color="auto" w:fill="000000"/>
        <w:spacing w:after="0" w:line="330" w:lineRule="atLeast"/>
        <w:rPr>
          <w:rFonts w:ascii="Consolas" w:hAnsi="Consolas"/>
          <w:color w:val="BABABA"/>
          <w:sz w:val="24"/>
        </w:rPr>
      </w:pPr>
      <w:r w:rsidRPr="006A17A7">
        <w:rPr>
          <w:rFonts w:ascii="Consolas" w:hAnsi="Consolas"/>
          <w:color w:val="BABABA"/>
          <w:sz w:val="24"/>
        </w:rPr>
        <w:t xml:space="preserve">$InstalledOnSRV1 </w:t>
      </w:r>
      <w:r w:rsidRPr="006A17A7">
        <w:rPr>
          <w:rFonts w:ascii="Consolas" w:hAnsi="Consolas"/>
          <w:color w:val="F08D24"/>
          <w:sz w:val="24"/>
        </w:rPr>
        <w:t>=</w:t>
      </w:r>
      <w:r w:rsidRPr="006A17A7">
        <w:rPr>
          <w:rFonts w:ascii="Consolas" w:hAnsi="Consolas"/>
          <w:color w:val="BABABA"/>
          <w:sz w:val="24"/>
        </w:rPr>
        <w:t xml:space="preserve"> $FeaturesSRV1 </w:t>
      </w:r>
      <w:r w:rsidRPr="006A17A7">
        <w:rPr>
          <w:rFonts w:ascii="Consolas" w:hAnsi="Consolas"/>
          <w:color w:val="F08D24"/>
          <w:sz w:val="24"/>
        </w:rPr>
        <w:t>|</w:t>
      </w:r>
      <w:r w:rsidRPr="006A17A7">
        <w:rPr>
          <w:rFonts w:ascii="Consolas" w:hAnsi="Consolas"/>
          <w:color w:val="BABABA"/>
          <w:sz w:val="24"/>
        </w:rPr>
        <w:t xml:space="preserve"> </w:t>
      </w:r>
      <w:r w:rsidRPr="006A17A7">
        <w:rPr>
          <w:rFonts w:ascii="Consolas" w:hAnsi="Consolas"/>
          <w:color w:val="8E69C9"/>
          <w:sz w:val="24"/>
        </w:rPr>
        <w:t>Where-Object</w:t>
      </w:r>
      <w:r w:rsidRPr="006A17A7">
        <w:rPr>
          <w:rFonts w:ascii="Consolas" w:hAnsi="Consolas"/>
          <w:color w:val="BABABA"/>
          <w:sz w:val="24"/>
        </w:rPr>
        <w:t xml:space="preserve"> Installed</w:t>
      </w:r>
    </w:p>
    <w:p w14:paraId="74FC3CF5" w14:textId="77777777" w:rsidR="006A17A7" w:rsidRPr="006A17A7" w:rsidRDefault="006A17A7" w:rsidP="006A17A7">
      <w:pPr>
        <w:shd w:val="clear" w:color="auto" w:fill="000000"/>
        <w:spacing w:after="0" w:line="330" w:lineRule="atLeast"/>
        <w:rPr>
          <w:rFonts w:ascii="Consolas" w:hAnsi="Consolas"/>
          <w:color w:val="BABABA"/>
          <w:sz w:val="24"/>
        </w:rPr>
      </w:pPr>
      <w:r w:rsidRPr="006A17A7">
        <w:rPr>
          <w:rFonts w:ascii="Consolas" w:hAnsi="Consolas"/>
          <w:color w:val="BABABA"/>
          <w:sz w:val="24"/>
        </w:rPr>
        <w:t xml:space="preserve">$RsatInstalledOnSRV1 </w:t>
      </w:r>
      <w:r w:rsidRPr="006A17A7">
        <w:rPr>
          <w:rFonts w:ascii="Consolas" w:hAnsi="Consolas"/>
          <w:color w:val="F08D24"/>
          <w:sz w:val="24"/>
        </w:rPr>
        <w:t>=</w:t>
      </w:r>
      <w:r w:rsidRPr="006A17A7">
        <w:rPr>
          <w:rFonts w:ascii="Consolas" w:hAnsi="Consolas"/>
          <w:color w:val="BABABA"/>
          <w:sz w:val="24"/>
        </w:rPr>
        <w:t xml:space="preserve"> $InstalledOnSRV1 </w:t>
      </w:r>
      <w:r w:rsidRPr="006A17A7">
        <w:rPr>
          <w:rFonts w:ascii="Consolas" w:hAnsi="Consolas"/>
          <w:color w:val="F08D24"/>
          <w:sz w:val="24"/>
        </w:rPr>
        <w:t>|</w:t>
      </w:r>
      <w:r w:rsidRPr="006A17A7">
        <w:rPr>
          <w:rFonts w:ascii="Consolas" w:hAnsi="Consolas"/>
          <w:color w:val="BABABA"/>
          <w:sz w:val="24"/>
        </w:rPr>
        <w:t xml:space="preserve"> </w:t>
      </w:r>
      <w:r w:rsidRPr="006A17A7">
        <w:rPr>
          <w:rFonts w:ascii="Consolas" w:hAnsi="Consolas"/>
          <w:color w:val="8E69C9"/>
          <w:sz w:val="24"/>
        </w:rPr>
        <w:t>Where-Object</w:t>
      </w:r>
      <w:r w:rsidRPr="006A17A7">
        <w:rPr>
          <w:rFonts w:ascii="Consolas" w:hAnsi="Consolas"/>
          <w:color w:val="BABABA"/>
          <w:sz w:val="24"/>
        </w:rPr>
        <w:t xml:space="preserve"> Installed </w:t>
      </w:r>
      <w:r w:rsidRPr="006A17A7">
        <w:rPr>
          <w:rFonts w:ascii="Consolas" w:hAnsi="Consolas"/>
          <w:color w:val="F08D24"/>
          <w:sz w:val="24"/>
        </w:rPr>
        <w:t>|</w:t>
      </w:r>
      <w:r w:rsidRPr="006A17A7">
        <w:rPr>
          <w:rFonts w:ascii="Consolas" w:hAnsi="Consolas"/>
          <w:color w:val="BABABA"/>
          <w:sz w:val="24"/>
        </w:rPr>
        <w:t xml:space="preserve"> </w:t>
      </w:r>
    </w:p>
    <w:p w14:paraId="0BBB6E9B" w14:textId="77777777" w:rsidR="006A17A7" w:rsidRPr="006A17A7" w:rsidRDefault="006A17A7" w:rsidP="006A17A7">
      <w:pPr>
        <w:shd w:val="clear" w:color="auto" w:fill="000000"/>
        <w:spacing w:after="0" w:line="330" w:lineRule="atLeast"/>
        <w:rPr>
          <w:rFonts w:ascii="Consolas" w:hAnsi="Consolas"/>
          <w:color w:val="BABABA"/>
          <w:sz w:val="24"/>
        </w:rPr>
      </w:pPr>
      <w:r w:rsidRPr="006A17A7">
        <w:rPr>
          <w:rFonts w:ascii="Consolas" w:hAnsi="Consolas"/>
          <w:color w:val="BABABA"/>
          <w:sz w:val="24"/>
        </w:rPr>
        <w:t xml:space="preserve">              </w:t>
      </w:r>
      <w:r w:rsidRPr="006A17A7">
        <w:rPr>
          <w:rFonts w:ascii="Consolas" w:hAnsi="Consolas"/>
          <w:color w:val="8E69C9"/>
          <w:sz w:val="24"/>
        </w:rPr>
        <w:t>Where-Object</w:t>
      </w:r>
      <w:r w:rsidRPr="006A17A7">
        <w:rPr>
          <w:rFonts w:ascii="Consolas" w:hAnsi="Consolas"/>
          <w:color w:val="BABABA"/>
          <w:sz w:val="24"/>
        </w:rPr>
        <w:t xml:space="preserve"> Name </w:t>
      </w:r>
      <w:r w:rsidRPr="006A17A7">
        <w:rPr>
          <w:rFonts w:ascii="Consolas" w:hAnsi="Consolas"/>
          <w:color w:val="F08D24"/>
          <w:sz w:val="24"/>
        </w:rPr>
        <w:t>-Match</w:t>
      </w:r>
      <w:r w:rsidRPr="006A17A7">
        <w:rPr>
          <w:rFonts w:ascii="Consolas" w:hAnsi="Consolas"/>
          <w:color w:val="BABABA"/>
          <w:sz w:val="24"/>
        </w:rPr>
        <w:t xml:space="preserve"> </w:t>
      </w:r>
      <w:r w:rsidRPr="006A17A7">
        <w:rPr>
          <w:rFonts w:ascii="Consolas" w:hAnsi="Consolas"/>
          <w:color w:val="F2D42C"/>
          <w:sz w:val="24"/>
        </w:rPr>
        <w:t>'RSAT'</w:t>
      </w:r>
    </w:p>
    <w:p w14:paraId="7AA27D77" w14:textId="5B4DA634" w:rsidR="006A17A7" w:rsidRDefault="006A17A7">
      <w:pPr>
        <w:pStyle w:val="CommentText"/>
      </w:pPr>
    </w:p>
  </w:comment>
  <w:comment w:id="44" w:author="Mike Roberts" w:date="2022-06-13T22:51:00Z" w:initials="MR">
    <w:p w14:paraId="4EBCFAD6" w14:textId="77777777" w:rsidR="006A17A7" w:rsidRDefault="006A17A7">
      <w:pPr>
        <w:pStyle w:val="CommentText"/>
      </w:pPr>
      <w:r>
        <w:rPr>
          <w:rStyle w:val="CommentReference"/>
        </w:rPr>
        <w:annotationRef/>
      </w:r>
      <w:r w:rsidR="00C54A99">
        <w:t>Replaced variable named with updates from above and used the proper property name of .Count:</w:t>
      </w:r>
    </w:p>
    <w:p w14:paraId="0E819F84" w14:textId="77777777" w:rsidR="00C54A99" w:rsidRPr="00C54A99" w:rsidRDefault="00C54A99" w:rsidP="00C54A99">
      <w:pPr>
        <w:shd w:val="clear" w:color="auto" w:fill="000000"/>
        <w:spacing w:after="0" w:line="330" w:lineRule="atLeast"/>
        <w:rPr>
          <w:rFonts w:ascii="Consolas" w:hAnsi="Consolas"/>
          <w:color w:val="BABABA"/>
          <w:sz w:val="24"/>
        </w:rPr>
      </w:pPr>
      <w:r w:rsidRPr="00C54A99">
        <w:rPr>
          <w:rFonts w:ascii="Consolas" w:hAnsi="Consolas"/>
          <w:color w:val="F2D42C"/>
          <w:sz w:val="24"/>
        </w:rPr>
        <w:t>"After Installation of RSAT tools on SRV1"</w:t>
      </w:r>
    </w:p>
    <w:p w14:paraId="1DD14E8A" w14:textId="77777777" w:rsidR="00C54A99" w:rsidRPr="00C54A99" w:rsidRDefault="00C54A99" w:rsidP="00C54A99">
      <w:pPr>
        <w:shd w:val="clear" w:color="auto" w:fill="000000"/>
        <w:spacing w:after="0" w:line="330" w:lineRule="atLeast"/>
        <w:rPr>
          <w:rFonts w:ascii="Consolas" w:hAnsi="Consolas"/>
          <w:color w:val="BABABA"/>
          <w:sz w:val="24"/>
        </w:rPr>
      </w:pPr>
      <w:r w:rsidRPr="00C54A99">
        <w:rPr>
          <w:rFonts w:ascii="Consolas" w:hAnsi="Consolas"/>
          <w:color w:val="F2D42C"/>
          <w:sz w:val="24"/>
        </w:rPr>
        <w:t>"</w:t>
      </w:r>
      <w:r w:rsidRPr="00C54A99">
        <w:rPr>
          <w:rFonts w:ascii="Consolas" w:hAnsi="Consolas"/>
          <w:color w:val="6E7174"/>
          <w:sz w:val="24"/>
        </w:rPr>
        <w:t>$</w:t>
      </w:r>
      <w:r w:rsidRPr="00C54A99">
        <w:rPr>
          <w:rFonts w:ascii="Consolas" w:hAnsi="Consolas"/>
          <w:color w:val="F2D42C"/>
          <w:sz w:val="24"/>
        </w:rPr>
        <w:t>(</w:t>
      </w:r>
      <w:r w:rsidRPr="00C54A99">
        <w:rPr>
          <w:rFonts w:ascii="Consolas" w:hAnsi="Consolas"/>
          <w:color w:val="BABABA"/>
          <w:sz w:val="24"/>
        </w:rPr>
        <w:t>$InstalledOnSRV1.Count</w:t>
      </w:r>
      <w:r w:rsidRPr="00C54A99">
        <w:rPr>
          <w:rFonts w:ascii="Consolas" w:hAnsi="Consolas"/>
          <w:color w:val="F2D42C"/>
          <w:sz w:val="24"/>
        </w:rPr>
        <w:t>) features installed on SRV1"</w:t>
      </w:r>
    </w:p>
    <w:p w14:paraId="01BED7D5" w14:textId="77777777" w:rsidR="00C54A99" w:rsidRPr="00C54A99" w:rsidRDefault="00C54A99" w:rsidP="00C54A99">
      <w:pPr>
        <w:shd w:val="clear" w:color="auto" w:fill="000000"/>
        <w:spacing w:after="0" w:line="330" w:lineRule="atLeast"/>
        <w:rPr>
          <w:rFonts w:ascii="Consolas" w:hAnsi="Consolas"/>
          <w:color w:val="BABABA"/>
          <w:sz w:val="24"/>
        </w:rPr>
      </w:pPr>
      <w:r w:rsidRPr="00C54A99">
        <w:rPr>
          <w:rFonts w:ascii="Consolas" w:hAnsi="Consolas"/>
          <w:color w:val="F2D42C"/>
          <w:sz w:val="24"/>
        </w:rPr>
        <w:t>"</w:t>
      </w:r>
      <w:r w:rsidRPr="00C54A99">
        <w:rPr>
          <w:rFonts w:ascii="Consolas" w:hAnsi="Consolas"/>
          <w:color w:val="6E7174"/>
          <w:sz w:val="24"/>
        </w:rPr>
        <w:t>$</w:t>
      </w:r>
      <w:r w:rsidRPr="00C54A99">
        <w:rPr>
          <w:rFonts w:ascii="Consolas" w:hAnsi="Consolas"/>
          <w:color w:val="F2D42C"/>
          <w:sz w:val="24"/>
        </w:rPr>
        <w:t>(</w:t>
      </w:r>
      <w:r w:rsidRPr="00C54A99">
        <w:rPr>
          <w:rFonts w:ascii="Consolas" w:hAnsi="Consolas"/>
          <w:color w:val="BABABA"/>
          <w:sz w:val="24"/>
        </w:rPr>
        <w:t>$RsatInstalledOnSRV1.Count</w:t>
      </w:r>
      <w:r w:rsidRPr="00C54A99">
        <w:rPr>
          <w:rFonts w:ascii="Consolas" w:hAnsi="Consolas"/>
          <w:color w:val="F2D42C"/>
          <w:sz w:val="24"/>
        </w:rPr>
        <w:t>) RSAT features installed on SRV1"</w:t>
      </w:r>
    </w:p>
    <w:p w14:paraId="2EF5DA8B" w14:textId="12291FFD" w:rsidR="00C54A99" w:rsidRDefault="00C54A99">
      <w:pPr>
        <w:pStyle w:val="CommentText"/>
      </w:pPr>
    </w:p>
  </w:comment>
  <w:comment w:id="45" w:author="Mike Roberts" w:date="2022-06-13T22:54:00Z" w:initials="MR">
    <w:p w14:paraId="634FBACF" w14:textId="177A9A44" w:rsidR="00010210" w:rsidRDefault="00010210">
      <w:pPr>
        <w:pStyle w:val="CommentText"/>
      </w:pPr>
      <w:r>
        <w:rPr>
          <w:rStyle w:val="CommentReference"/>
        </w:rPr>
        <w:annotationRef/>
      </w:r>
      <w:r>
        <w:t>Updated variable names to be more human readable:</w:t>
      </w:r>
    </w:p>
    <w:p w14:paraId="4E5D6DEC" w14:textId="77777777" w:rsidR="00010210" w:rsidRPr="00010210" w:rsidRDefault="00010210" w:rsidP="00010210">
      <w:pPr>
        <w:shd w:val="clear" w:color="auto" w:fill="000000"/>
        <w:spacing w:after="0" w:line="330" w:lineRule="atLeast"/>
        <w:rPr>
          <w:rFonts w:ascii="Consolas" w:hAnsi="Consolas"/>
          <w:color w:val="BABABA"/>
          <w:sz w:val="24"/>
        </w:rPr>
      </w:pPr>
      <w:r w:rsidRPr="00010210">
        <w:rPr>
          <w:rFonts w:ascii="Consolas" w:hAnsi="Consolas"/>
          <w:color w:val="BABABA"/>
          <w:sz w:val="24"/>
        </w:rPr>
        <w:t xml:space="preserve">$Modules </w:t>
      </w:r>
      <w:r w:rsidRPr="00010210">
        <w:rPr>
          <w:rFonts w:ascii="Consolas" w:hAnsi="Consolas"/>
          <w:color w:val="F08D24"/>
          <w:sz w:val="24"/>
        </w:rPr>
        <w:t>=</w:t>
      </w:r>
      <w:r w:rsidRPr="00010210">
        <w:rPr>
          <w:rFonts w:ascii="Consolas" w:hAnsi="Consolas"/>
          <w:color w:val="BABABA"/>
          <w:sz w:val="24"/>
        </w:rPr>
        <w:t xml:space="preserve"> </w:t>
      </w:r>
      <w:r w:rsidRPr="00010210">
        <w:rPr>
          <w:rFonts w:ascii="Consolas" w:hAnsi="Consolas"/>
          <w:color w:val="F2D42C"/>
          <w:sz w:val="24"/>
        </w:rPr>
        <w:t>"</w:t>
      </w:r>
      <w:r w:rsidRPr="00010210">
        <w:rPr>
          <w:rFonts w:ascii="Consolas" w:hAnsi="Consolas"/>
          <w:color w:val="BABABA"/>
          <w:sz w:val="24"/>
        </w:rPr>
        <w:t>$env:windir</w:t>
      </w:r>
      <w:r w:rsidRPr="00010210">
        <w:rPr>
          <w:rFonts w:ascii="Consolas" w:hAnsi="Consolas"/>
          <w:color w:val="F2D42C"/>
          <w:sz w:val="24"/>
        </w:rPr>
        <w:t>\system32\windowspowerShell\v1.0\modules"</w:t>
      </w:r>
    </w:p>
    <w:p w14:paraId="714EC7A7" w14:textId="77777777" w:rsidR="00010210" w:rsidRPr="00010210" w:rsidRDefault="00010210" w:rsidP="00010210">
      <w:pPr>
        <w:shd w:val="clear" w:color="auto" w:fill="000000"/>
        <w:spacing w:after="0" w:line="330" w:lineRule="atLeast"/>
        <w:rPr>
          <w:rFonts w:ascii="Consolas" w:hAnsi="Consolas"/>
          <w:color w:val="BABABA"/>
          <w:sz w:val="24"/>
        </w:rPr>
      </w:pPr>
      <w:r w:rsidRPr="00010210">
        <w:rPr>
          <w:rFonts w:ascii="Consolas" w:hAnsi="Consolas"/>
          <w:color w:val="BABABA"/>
          <w:sz w:val="24"/>
        </w:rPr>
        <w:t xml:space="preserve">$ServerManagerModules </w:t>
      </w:r>
      <w:r w:rsidRPr="00010210">
        <w:rPr>
          <w:rFonts w:ascii="Consolas" w:hAnsi="Consolas"/>
          <w:color w:val="F08D24"/>
          <w:sz w:val="24"/>
        </w:rPr>
        <w:t>=</w:t>
      </w:r>
      <w:r w:rsidRPr="00010210">
        <w:rPr>
          <w:rFonts w:ascii="Consolas" w:hAnsi="Consolas"/>
          <w:color w:val="BABABA"/>
          <w:sz w:val="24"/>
        </w:rPr>
        <w:t xml:space="preserve"> </w:t>
      </w:r>
      <w:r w:rsidRPr="00010210">
        <w:rPr>
          <w:rFonts w:ascii="Consolas" w:hAnsi="Consolas"/>
          <w:color w:val="F2D42C"/>
          <w:sz w:val="24"/>
        </w:rPr>
        <w:t>"</w:t>
      </w:r>
      <w:r w:rsidRPr="00010210">
        <w:rPr>
          <w:rFonts w:ascii="Consolas" w:hAnsi="Consolas"/>
          <w:color w:val="BABABA"/>
          <w:sz w:val="24"/>
        </w:rPr>
        <w:t>$Modules</w:t>
      </w:r>
      <w:r w:rsidRPr="00010210">
        <w:rPr>
          <w:rFonts w:ascii="Consolas" w:hAnsi="Consolas"/>
          <w:color w:val="F2D42C"/>
          <w:sz w:val="24"/>
        </w:rPr>
        <w:t>\ServerManager"</w:t>
      </w:r>
    </w:p>
    <w:p w14:paraId="764E5876" w14:textId="77777777" w:rsidR="00010210" w:rsidRPr="00010210" w:rsidRDefault="00010210" w:rsidP="00010210">
      <w:pPr>
        <w:shd w:val="clear" w:color="auto" w:fill="000000"/>
        <w:spacing w:after="0" w:line="330" w:lineRule="atLeast"/>
        <w:rPr>
          <w:rFonts w:ascii="Consolas" w:hAnsi="Consolas"/>
          <w:color w:val="BABABA"/>
          <w:sz w:val="24"/>
        </w:rPr>
      </w:pPr>
      <w:r w:rsidRPr="00010210">
        <w:rPr>
          <w:rFonts w:ascii="Consolas" w:hAnsi="Consolas"/>
          <w:color w:val="8E69C9"/>
          <w:sz w:val="24"/>
        </w:rPr>
        <w:t>Update-FormatData</w:t>
      </w:r>
      <w:r w:rsidRPr="00010210">
        <w:rPr>
          <w:rFonts w:ascii="Consolas" w:hAnsi="Consolas"/>
          <w:color w:val="BABABA"/>
          <w:sz w:val="24"/>
        </w:rPr>
        <w:t xml:space="preserve"> </w:t>
      </w:r>
      <w:r w:rsidRPr="00010210">
        <w:rPr>
          <w:rFonts w:ascii="Consolas" w:hAnsi="Consolas"/>
          <w:color w:val="F08D24"/>
          <w:sz w:val="24"/>
        </w:rPr>
        <w:t>-</w:t>
      </w:r>
      <w:r w:rsidRPr="00010210">
        <w:rPr>
          <w:rFonts w:ascii="Consolas" w:hAnsi="Consolas"/>
          <w:color w:val="BABABA"/>
          <w:sz w:val="24"/>
        </w:rPr>
        <w:t xml:space="preserve">PrependPath </w:t>
      </w:r>
      <w:r w:rsidRPr="00010210">
        <w:rPr>
          <w:rFonts w:ascii="Consolas" w:hAnsi="Consolas"/>
          <w:color w:val="F2D42C"/>
          <w:sz w:val="24"/>
        </w:rPr>
        <w:t>"</w:t>
      </w:r>
      <w:r w:rsidRPr="00010210">
        <w:rPr>
          <w:rFonts w:ascii="Consolas" w:hAnsi="Consolas"/>
          <w:color w:val="BABABA"/>
          <w:sz w:val="24"/>
        </w:rPr>
        <w:t>$ServerManagerModules</w:t>
      </w:r>
      <w:r w:rsidRPr="00010210">
        <w:rPr>
          <w:rFonts w:ascii="Consolas" w:hAnsi="Consolas"/>
          <w:color w:val="F2D42C"/>
          <w:sz w:val="24"/>
        </w:rPr>
        <w:t>\*.format.ps1xml"</w:t>
      </w:r>
    </w:p>
    <w:p w14:paraId="36A49E61" w14:textId="77777777" w:rsidR="00010210" w:rsidRPr="00010210" w:rsidRDefault="00010210" w:rsidP="00010210">
      <w:pPr>
        <w:shd w:val="clear" w:color="auto" w:fill="000000"/>
        <w:spacing w:after="0" w:line="330" w:lineRule="atLeast"/>
        <w:rPr>
          <w:rFonts w:ascii="Consolas" w:hAnsi="Consolas"/>
          <w:color w:val="BABABA"/>
          <w:sz w:val="24"/>
        </w:rPr>
      </w:pPr>
      <w:r w:rsidRPr="00010210">
        <w:rPr>
          <w:rFonts w:ascii="Consolas" w:hAnsi="Consolas"/>
          <w:color w:val="8E69C9"/>
          <w:sz w:val="24"/>
        </w:rPr>
        <w:t>Get-WindowsFeature</w:t>
      </w:r>
      <w:r w:rsidRPr="00010210">
        <w:rPr>
          <w:rFonts w:ascii="Consolas" w:hAnsi="Consolas"/>
          <w:color w:val="BABABA"/>
          <w:sz w:val="24"/>
        </w:rPr>
        <w:t xml:space="preserve"> </w:t>
      </w:r>
      <w:r w:rsidRPr="00010210">
        <w:rPr>
          <w:rFonts w:ascii="Consolas" w:hAnsi="Consolas"/>
          <w:color w:val="F08D24"/>
          <w:sz w:val="24"/>
        </w:rPr>
        <w:t>|</w:t>
      </w:r>
    </w:p>
    <w:p w14:paraId="645CBE49" w14:textId="77777777" w:rsidR="00010210" w:rsidRPr="00010210" w:rsidRDefault="00010210" w:rsidP="00010210">
      <w:pPr>
        <w:shd w:val="clear" w:color="auto" w:fill="000000"/>
        <w:spacing w:after="0" w:line="330" w:lineRule="atLeast"/>
        <w:rPr>
          <w:rFonts w:ascii="Consolas" w:hAnsi="Consolas"/>
          <w:color w:val="BABABA"/>
          <w:sz w:val="24"/>
        </w:rPr>
      </w:pPr>
      <w:r w:rsidRPr="00010210">
        <w:rPr>
          <w:rFonts w:ascii="Consolas" w:hAnsi="Consolas"/>
          <w:color w:val="BABABA"/>
          <w:sz w:val="24"/>
        </w:rPr>
        <w:t xml:space="preserve">  </w:t>
      </w:r>
      <w:r w:rsidRPr="00010210">
        <w:rPr>
          <w:rFonts w:ascii="Consolas" w:hAnsi="Consolas"/>
          <w:color w:val="8E69C9"/>
          <w:sz w:val="24"/>
        </w:rPr>
        <w:t>Where-Object</w:t>
      </w:r>
      <w:r w:rsidRPr="00010210">
        <w:rPr>
          <w:rFonts w:ascii="Consolas" w:hAnsi="Consolas"/>
          <w:color w:val="BABABA"/>
          <w:sz w:val="24"/>
        </w:rPr>
        <w:t xml:space="preserve"> Name </w:t>
      </w:r>
      <w:r w:rsidRPr="00010210">
        <w:rPr>
          <w:rFonts w:ascii="Consolas" w:hAnsi="Consolas"/>
          <w:color w:val="F08D24"/>
          <w:sz w:val="24"/>
        </w:rPr>
        <w:t>-Match</w:t>
      </w:r>
      <w:r w:rsidRPr="00010210">
        <w:rPr>
          <w:rFonts w:ascii="Consolas" w:hAnsi="Consolas"/>
          <w:color w:val="BABABA"/>
          <w:sz w:val="24"/>
        </w:rPr>
        <w:t xml:space="preserve"> </w:t>
      </w:r>
      <w:r w:rsidRPr="00010210">
        <w:rPr>
          <w:rFonts w:ascii="Consolas" w:hAnsi="Consolas"/>
          <w:color w:val="F2D42C"/>
          <w:sz w:val="24"/>
        </w:rPr>
        <w:t>'RSAT'</w:t>
      </w:r>
    </w:p>
    <w:p w14:paraId="189B8004" w14:textId="0F95078F" w:rsidR="00010210" w:rsidRDefault="00010210">
      <w:pPr>
        <w:pStyle w:val="CommentText"/>
      </w:pPr>
    </w:p>
  </w:comment>
  <w:comment w:id="71" w:author="Mike Roberts" w:date="2022-06-16T18:12:00Z" w:initials="MR">
    <w:p w14:paraId="7C1C715B" w14:textId="1D968FEE" w:rsidR="007D1286" w:rsidRDefault="007D1286">
      <w:pPr>
        <w:pStyle w:val="CommentText"/>
      </w:pPr>
      <w:r>
        <w:rPr>
          <w:rStyle w:val="CommentReference"/>
        </w:rPr>
        <w:annotationRef/>
      </w:r>
      <w:r w:rsidR="00FD1BF1">
        <w:t>Variable name formatting - $Providers</w:t>
      </w:r>
    </w:p>
  </w:comment>
  <w:comment w:id="72" w:author="Mike Roberts" w:date="2022-06-16T18:14:00Z" w:initials="MR">
    <w:p w14:paraId="0686C345" w14:textId="3AEC3194" w:rsidR="00306871" w:rsidRDefault="00306871">
      <w:pPr>
        <w:pStyle w:val="CommentText"/>
      </w:pPr>
      <w:r>
        <w:rPr>
          <w:rStyle w:val="CommentReference"/>
        </w:rPr>
        <w:annotationRef/>
      </w:r>
      <w:r w:rsidR="00753B02">
        <w:t xml:space="preserve">Good example of using </w:t>
      </w:r>
      <w:r w:rsidR="007978B9">
        <w:t>the</w:t>
      </w:r>
      <w:r w:rsidR="00753B02">
        <w:t xml:space="preserve"> formatting operator</w:t>
      </w:r>
    </w:p>
  </w:comment>
  <w:comment w:id="73" w:author="Mike Roberts" w:date="2022-06-16T18:18:00Z" w:initials="MR">
    <w:p w14:paraId="417D818B" w14:textId="4F59D8CA" w:rsidR="00D935C2" w:rsidRDefault="00D935C2">
      <w:pPr>
        <w:pStyle w:val="CommentText"/>
      </w:pPr>
      <w:r>
        <w:rPr>
          <w:rStyle w:val="CommentReference"/>
        </w:rPr>
        <w:annotationRef/>
      </w:r>
      <w:r>
        <w:t>Variable name formatting - $Packages</w:t>
      </w:r>
    </w:p>
  </w:comment>
  <w:comment w:id="74" w:author="Mike Roberts" w:date="2022-06-16T18:21:00Z" w:initials="MR">
    <w:p w14:paraId="3D712535" w14:textId="07118689" w:rsidR="006A3351" w:rsidRDefault="006A3351">
      <w:pPr>
        <w:pStyle w:val="CommentText"/>
      </w:pPr>
      <w:r>
        <w:rPr>
          <w:rStyle w:val="CommentReference"/>
        </w:rPr>
        <w:annotationRef/>
      </w:r>
      <w:r>
        <w:t xml:space="preserve">Variable name formatting - $ChocoPackages may be </w:t>
      </w:r>
      <w:r w:rsidR="00C64926">
        <w:t>clearer</w:t>
      </w:r>
      <w:r>
        <w:t xml:space="preserve"> as to what it is storing</w:t>
      </w:r>
    </w:p>
  </w:comment>
  <w:comment w:id="105" w:author="Mike Roberts" w:date="2022-06-16T18:33:00Z" w:initials="MR">
    <w:p w14:paraId="5A76E7E7" w14:textId="77777777" w:rsidR="003C65EA" w:rsidRDefault="00053A80">
      <w:pPr>
        <w:pStyle w:val="CommentText"/>
      </w:pPr>
      <w:r>
        <w:rPr>
          <w:rStyle w:val="CommentReference"/>
        </w:rPr>
        <w:annotationRef/>
      </w:r>
      <w:r w:rsidR="003C65EA">
        <w:t xml:space="preserve">Variable name consistency and formatting - </w:t>
      </w:r>
      <w:r w:rsidR="003C65EA">
        <w:br/>
        <w:t>$Commands</w:t>
      </w:r>
      <w:r w:rsidR="003C65EA">
        <w:br/>
        <w:t>$Modules</w:t>
      </w:r>
    </w:p>
    <w:p w14:paraId="1EAB7A49" w14:textId="77777777" w:rsidR="003C65EA" w:rsidRDefault="003C65EA">
      <w:pPr>
        <w:pStyle w:val="CommentText"/>
      </w:pPr>
      <w:r>
        <w:t>$DscResource</w:t>
      </w:r>
      <w:r>
        <w:br/>
        <w:t>$Scripts</w:t>
      </w:r>
      <w:r>
        <w:br/>
      </w:r>
      <w:r>
        <w:br/>
        <w:t>The above would be more in line with formatting standards and be clearer in their description</w:t>
      </w:r>
    </w:p>
    <w:p w14:paraId="337F158B" w14:textId="77777777" w:rsidR="003C65EA" w:rsidRDefault="003C65EA">
      <w:pPr>
        <w:pStyle w:val="CommentText"/>
      </w:pPr>
    </w:p>
    <w:p w14:paraId="09905117" w14:textId="77777777" w:rsidR="003C65EA" w:rsidRDefault="003C65EA" w:rsidP="005B2C30">
      <w:pPr>
        <w:pStyle w:val="CommentText"/>
      </w:pPr>
      <w:r>
        <w:t>It may be worth noting these commands may take awhile to execute.</w:t>
      </w:r>
    </w:p>
  </w:comment>
  <w:comment w:id="106" w:author="Mike Roberts" w:date="2022-06-16T20:14:00Z" w:initials="MR">
    <w:p w14:paraId="3C824CC5" w14:textId="77777777" w:rsidR="009618DE" w:rsidRDefault="009618DE" w:rsidP="00E806B2">
      <w:pPr>
        <w:pStyle w:val="CommentText"/>
      </w:pPr>
      <w:r>
        <w:rPr>
          <w:rStyle w:val="CommentReference"/>
        </w:rPr>
        <w:annotationRef/>
      </w:r>
      <w:r>
        <w:t>.Count is the property name, even though PowerShell is not case sensitive, it may still be good to use it.</w:t>
      </w:r>
    </w:p>
  </w:comment>
  <w:comment w:id="107" w:author="Mike Roberts" w:date="2022-06-16T18:38:00Z" w:initials="MR">
    <w:p w14:paraId="44F5C090" w14:textId="6DC7E766" w:rsidR="00046594" w:rsidRDefault="00046594" w:rsidP="00316B6B">
      <w:pPr>
        <w:pStyle w:val="CommentText"/>
      </w:pPr>
      <w:r>
        <w:rPr>
          <w:rStyle w:val="CommentReference"/>
        </w:rPr>
        <w:annotationRef/>
      </w:r>
      <w:r>
        <w:t>Variable name formatting - $DownloadFolder</w:t>
      </w:r>
    </w:p>
  </w:comment>
  <w:comment w:id="108" w:author="Mike Roberts" w:date="2022-06-16T18:39:00Z" w:initials="MR">
    <w:p w14:paraId="45813CF2" w14:textId="77777777" w:rsidR="000D1CB5" w:rsidRDefault="000D1CB5" w:rsidP="00686AF3">
      <w:pPr>
        <w:pStyle w:val="CommentText"/>
      </w:pPr>
      <w:r>
        <w:rPr>
          <w:rStyle w:val="CommentReference"/>
        </w:rPr>
        <w:annotationRef/>
      </w:r>
      <w:r>
        <w:t>$NewItemParameters is a more human readable description for the variable</w:t>
      </w:r>
    </w:p>
  </w:comment>
  <w:comment w:id="109" w:author="Mike Roberts" w:date="2022-06-16T18:41:00Z" w:initials="MR">
    <w:p w14:paraId="3224F550" w14:textId="77777777" w:rsidR="00B45036" w:rsidRDefault="00B45036" w:rsidP="00C8451B">
      <w:pPr>
        <w:pStyle w:val="CommentText"/>
      </w:pPr>
      <w:r>
        <w:rPr>
          <w:rStyle w:val="CommentReference"/>
        </w:rPr>
        <w:annotationRef/>
      </w:r>
      <w:r>
        <w:t>Add a space after the 2 before the pipe:</w:t>
      </w:r>
      <w:r>
        <w:br/>
        <w:t>2 |</w:t>
      </w:r>
    </w:p>
  </w:comment>
  <w:comment w:id="139" w:author="Mike Roberts" w:date="2022-06-16T19:03:00Z" w:initials="MR">
    <w:p w14:paraId="52EDA5B2" w14:textId="77777777" w:rsidR="000D4212" w:rsidRDefault="000D4212" w:rsidP="002313C2">
      <w:pPr>
        <w:pStyle w:val="CommentText"/>
      </w:pPr>
      <w:r>
        <w:rPr>
          <w:rStyle w:val="CommentReference"/>
        </w:rPr>
        <w:annotationRef/>
      </w:r>
      <w:r>
        <w:t>Something like just $Path could work here</w:t>
      </w:r>
    </w:p>
  </w:comment>
  <w:comment w:id="140" w:author="Mike Roberts" w:date="2022-06-16T19:06:00Z" w:initials="MR">
    <w:p w14:paraId="5D2EB66E" w14:textId="77777777" w:rsidR="00E11FE1" w:rsidRDefault="00E11FE1" w:rsidP="00A874C6">
      <w:pPr>
        <w:pStyle w:val="CommentText"/>
      </w:pPr>
      <w:r>
        <w:rPr>
          <w:rStyle w:val="CommentReference"/>
        </w:rPr>
        <w:annotationRef/>
      </w:r>
      <w:r>
        <w:t>Something like $ShareParameters would be better inline with standards and more human readable</w:t>
      </w:r>
    </w:p>
  </w:comment>
  <w:comment w:id="141" w:author="Mike Roberts" w:date="2022-06-16T19:07:00Z" w:initials="MR">
    <w:p w14:paraId="69DA9D92" w14:textId="77777777" w:rsidR="000F3880" w:rsidRDefault="000F3880" w:rsidP="00D81AD6">
      <w:pPr>
        <w:pStyle w:val="CommentText"/>
      </w:pPr>
      <w:r>
        <w:rPr>
          <w:rStyle w:val="CommentReference"/>
        </w:rPr>
        <w:annotationRef/>
      </w:r>
      <w:r>
        <w:t>Something like $RespositoryParameters here would be better</w:t>
      </w:r>
    </w:p>
  </w:comment>
  <w:comment w:id="142" w:author="Mike Roberts" w:date="2022-06-16T19:15:00Z" w:initials="MR">
    <w:p w14:paraId="04A6AB9E" w14:textId="77777777" w:rsidR="000C466A" w:rsidRDefault="000C466A" w:rsidP="009B7BDA">
      <w:pPr>
        <w:pStyle w:val="CommentText"/>
      </w:pPr>
      <w:r>
        <w:rPr>
          <w:rStyle w:val="CommentReference"/>
        </w:rPr>
        <w:annotationRef/>
      </w:r>
      <w:r>
        <w:t>You will want to ensure the reader has named their server SRV1, or else this will not work. May be worth an extra note here.</w:t>
      </w:r>
    </w:p>
  </w:comment>
  <w:comment w:id="143" w:author="Mike Roberts" w:date="2022-06-16T19:15:00Z" w:initials="MR">
    <w:p w14:paraId="455AA5A9" w14:textId="77777777" w:rsidR="00364BCF" w:rsidRDefault="00364BCF" w:rsidP="00CB559A">
      <w:pPr>
        <w:pStyle w:val="CommentText"/>
      </w:pPr>
      <w:r>
        <w:rPr>
          <w:rStyle w:val="CommentReference"/>
        </w:rPr>
        <w:annotationRef/>
      </w:r>
      <w:r>
        <w:t>$HelloWorldDir is more human readable as a variable name</w:t>
      </w:r>
    </w:p>
  </w:comment>
  <w:comment w:id="144" w:author="Mike Roberts" w:date="2022-06-16T19:16:00Z" w:initials="MR">
    <w:p w14:paraId="27149387" w14:textId="77777777" w:rsidR="00531536" w:rsidRDefault="00531536" w:rsidP="00261221">
      <w:pPr>
        <w:pStyle w:val="CommentText"/>
      </w:pPr>
      <w:r>
        <w:rPr>
          <w:rStyle w:val="CommentReference"/>
        </w:rPr>
        <w:annotationRef/>
      </w:r>
      <w:r>
        <w:t>$HelloScript is more human readable</w:t>
      </w:r>
    </w:p>
  </w:comment>
  <w:comment w:id="145" w:author="Mike Roberts" w:date="2022-06-16T19:17:00Z" w:initials="MR">
    <w:p w14:paraId="78D5C07A" w14:textId="77777777" w:rsidR="00165E27" w:rsidRDefault="00165E27" w:rsidP="00727B49">
      <w:pPr>
        <w:pStyle w:val="CommentText"/>
      </w:pPr>
      <w:r>
        <w:rPr>
          <w:rStyle w:val="CommentReference"/>
        </w:rPr>
        <w:annotationRef/>
      </w:r>
      <w:r>
        <w:t>Using -Name and -Value may better indicate to the reader as to what values are passed into which parameter.</w:t>
      </w:r>
    </w:p>
  </w:comment>
  <w:comment w:id="146" w:author="Mike Roberts" w:date="2022-06-16T19:18:00Z" w:initials="MR">
    <w:p w14:paraId="784A7E15" w14:textId="77777777" w:rsidR="004031D3" w:rsidRDefault="004031D3" w:rsidP="004B0AC5">
      <w:pPr>
        <w:pStyle w:val="CommentText"/>
      </w:pPr>
      <w:r>
        <w:rPr>
          <w:rStyle w:val="CommentReference"/>
        </w:rPr>
        <w:annotationRef/>
      </w:r>
      <w:r>
        <w:t>$ManifestParameters is more human readable</w:t>
      </w:r>
    </w:p>
  </w:comment>
  <w:comment w:id="159" w:author="Mike Roberts" w:date="2022-06-16T19:22:00Z" w:initials="MR">
    <w:p w14:paraId="3A3FA60B" w14:textId="77777777" w:rsidR="00FC7079" w:rsidRDefault="00FC7079" w:rsidP="0000320D">
      <w:pPr>
        <w:pStyle w:val="CommentText"/>
      </w:pPr>
      <w:r>
        <w:rPr>
          <w:rStyle w:val="CommentReference"/>
        </w:rPr>
        <w:annotationRef/>
      </w:r>
      <w:r>
        <w:t>Variable naming format</w:t>
      </w:r>
    </w:p>
  </w:comment>
  <w:comment w:id="160" w:author="Mike Roberts" w:date="2022-06-16T19:24:00Z" w:initials="MR">
    <w:p w14:paraId="24EFD17B" w14:textId="77777777" w:rsidR="00823DAF" w:rsidRDefault="00823DAF" w:rsidP="00F70EC7">
      <w:pPr>
        <w:pStyle w:val="CommentText"/>
      </w:pPr>
      <w:r>
        <w:rPr>
          <w:rStyle w:val="CommentReference"/>
        </w:rPr>
        <w:annotationRef/>
      </w:r>
      <w:r>
        <w:t>Extra '.' can be removed here</w:t>
      </w:r>
    </w:p>
  </w:comment>
  <w:comment w:id="162" w:author="Mike Roberts" w:date="2022-06-16T19:26:00Z" w:initials="MR">
    <w:p w14:paraId="5288D7F3" w14:textId="77777777" w:rsidR="00A27EDB" w:rsidRDefault="00A27EDB" w:rsidP="00510661">
      <w:pPr>
        <w:pStyle w:val="CommentText"/>
      </w:pPr>
      <w:r>
        <w:rPr>
          <w:rStyle w:val="CommentReference"/>
        </w:rPr>
        <w:annotationRef/>
      </w:r>
      <w:r>
        <w:t xml:space="preserve">Variable naming </w:t>
      </w:r>
    </w:p>
  </w:comment>
  <w:comment w:id="175" w:author="Mike Roberts" w:date="2022-06-16T19:27:00Z" w:initials="MR">
    <w:p w14:paraId="2D2558AB" w14:textId="77777777" w:rsidR="003B5B29" w:rsidRDefault="003B5B29" w:rsidP="00447036">
      <w:pPr>
        <w:pStyle w:val="CommentText"/>
      </w:pPr>
      <w:r>
        <w:rPr>
          <w:rStyle w:val="CommentReference"/>
        </w:rPr>
        <w:annotationRef/>
      </w:r>
      <w:r>
        <w:t>Variable naming</w:t>
      </w:r>
    </w:p>
  </w:comment>
  <w:comment w:id="199" w:author="Mike Roberts" w:date="2022-06-16T19:29:00Z" w:initials="MR">
    <w:p w14:paraId="1376F8EC" w14:textId="77777777" w:rsidR="006F7D4E" w:rsidRDefault="006F7D4E" w:rsidP="0044287F">
      <w:pPr>
        <w:pStyle w:val="CommentText"/>
      </w:pPr>
      <w:r>
        <w:rPr>
          <w:rStyle w:val="CommentReference"/>
        </w:rPr>
        <w:annotationRef/>
      </w:r>
      <w:r>
        <w:t>It may be good to add some links to documentation for signing as well.</w:t>
      </w:r>
    </w:p>
  </w:comment>
  <w:comment w:id="200" w:author="Mike Roberts" w:date="2022-06-16T19:31:00Z" w:initials="MR">
    <w:p w14:paraId="6A81C032" w14:textId="77777777" w:rsidR="003572B3" w:rsidRDefault="003572B3" w:rsidP="00D72787">
      <w:pPr>
        <w:pStyle w:val="CommentText"/>
      </w:pPr>
      <w:r>
        <w:rPr>
          <w:rStyle w:val="CommentReference"/>
        </w:rPr>
        <w:annotationRef/>
      </w:r>
      <w:r>
        <w:t>Variable naming - $Shortcuts is better in line with standards</w:t>
      </w:r>
    </w:p>
  </w:comment>
  <w:comment w:id="201" w:author="Mike Roberts" w:date="2022-06-16T19:31:00Z" w:initials="MR">
    <w:p w14:paraId="23111ACB" w14:textId="77777777" w:rsidR="006335B2" w:rsidRDefault="006335B2" w:rsidP="00C77CF0">
      <w:pPr>
        <w:pStyle w:val="CommentText"/>
      </w:pPr>
      <w:r>
        <w:rPr>
          <w:rStyle w:val="CommentReference"/>
        </w:rPr>
        <w:annotationRef/>
      </w:r>
      <w:r>
        <w:t>I like the regex example, here.</w:t>
      </w:r>
    </w:p>
  </w:comment>
  <w:comment w:id="202" w:author="Mike Roberts" w:date="2022-06-16T19:31:00Z" w:initials="MR">
    <w:p w14:paraId="421ABD73" w14:textId="77777777" w:rsidR="006335B2" w:rsidRDefault="006335B2" w:rsidP="00B41E1F">
      <w:pPr>
        <w:pStyle w:val="CommentText"/>
      </w:pPr>
      <w:r>
        <w:rPr>
          <w:rStyle w:val="CommentReference"/>
        </w:rPr>
        <w:annotationRef/>
      </w:r>
      <w:r>
        <w:t>Variable naming - $UrlShortcut is more human readable</w:t>
      </w:r>
    </w:p>
  </w:comment>
  <w:comment w:id="203" w:author="Mike Roberts" w:date="2022-06-16T19:32:00Z" w:initials="MR">
    <w:p w14:paraId="4D999093" w14:textId="77777777" w:rsidR="006E546F" w:rsidRDefault="006E546F" w:rsidP="00AC6852">
      <w:pPr>
        <w:pStyle w:val="CommentText"/>
      </w:pPr>
      <w:r>
        <w:rPr>
          <w:rStyle w:val="CommentReference"/>
        </w:rPr>
        <w:annotationRef/>
      </w:r>
      <w:r>
        <w:t>Variable naming:</w:t>
      </w:r>
      <w:r>
        <w:br/>
        <w:t xml:space="preserve">$NewUrlShortcut </w:t>
      </w:r>
      <w:r>
        <w:br/>
        <w:t>$TargetUrl</w:t>
      </w:r>
    </w:p>
  </w:comment>
  <w:comment w:id="204" w:author="Mike Roberts" w:date="2022-06-16T19:33:00Z" w:initials="MR">
    <w:p w14:paraId="5D5F60CB" w14:textId="77777777" w:rsidR="00CE6949" w:rsidRDefault="00CE6949" w:rsidP="00DF1593">
      <w:pPr>
        <w:pStyle w:val="CommentText"/>
      </w:pPr>
      <w:r>
        <w:rPr>
          <w:rStyle w:val="CommentReference"/>
        </w:rPr>
        <w:annotationRef/>
      </w:r>
      <w:r>
        <w:t>Variable naming:</w:t>
      </w:r>
      <w:r>
        <w:br/>
        <w:t>$Cmd</w:t>
      </w:r>
      <w:r>
        <w:br/>
        <w:t>$Notepad</w:t>
      </w:r>
      <w:r>
        <w:br/>
        <w:t>$NotepadShortcut</w:t>
      </w:r>
    </w:p>
  </w:comment>
  <w:comment w:id="215" w:author="Mike Roberts" w:date="2022-06-16T19:38:00Z" w:initials="MR">
    <w:p w14:paraId="58C8E271" w14:textId="77777777" w:rsidR="008B79DB" w:rsidRDefault="008B79DB" w:rsidP="00152437">
      <w:pPr>
        <w:pStyle w:val="CommentText"/>
      </w:pPr>
      <w:r>
        <w:rPr>
          <w:rStyle w:val="CommentReference"/>
        </w:rPr>
        <w:annotationRef/>
      </w:r>
      <w:r>
        <w:t>$ArchiveParameters is more human readable</w:t>
      </w:r>
    </w:p>
  </w:comment>
  <w:comment w:id="216" w:author="Mike Roberts" w:date="2022-06-16T19:41:00Z" w:initials="MR">
    <w:p w14:paraId="0CD7C181" w14:textId="77777777" w:rsidR="00902660" w:rsidRDefault="00902660" w:rsidP="002B408A">
      <w:pPr>
        <w:pStyle w:val="CommentText"/>
      </w:pPr>
      <w:r>
        <w:rPr>
          <w:rStyle w:val="CommentReference"/>
        </w:rPr>
        <w:annotationRef/>
      </w:r>
      <w:r>
        <w:t>$LengthKb is more human readable and spacing at the end: ) / 1mb</w:t>
      </w:r>
    </w:p>
  </w:comment>
  <w:comment w:id="217" w:author="Mike Roberts" w:date="2022-06-16T19:41:00Z" w:initials="MR">
    <w:p w14:paraId="0C950313" w14:textId="77777777" w:rsidR="000B4217" w:rsidRDefault="000B4217" w:rsidP="00AE71FB">
      <w:pPr>
        <w:pStyle w:val="CommentText"/>
      </w:pPr>
      <w:r>
        <w:rPr>
          <w:rStyle w:val="CommentReference"/>
        </w:rPr>
        <w:annotationRef/>
      </w:r>
      <w:r>
        <w:t>$ArchiveFile1 is more human readable</w:t>
      </w:r>
    </w:p>
  </w:comment>
  <w:comment w:id="218" w:author="Mike Roberts" w:date="2022-06-16T19:42:00Z" w:initials="MR">
    <w:p w14:paraId="025EBD4E" w14:textId="77777777" w:rsidR="00EB418B" w:rsidRDefault="00EB418B" w:rsidP="000317D7">
      <w:pPr>
        <w:pStyle w:val="CommentText"/>
      </w:pPr>
      <w:r>
        <w:rPr>
          <w:rStyle w:val="CommentReference"/>
        </w:rPr>
        <w:annotationRef/>
      </w:r>
      <w:r>
        <w:t>Variable naming</w:t>
      </w:r>
    </w:p>
  </w:comment>
  <w:comment w:id="219" w:author="Mike Roberts" w:date="2022-06-16T19:43:00Z" w:initials="MR">
    <w:p w14:paraId="115FB360" w14:textId="77777777" w:rsidR="005145EE" w:rsidRDefault="005145EE" w:rsidP="003D2134">
      <w:pPr>
        <w:pStyle w:val="CommentText"/>
      </w:pPr>
      <w:r>
        <w:rPr>
          <w:rStyle w:val="CommentReference"/>
        </w:rPr>
        <w:annotationRef/>
      </w:r>
      <w:r>
        <w:t>Variable naming</w:t>
      </w:r>
    </w:p>
  </w:comment>
  <w:comment w:id="233" w:author="Mike Roberts" w:date="2022-06-16T19:53:00Z" w:initials="MR">
    <w:p w14:paraId="5721ED63" w14:textId="77777777" w:rsidR="00DA1B3A" w:rsidRDefault="00DA1B3A" w:rsidP="00BD722C">
      <w:pPr>
        <w:pStyle w:val="CommentText"/>
      </w:pPr>
      <w:r>
        <w:rPr>
          <w:rStyle w:val="CommentReference"/>
        </w:rPr>
        <w:annotationRef/>
      </w:r>
      <w:r>
        <w:t>Variable naming - $EverythingLocation or the like would be more human readable</w:t>
      </w:r>
    </w:p>
  </w:comment>
  <w:comment w:id="234" w:author="Mike Roberts" w:date="2022-06-16T19:53:00Z" w:initials="MR">
    <w:p w14:paraId="260C6D50" w14:textId="77777777" w:rsidR="007639A5" w:rsidRDefault="00DA1B3A" w:rsidP="00632C03">
      <w:pPr>
        <w:pStyle w:val="CommentText"/>
      </w:pPr>
      <w:r>
        <w:rPr>
          <w:rStyle w:val="CommentReference"/>
        </w:rPr>
        <w:annotationRef/>
      </w:r>
      <w:r w:rsidR="007639A5">
        <w:t>$EverythingPath</w:t>
      </w:r>
    </w:p>
  </w:comment>
  <w:comment w:id="235" w:author="Mike Roberts" w:date="2022-06-16T19:53:00Z" w:initials="MR">
    <w:p w14:paraId="1E182966" w14:textId="77777777" w:rsidR="007639A5" w:rsidRDefault="007639A5" w:rsidP="00BB6140">
      <w:pPr>
        <w:pStyle w:val="CommentText"/>
      </w:pPr>
      <w:r>
        <w:rPr>
          <w:rStyle w:val="CommentReference"/>
        </w:rPr>
        <w:annotationRef/>
      </w:r>
      <w:r>
        <w:t>$EverythingFile</w:t>
      </w:r>
    </w:p>
  </w:comment>
  <w:comment w:id="236" w:author="Mike Roberts" w:date="2022-06-16T19:56:00Z" w:initials="MR">
    <w:p w14:paraId="24F69B6A" w14:textId="77777777" w:rsidR="00105CBD" w:rsidRDefault="00105CBD" w:rsidP="00E168C8">
      <w:pPr>
        <w:pStyle w:val="CommentText"/>
      </w:pPr>
      <w:r>
        <w:rPr>
          <w:rStyle w:val="CommentReference"/>
        </w:rPr>
        <w:annotationRef/>
      </w:r>
      <w:r>
        <w:t>Variable naming:</w:t>
      </w:r>
      <w:r>
        <w:br/>
        <w:t>$InstallOptions</w:t>
      </w:r>
      <w:r>
        <w:br/>
        <w:t>$InstallLocation</w:t>
      </w:r>
      <w:r>
        <w:br/>
      </w:r>
      <w:r>
        <w:br/>
        <w:t>The above would be more human readable, or $InstallOps and $InstallLoc</w:t>
      </w:r>
    </w:p>
  </w:comment>
  <w:comment w:id="241" w:author="Mike Roberts" w:date="2022-06-16T20:02:00Z" w:initials="MR">
    <w:p w14:paraId="7D0872CD" w14:textId="77777777" w:rsidR="00C92E3F" w:rsidRDefault="00C92E3F" w:rsidP="001B0A0C">
      <w:pPr>
        <w:pStyle w:val="CommentText"/>
      </w:pPr>
      <w:r>
        <w:rPr>
          <w:rStyle w:val="CommentReference"/>
        </w:rPr>
        <w:annotationRef/>
      </w:r>
      <w:r>
        <w:t>, should be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26CA8C" w15:done="0"/>
  <w15:commentEx w15:paraId="5D905D3D" w15:done="0"/>
  <w15:commentEx w15:paraId="63EDAFC1" w15:done="0"/>
  <w15:commentEx w15:paraId="600E212C" w15:done="0"/>
  <w15:commentEx w15:paraId="5799BB83" w15:done="0"/>
  <w15:commentEx w15:paraId="65D407E1" w15:done="0"/>
  <w15:commentEx w15:paraId="081EF24F" w15:done="0"/>
  <w15:commentEx w15:paraId="038822AF" w15:done="0"/>
  <w15:commentEx w15:paraId="50B37C95" w15:done="0"/>
  <w15:commentEx w15:paraId="22C9E03B" w15:done="0"/>
  <w15:commentEx w15:paraId="402C9471" w15:done="0"/>
  <w15:commentEx w15:paraId="7AA27D77" w15:done="0"/>
  <w15:commentEx w15:paraId="2EF5DA8B" w15:done="0"/>
  <w15:commentEx w15:paraId="189B8004" w15:done="0"/>
  <w15:commentEx w15:paraId="7C1C715B" w15:done="0"/>
  <w15:commentEx w15:paraId="0686C345" w15:done="0"/>
  <w15:commentEx w15:paraId="417D818B" w15:done="0"/>
  <w15:commentEx w15:paraId="3D712535" w15:done="0"/>
  <w15:commentEx w15:paraId="09905117" w15:done="0"/>
  <w15:commentEx w15:paraId="3C824CC5" w15:done="0"/>
  <w15:commentEx w15:paraId="44F5C090" w15:done="0"/>
  <w15:commentEx w15:paraId="45813CF2" w15:done="0"/>
  <w15:commentEx w15:paraId="3224F550" w15:done="0"/>
  <w15:commentEx w15:paraId="52EDA5B2" w15:done="0"/>
  <w15:commentEx w15:paraId="5D2EB66E" w15:done="0"/>
  <w15:commentEx w15:paraId="69DA9D92" w15:done="0"/>
  <w15:commentEx w15:paraId="04A6AB9E" w15:done="0"/>
  <w15:commentEx w15:paraId="455AA5A9" w15:done="0"/>
  <w15:commentEx w15:paraId="27149387" w15:done="0"/>
  <w15:commentEx w15:paraId="78D5C07A" w15:done="0"/>
  <w15:commentEx w15:paraId="784A7E15" w15:done="0"/>
  <w15:commentEx w15:paraId="3A3FA60B" w15:done="0"/>
  <w15:commentEx w15:paraId="24EFD17B" w15:done="0"/>
  <w15:commentEx w15:paraId="5288D7F3" w15:done="0"/>
  <w15:commentEx w15:paraId="2D2558AB" w15:done="0"/>
  <w15:commentEx w15:paraId="1376F8EC" w15:done="0"/>
  <w15:commentEx w15:paraId="6A81C032" w15:done="0"/>
  <w15:commentEx w15:paraId="23111ACB" w15:done="0"/>
  <w15:commentEx w15:paraId="421ABD73" w15:done="0"/>
  <w15:commentEx w15:paraId="4D999093" w15:done="0"/>
  <w15:commentEx w15:paraId="5D5F60CB" w15:done="0"/>
  <w15:commentEx w15:paraId="58C8E271" w15:done="0"/>
  <w15:commentEx w15:paraId="0CD7C181" w15:done="0"/>
  <w15:commentEx w15:paraId="0C950313" w15:done="0"/>
  <w15:commentEx w15:paraId="025EBD4E" w15:done="0"/>
  <w15:commentEx w15:paraId="115FB360" w15:done="0"/>
  <w15:commentEx w15:paraId="5721ED63" w15:done="0"/>
  <w15:commentEx w15:paraId="260C6D50" w15:done="0"/>
  <w15:commentEx w15:paraId="1E182966" w15:done="0"/>
  <w15:commentEx w15:paraId="24F69B6A" w15:done="0"/>
  <w15:commentEx w15:paraId="7D0872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E85D7" w16cex:dateUtc="2022-07-05T08:41:00Z"/>
  <w16cex:commentExtensible w16cex:durableId="26560E32" w16cex:dateUtc="2022-06-17T03:16:00Z"/>
  <w16cex:commentExtensible w16cex:durableId="266E8113" w16cex:dateUtc="2022-07-05T08:21:00Z"/>
  <w16cex:commentExtensible w16cex:durableId="26521D0A" w16cex:dateUtc="2022-06-14T03:31:00Z"/>
  <w16cex:commentExtensible w16cex:durableId="26521E22" w16cex:dateUtc="2022-06-14T03:35:00Z"/>
  <w16cex:commentExtensible w16cex:durableId="2652232D" w16cex:dateUtc="2022-06-14T03:57:00Z"/>
  <w16cex:commentExtensible w16cex:durableId="265223C3" w16cex:dateUtc="2022-06-14T03:59:00Z"/>
  <w16cex:commentExtensible w16cex:durableId="26522B56" w16cex:dateUtc="2022-06-14T04:32:00Z"/>
  <w16cex:commentExtensible w16cex:durableId="26523759" w16cex:dateUtc="2022-06-14T05:23:00Z"/>
  <w16cex:commentExtensible w16cex:durableId="26523A43" w16cex:dateUtc="2022-06-14T05:35:00Z"/>
  <w16cex:commentExtensible w16cex:durableId="26523B0F" w16cex:dateUtc="2022-06-14T05:39:00Z"/>
  <w16cex:commentExtensible w16cex:durableId="26523CA5" w16cex:dateUtc="2022-06-14T05:45:00Z"/>
  <w16cex:commentExtensible w16cex:durableId="26523E07" w16cex:dateUtc="2022-06-14T05:51:00Z"/>
  <w16cex:commentExtensible w16cex:durableId="26523EB3" w16cex:dateUtc="2022-06-14T05:54:00Z"/>
  <w16cex:commentExtensible w16cex:durableId="2655F10D" w16cex:dateUtc="2022-06-17T01:12:00Z"/>
  <w16cex:commentExtensible w16cex:durableId="2655F17C" w16cex:dateUtc="2022-06-17T01:14:00Z"/>
  <w16cex:commentExtensible w16cex:durableId="2655F293" w16cex:dateUtc="2022-06-17T01:18:00Z"/>
  <w16cex:commentExtensible w16cex:durableId="2655F311" w16cex:dateUtc="2022-06-17T01:21:00Z"/>
  <w16cex:commentExtensible w16cex:durableId="2655F612" w16cex:dateUtc="2022-06-17T01:33:00Z"/>
  <w16cex:commentExtensible w16cex:durableId="26560DA1" w16cex:dateUtc="2022-06-17T03:14:00Z"/>
  <w16cex:commentExtensible w16cex:durableId="2655F737" w16cex:dateUtc="2022-06-17T01:38:00Z"/>
  <w16cex:commentExtensible w16cex:durableId="2655F75E" w16cex:dateUtc="2022-06-17T01:39:00Z"/>
  <w16cex:commentExtensible w16cex:durableId="2655F7C4" w16cex:dateUtc="2022-06-17T01:41:00Z"/>
  <w16cex:commentExtensible w16cex:durableId="2655FD02" w16cex:dateUtc="2022-06-17T02:03:00Z"/>
  <w16cex:commentExtensible w16cex:durableId="2655FDC1" w16cex:dateUtc="2022-06-17T02:06:00Z"/>
  <w16cex:commentExtensible w16cex:durableId="2655FE06" w16cex:dateUtc="2022-06-17T02:07:00Z"/>
  <w16cex:commentExtensible w16cex:durableId="2655FFB5" w16cex:dateUtc="2022-06-17T02:15:00Z"/>
  <w16cex:commentExtensible w16cex:durableId="2655FFDD" w16cex:dateUtc="2022-06-17T02:15:00Z"/>
  <w16cex:commentExtensible w16cex:durableId="2655FFF8" w16cex:dateUtc="2022-06-17T02:16:00Z"/>
  <w16cex:commentExtensible w16cex:durableId="2656002E" w16cex:dateUtc="2022-06-17T02:17:00Z"/>
  <w16cex:commentExtensible w16cex:durableId="265600A2" w16cex:dateUtc="2022-06-17T02:18:00Z"/>
  <w16cex:commentExtensible w16cex:durableId="2656018A" w16cex:dateUtc="2022-06-17T02:22:00Z"/>
  <w16cex:commentExtensible w16cex:durableId="26560205" w16cex:dateUtc="2022-06-17T02:24:00Z"/>
  <w16cex:commentExtensible w16cex:durableId="2656026F" w16cex:dateUtc="2022-06-17T02:26:00Z"/>
  <w16cex:commentExtensible w16cex:durableId="265602B8" w16cex:dateUtc="2022-06-17T02:27:00Z"/>
  <w16cex:commentExtensible w16cex:durableId="26560325" w16cex:dateUtc="2022-06-17T02:29:00Z"/>
  <w16cex:commentExtensible w16cex:durableId="26560378" w16cex:dateUtc="2022-06-17T02:31:00Z"/>
  <w16cex:commentExtensible w16cex:durableId="26560395" w16cex:dateUtc="2022-06-17T02:31:00Z"/>
  <w16cex:commentExtensible w16cex:durableId="265603AF" w16cex:dateUtc="2022-06-17T02:31:00Z"/>
  <w16cex:commentExtensible w16cex:durableId="265603D6" w16cex:dateUtc="2022-06-17T02:32:00Z"/>
  <w16cex:commentExtensible w16cex:durableId="26560427" w16cex:dateUtc="2022-06-17T02:33:00Z"/>
  <w16cex:commentExtensible w16cex:durableId="26560532" w16cex:dateUtc="2022-06-17T02:38:00Z"/>
  <w16cex:commentExtensible w16cex:durableId="265605D2" w16cex:dateUtc="2022-06-17T02:41:00Z"/>
  <w16cex:commentExtensible w16cex:durableId="265605EE" w16cex:dateUtc="2022-06-17T02:41:00Z"/>
  <w16cex:commentExtensible w16cex:durableId="2656061C" w16cex:dateUtc="2022-06-17T02:42:00Z"/>
  <w16cex:commentExtensible w16cex:durableId="26560662" w16cex:dateUtc="2022-06-17T02:43:00Z"/>
  <w16cex:commentExtensible w16cex:durableId="265608A3" w16cex:dateUtc="2022-06-17T02:53:00Z"/>
  <w16cex:commentExtensible w16cex:durableId="265608AF" w16cex:dateUtc="2022-06-17T02:53:00Z"/>
  <w16cex:commentExtensible w16cex:durableId="265608C8" w16cex:dateUtc="2022-06-17T02:53:00Z"/>
  <w16cex:commentExtensible w16cex:durableId="26560959" w16cex:dateUtc="2022-06-17T02:56:00Z"/>
  <w16cex:commentExtensible w16cex:durableId="26560AC5" w16cex:dateUtc="2022-06-17T03: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26CA8C" w16cid:durableId="266E85D7"/>
  <w16cid:commentId w16cid:paraId="5D905D3D" w16cid:durableId="26560E32"/>
  <w16cid:commentId w16cid:paraId="63EDAFC1" w16cid:durableId="266E8113"/>
  <w16cid:commentId w16cid:paraId="600E212C" w16cid:durableId="26521D0A"/>
  <w16cid:commentId w16cid:paraId="5799BB83" w16cid:durableId="26521E22"/>
  <w16cid:commentId w16cid:paraId="65D407E1" w16cid:durableId="2652232D"/>
  <w16cid:commentId w16cid:paraId="081EF24F" w16cid:durableId="265223C3"/>
  <w16cid:commentId w16cid:paraId="038822AF" w16cid:durableId="26522B56"/>
  <w16cid:commentId w16cid:paraId="50B37C95" w16cid:durableId="26523759"/>
  <w16cid:commentId w16cid:paraId="22C9E03B" w16cid:durableId="26523A43"/>
  <w16cid:commentId w16cid:paraId="402C9471" w16cid:durableId="26523B0F"/>
  <w16cid:commentId w16cid:paraId="7AA27D77" w16cid:durableId="26523CA5"/>
  <w16cid:commentId w16cid:paraId="2EF5DA8B" w16cid:durableId="26523E07"/>
  <w16cid:commentId w16cid:paraId="189B8004" w16cid:durableId="26523EB3"/>
  <w16cid:commentId w16cid:paraId="7C1C715B" w16cid:durableId="2655F10D"/>
  <w16cid:commentId w16cid:paraId="0686C345" w16cid:durableId="2655F17C"/>
  <w16cid:commentId w16cid:paraId="417D818B" w16cid:durableId="2655F293"/>
  <w16cid:commentId w16cid:paraId="3D712535" w16cid:durableId="2655F311"/>
  <w16cid:commentId w16cid:paraId="09905117" w16cid:durableId="2655F612"/>
  <w16cid:commentId w16cid:paraId="3C824CC5" w16cid:durableId="26560DA1"/>
  <w16cid:commentId w16cid:paraId="44F5C090" w16cid:durableId="2655F737"/>
  <w16cid:commentId w16cid:paraId="45813CF2" w16cid:durableId="2655F75E"/>
  <w16cid:commentId w16cid:paraId="3224F550" w16cid:durableId="2655F7C4"/>
  <w16cid:commentId w16cid:paraId="52EDA5B2" w16cid:durableId="2655FD02"/>
  <w16cid:commentId w16cid:paraId="5D2EB66E" w16cid:durableId="2655FDC1"/>
  <w16cid:commentId w16cid:paraId="69DA9D92" w16cid:durableId="2655FE06"/>
  <w16cid:commentId w16cid:paraId="04A6AB9E" w16cid:durableId="2655FFB5"/>
  <w16cid:commentId w16cid:paraId="455AA5A9" w16cid:durableId="2655FFDD"/>
  <w16cid:commentId w16cid:paraId="27149387" w16cid:durableId="2655FFF8"/>
  <w16cid:commentId w16cid:paraId="78D5C07A" w16cid:durableId="2656002E"/>
  <w16cid:commentId w16cid:paraId="784A7E15" w16cid:durableId="265600A2"/>
  <w16cid:commentId w16cid:paraId="3A3FA60B" w16cid:durableId="2656018A"/>
  <w16cid:commentId w16cid:paraId="24EFD17B" w16cid:durableId="26560205"/>
  <w16cid:commentId w16cid:paraId="5288D7F3" w16cid:durableId="2656026F"/>
  <w16cid:commentId w16cid:paraId="2D2558AB" w16cid:durableId="265602B8"/>
  <w16cid:commentId w16cid:paraId="1376F8EC" w16cid:durableId="26560325"/>
  <w16cid:commentId w16cid:paraId="6A81C032" w16cid:durableId="26560378"/>
  <w16cid:commentId w16cid:paraId="23111ACB" w16cid:durableId="26560395"/>
  <w16cid:commentId w16cid:paraId="421ABD73" w16cid:durableId="265603AF"/>
  <w16cid:commentId w16cid:paraId="4D999093" w16cid:durableId="265603D6"/>
  <w16cid:commentId w16cid:paraId="5D5F60CB" w16cid:durableId="26560427"/>
  <w16cid:commentId w16cid:paraId="58C8E271" w16cid:durableId="26560532"/>
  <w16cid:commentId w16cid:paraId="0CD7C181" w16cid:durableId="265605D2"/>
  <w16cid:commentId w16cid:paraId="0C950313" w16cid:durableId="265605EE"/>
  <w16cid:commentId w16cid:paraId="025EBD4E" w16cid:durableId="2656061C"/>
  <w16cid:commentId w16cid:paraId="115FB360" w16cid:durableId="26560662"/>
  <w16cid:commentId w16cid:paraId="5721ED63" w16cid:durableId="265608A3"/>
  <w16cid:commentId w16cid:paraId="260C6D50" w16cid:durableId="265608AF"/>
  <w16cid:commentId w16cid:paraId="1E182966" w16cid:durableId="265608C8"/>
  <w16cid:commentId w16cid:paraId="24F69B6A" w16cid:durableId="26560959"/>
  <w16cid:commentId w16cid:paraId="7D0872CD" w16cid:durableId="26560A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25068" w14:textId="77777777" w:rsidR="00425237" w:rsidRDefault="00425237" w:rsidP="00F16DB2">
      <w:pPr>
        <w:spacing w:before="0" w:after="0"/>
      </w:pPr>
      <w:r>
        <w:separator/>
      </w:r>
    </w:p>
  </w:endnote>
  <w:endnote w:type="continuationSeparator" w:id="0">
    <w:p w14:paraId="6EC998BA" w14:textId="77777777" w:rsidR="00425237" w:rsidRDefault="00425237" w:rsidP="00F16DB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Book Antiqua">
    <w:panose1 w:val="02040602050305030304"/>
    <w:charset w:val="00"/>
    <w:family w:val="roman"/>
    <w:pitch w:val="variable"/>
    <w:sig w:usb0="00000287" w:usb1="00000000" w:usb2="00000000" w:usb3="00000000" w:csb0="0000009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Palatino">
    <w:altName w:val="Palatino Linotype"/>
    <w:panose1 w:val="00000000000000000000"/>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scadia Code">
    <w:panose1 w:val="020B0609020000020004"/>
    <w:charset w:val="00"/>
    <w:family w:val="modern"/>
    <w:pitch w:val="fixed"/>
    <w:sig w:usb0="A1002AFF" w:usb1="C000F9FB" w:usb2="00040020" w:usb3="00000000" w:csb0="000001FF"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1ED0A" w14:textId="77777777" w:rsidR="00425237" w:rsidRDefault="00425237" w:rsidP="00F16DB2">
      <w:pPr>
        <w:spacing w:before="0" w:after="0"/>
      </w:pPr>
      <w:r>
        <w:separator/>
      </w:r>
    </w:p>
  </w:footnote>
  <w:footnote w:type="continuationSeparator" w:id="0">
    <w:p w14:paraId="0559D1AE" w14:textId="77777777" w:rsidR="00425237" w:rsidRDefault="00425237" w:rsidP="00F16DB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2" w15:restartNumberingAfterBreak="0">
    <w:nsid w:val="11395964"/>
    <w:multiLevelType w:val="multilevel"/>
    <w:tmpl w:val="441C3358"/>
    <w:numStyleLink w:val="RomanNumberedBullet"/>
  </w:abstractNum>
  <w:abstractNum w:abstractNumId="3"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4" w15:restartNumberingAfterBreak="0">
    <w:nsid w:val="2BB91B92"/>
    <w:multiLevelType w:val="multilevel"/>
    <w:tmpl w:val="ADB0C294"/>
    <w:styleLink w:val="NumberedBullet"/>
    <w:lvl w:ilvl="0">
      <w:start w:val="1"/>
      <w:numFmt w:val="decimal"/>
      <w:lvlText w:val="%1."/>
      <w:lvlJc w:val="left"/>
      <w:pPr>
        <w:ind w:left="363" w:hanging="363"/>
      </w:pPr>
      <w:rPr>
        <w:rFonts w:hint="default"/>
      </w:rPr>
    </w:lvl>
    <w:lvl w:ilvl="1">
      <w:start w:val="1"/>
      <w:numFmt w:val="lowerLetter"/>
      <w:lvlText w:val="%2."/>
      <w:lvlJc w:val="left"/>
      <w:pPr>
        <w:ind w:left="1232" w:hanging="360"/>
      </w:pPr>
      <w:rPr>
        <w:rFonts w:hint="default"/>
      </w:rPr>
    </w:lvl>
    <w:lvl w:ilvl="2">
      <w:start w:val="1"/>
      <w:numFmt w:val="lowerRoman"/>
      <w:lvlText w:val="%3."/>
      <w:lvlJc w:val="right"/>
      <w:pPr>
        <w:ind w:left="1952" w:hanging="180"/>
      </w:pPr>
      <w:rPr>
        <w:rFonts w:hint="default"/>
      </w:rPr>
    </w:lvl>
    <w:lvl w:ilvl="3">
      <w:start w:val="1"/>
      <w:numFmt w:val="decimal"/>
      <w:lvlText w:val="%4."/>
      <w:lvlJc w:val="left"/>
      <w:pPr>
        <w:ind w:left="2672" w:hanging="360"/>
      </w:pPr>
      <w:rPr>
        <w:rFonts w:hint="default"/>
      </w:rPr>
    </w:lvl>
    <w:lvl w:ilvl="4">
      <w:start w:val="1"/>
      <w:numFmt w:val="lowerLetter"/>
      <w:lvlText w:val="%5."/>
      <w:lvlJc w:val="left"/>
      <w:pPr>
        <w:ind w:left="3392" w:hanging="360"/>
      </w:pPr>
      <w:rPr>
        <w:rFonts w:hint="default"/>
      </w:rPr>
    </w:lvl>
    <w:lvl w:ilvl="5">
      <w:start w:val="1"/>
      <w:numFmt w:val="lowerRoman"/>
      <w:lvlText w:val="%6."/>
      <w:lvlJc w:val="right"/>
      <w:pPr>
        <w:ind w:left="4112" w:hanging="180"/>
      </w:pPr>
      <w:rPr>
        <w:rFonts w:hint="default"/>
      </w:rPr>
    </w:lvl>
    <w:lvl w:ilvl="6">
      <w:start w:val="1"/>
      <w:numFmt w:val="decimal"/>
      <w:lvlText w:val="%7."/>
      <w:lvlJc w:val="left"/>
      <w:pPr>
        <w:ind w:left="4832" w:hanging="360"/>
      </w:pPr>
      <w:rPr>
        <w:rFonts w:hint="default"/>
      </w:rPr>
    </w:lvl>
    <w:lvl w:ilvl="7">
      <w:start w:val="1"/>
      <w:numFmt w:val="lowerLetter"/>
      <w:lvlText w:val="%8."/>
      <w:lvlJc w:val="left"/>
      <w:pPr>
        <w:ind w:left="5552" w:hanging="360"/>
      </w:pPr>
      <w:rPr>
        <w:rFonts w:hint="default"/>
      </w:rPr>
    </w:lvl>
    <w:lvl w:ilvl="8">
      <w:start w:val="1"/>
      <w:numFmt w:val="lowerRoman"/>
      <w:lvlText w:val="%9."/>
      <w:lvlJc w:val="right"/>
      <w:pPr>
        <w:ind w:left="6272" w:hanging="180"/>
      </w:pPr>
      <w:rPr>
        <w:rFonts w:hint="default"/>
      </w:rPr>
    </w:lvl>
  </w:abstractNum>
  <w:abstractNum w:abstractNumId="5"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7" w15:restartNumberingAfterBreak="0">
    <w:nsid w:val="34B01141"/>
    <w:multiLevelType w:val="multilevel"/>
    <w:tmpl w:val="D91A43F4"/>
    <w:numStyleLink w:val="NumberedBulletWithinBullet"/>
  </w:abstractNum>
  <w:abstractNum w:abstractNumId="8" w15:restartNumberingAfterBreak="0">
    <w:nsid w:val="373A5CC7"/>
    <w:multiLevelType w:val="multilevel"/>
    <w:tmpl w:val="EFB44B28"/>
    <w:lvl w:ilvl="0">
      <w:start w:val="1"/>
      <w:numFmt w:val="bullet"/>
      <w:lvlText w:val=""/>
      <w:lvlJc w:val="left"/>
      <w:pPr>
        <w:ind w:left="360" w:hanging="363"/>
      </w:pPr>
      <w:rPr>
        <w:rFonts w:ascii="Symbol" w:hAnsi="Symbol"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9"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6C844A7E"/>
    <w:multiLevelType w:val="multilevel"/>
    <w:tmpl w:val="0ED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2"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155292258">
    <w:abstractNumId w:val="5"/>
  </w:num>
  <w:num w:numId="2" w16cid:durableId="165825785">
    <w:abstractNumId w:val="4"/>
  </w:num>
  <w:num w:numId="3" w16cid:durableId="270666468">
    <w:abstractNumId w:val="0"/>
  </w:num>
  <w:num w:numId="4" w16cid:durableId="19791429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498592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389290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272407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499767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010399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382776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090042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122010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113766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759899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076641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908241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43039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806969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041803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48238994">
    <w:abstractNumId w:val="4"/>
  </w:num>
  <w:num w:numId="21" w16cid:durableId="1081878877">
    <w:abstractNumId w:val="4"/>
  </w:num>
  <w:num w:numId="22" w16cid:durableId="20280967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04826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853815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047144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091603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623606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028899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66308057">
    <w:abstractNumId w:val="10"/>
  </w:num>
  <w:num w:numId="30" w16cid:durableId="914901892">
    <w:abstractNumId w:val="8"/>
  </w:num>
  <w:num w:numId="31" w16cid:durableId="221141691">
    <w:abstractNumId w:val="5"/>
  </w:num>
  <w:num w:numId="32" w16cid:durableId="2034259616">
    <w:abstractNumId w:val="5"/>
  </w:num>
  <w:num w:numId="33" w16cid:durableId="3769797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272717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428671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438452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896995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93326187">
    <w:abstractNumId w:val="12"/>
  </w:num>
  <w:num w:numId="39" w16cid:durableId="50035097">
    <w:abstractNumId w:val="1"/>
  </w:num>
  <w:num w:numId="40" w16cid:durableId="9683167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216537">
    <w:abstractNumId w:val="3"/>
  </w:num>
  <w:num w:numId="42" w16cid:durableId="2143696095">
    <w:abstractNumId w:val="7"/>
  </w:num>
  <w:num w:numId="43" w16cid:durableId="10509571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33587564">
    <w:abstractNumId w:val="6"/>
  </w:num>
  <w:num w:numId="45" w16cid:durableId="76153006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6750101">
    <w:abstractNumId w:val="2"/>
  </w:num>
  <w:num w:numId="47" w16cid:durableId="6668339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3229285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7561714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06281684">
    <w:abstractNumId w:val="12"/>
    <w:lvlOverride w:ilvl="0">
      <w:startOverride w:val="1"/>
    </w:lvlOverride>
  </w:num>
  <w:num w:numId="51" w16cid:durableId="522598124">
    <w:abstractNumId w:val="9"/>
  </w:num>
  <w:num w:numId="52" w16cid:durableId="1019621374">
    <w:abstractNumId w:val="11"/>
  </w:num>
  <w:num w:numId="53" w16cid:durableId="9301166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9453341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46538796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1176782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1722544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1233075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823445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053895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5775219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551222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omas Lee">
    <w15:presenceInfo w15:providerId="AD" w15:userId="S::tfl@psp.co.uk::23b502fb-9fbe-4e0e-93c0-56b8c6160e0c"/>
  </w15:person>
  <w15:person w15:author="Liam Draper">
    <w15:presenceInfo w15:providerId="None" w15:userId="Liam Draper"/>
  </w15:person>
  <w15:person w15:author="Mike Roberts">
    <w15:presenceInfo w15:providerId="Windows Live" w15:userId="459704b89492d5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linkStyles/>
  <w:trackRevisio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kwNK8FAPXbpUMtAAAA"/>
  </w:docVars>
  <w:rsids>
    <w:rsidRoot w:val="009D0F10"/>
    <w:rsid w:val="0000165C"/>
    <w:rsid w:val="000048BD"/>
    <w:rsid w:val="000075BA"/>
    <w:rsid w:val="00010210"/>
    <w:rsid w:val="00014022"/>
    <w:rsid w:val="00016BD5"/>
    <w:rsid w:val="0001731E"/>
    <w:rsid w:val="00021DA7"/>
    <w:rsid w:val="00022E8C"/>
    <w:rsid w:val="00033A15"/>
    <w:rsid w:val="0003582B"/>
    <w:rsid w:val="00036E59"/>
    <w:rsid w:val="00046594"/>
    <w:rsid w:val="00053A80"/>
    <w:rsid w:val="000546DE"/>
    <w:rsid w:val="00056CFC"/>
    <w:rsid w:val="00056E75"/>
    <w:rsid w:val="0005701C"/>
    <w:rsid w:val="00060255"/>
    <w:rsid w:val="00061F9F"/>
    <w:rsid w:val="00063001"/>
    <w:rsid w:val="00063798"/>
    <w:rsid w:val="0007128E"/>
    <w:rsid w:val="000719EC"/>
    <w:rsid w:val="00076863"/>
    <w:rsid w:val="0007796E"/>
    <w:rsid w:val="00080E27"/>
    <w:rsid w:val="00082490"/>
    <w:rsid w:val="00082C8D"/>
    <w:rsid w:val="00084B5A"/>
    <w:rsid w:val="00086420"/>
    <w:rsid w:val="00091CE7"/>
    <w:rsid w:val="000927E1"/>
    <w:rsid w:val="00093A05"/>
    <w:rsid w:val="00095852"/>
    <w:rsid w:val="000A06DC"/>
    <w:rsid w:val="000A1735"/>
    <w:rsid w:val="000A1E3D"/>
    <w:rsid w:val="000A2DEA"/>
    <w:rsid w:val="000A433B"/>
    <w:rsid w:val="000A76D5"/>
    <w:rsid w:val="000B2368"/>
    <w:rsid w:val="000B2F1A"/>
    <w:rsid w:val="000B3E6D"/>
    <w:rsid w:val="000B4217"/>
    <w:rsid w:val="000B465A"/>
    <w:rsid w:val="000B68AF"/>
    <w:rsid w:val="000B7FE5"/>
    <w:rsid w:val="000C0250"/>
    <w:rsid w:val="000C29D7"/>
    <w:rsid w:val="000C466A"/>
    <w:rsid w:val="000C7654"/>
    <w:rsid w:val="000C77C7"/>
    <w:rsid w:val="000D0E5F"/>
    <w:rsid w:val="000D14DF"/>
    <w:rsid w:val="000D1A65"/>
    <w:rsid w:val="000D1CB5"/>
    <w:rsid w:val="000D4212"/>
    <w:rsid w:val="000D669F"/>
    <w:rsid w:val="000E07FE"/>
    <w:rsid w:val="000E2CFE"/>
    <w:rsid w:val="000E31A1"/>
    <w:rsid w:val="000E6955"/>
    <w:rsid w:val="000E7F41"/>
    <w:rsid w:val="000F22F2"/>
    <w:rsid w:val="000F295A"/>
    <w:rsid w:val="000F3880"/>
    <w:rsid w:val="000F432B"/>
    <w:rsid w:val="000F5591"/>
    <w:rsid w:val="000F6BB8"/>
    <w:rsid w:val="000F72A3"/>
    <w:rsid w:val="000F7F28"/>
    <w:rsid w:val="00102FFA"/>
    <w:rsid w:val="00105CB9"/>
    <w:rsid w:val="00105CBD"/>
    <w:rsid w:val="00110239"/>
    <w:rsid w:val="00110761"/>
    <w:rsid w:val="00110DD2"/>
    <w:rsid w:val="00111A20"/>
    <w:rsid w:val="00115BAE"/>
    <w:rsid w:val="001211A2"/>
    <w:rsid w:val="00124D6B"/>
    <w:rsid w:val="00126341"/>
    <w:rsid w:val="00126A80"/>
    <w:rsid w:val="001273F4"/>
    <w:rsid w:val="001314F7"/>
    <w:rsid w:val="00132DDA"/>
    <w:rsid w:val="00132FAC"/>
    <w:rsid w:val="00134F75"/>
    <w:rsid w:val="0013770B"/>
    <w:rsid w:val="00137958"/>
    <w:rsid w:val="001410A9"/>
    <w:rsid w:val="001411A0"/>
    <w:rsid w:val="00147D94"/>
    <w:rsid w:val="00154C27"/>
    <w:rsid w:val="00154C75"/>
    <w:rsid w:val="0015704A"/>
    <w:rsid w:val="00157541"/>
    <w:rsid w:val="00162E19"/>
    <w:rsid w:val="00163C37"/>
    <w:rsid w:val="00165E27"/>
    <w:rsid w:val="00167446"/>
    <w:rsid w:val="00167F1A"/>
    <w:rsid w:val="00170D91"/>
    <w:rsid w:val="00173226"/>
    <w:rsid w:val="001737B4"/>
    <w:rsid w:val="00173B1C"/>
    <w:rsid w:val="00173C9B"/>
    <w:rsid w:val="0017482F"/>
    <w:rsid w:val="00180B34"/>
    <w:rsid w:val="001818BF"/>
    <w:rsid w:val="00182393"/>
    <w:rsid w:val="00182E33"/>
    <w:rsid w:val="0018485E"/>
    <w:rsid w:val="00184E7B"/>
    <w:rsid w:val="00185C17"/>
    <w:rsid w:val="00185EB5"/>
    <w:rsid w:val="00191573"/>
    <w:rsid w:val="0019423A"/>
    <w:rsid w:val="00195B22"/>
    <w:rsid w:val="00196C0B"/>
    <w:rsid w:val="00196E35"/>
    <w:rsid w:val="0019759B"/>
    <w:rsid w:val="00197A73"/>
    <w:rsid w:val="001A07EE"/>
    <w:rsid w:val="001A1A7A"/>
    <w:rsid w:val="001A2302"/>
    <w:rsid w:val="001A252A"/>
    <w:rsid w:val="001A57A2"/>
    <w:rsid w:val="001A582E"/>
    <w:rsid w:val="001A5B92"/>
    <w:rsid w:val="001A5DC5"/>
    <w:rsid w:val="001A7598"/>
    <w:rsid w:val="001A7AB0"/>
    <w:rsid w:val="001B0EC5"/>
    <w:rsid w:val="001B6846"/>
    <w:rsid w:val="001B6BEA"/>
    <w:rsid w:val="001C3F46"/>
    <w:rsid w:val="001C548F"/>
    <w:rsid w:val="001C6F30"/>
    <w:rsid w:val="001C79D3"/>
    <w:rsid w:val="001D0FFE"/>
    <w:rsid w:val="001D1CDB"/>
    <w:rsid w:val="001D1E6F"/>
    <w:rsid w:val="001D277F"/>
    <w:rsid w:val="001D4F73"/>
    <w:rsid w:val="001E1BCF"/>
    <w:rsid w:val="001E1E0C"/>
    <w:rsid w:val="001E470C"/>
    <w:rsid w:val="001E7D1E"/>
    <w:rsid w:val="001F06A8"/>
    <w:rsid w:val="001F1056"/>
    <w:rsid w:val="001F2836"/>
    <w:rsid w:val="001F3545"/>
    <w:rsid w:val="001F481A"/>
    <w:rsid w:val="00201023"/>
    <w:rsid w:val="00202273"/>
    <w:rsid w:val="00202547"/>
    <w:rsid w:val="00204611"/>
    <w:rsid w:val="002112EC"/>
    <w:rsid w:val="00211BFB"/>
    <w:rsid w:val="00214C5A"/>
    <w:rsid w:val="00217379"/>
    <w:rsid w:val="00222998"/>
    <w:rsid w:val="002275FB"/>
    <w:rsid w:val="00231047"/>
    <w:rsid w:val="002314DA"/>
    <w:rsid w:val="002345D1"/>
    <w:rsid w:val="00235978"/>
    <w:rsid w:val="00235BFE"/>
    <w:rsid w:val="0023754D"/>
    <w:rsid w:val="00237961"/>
    <w:rsid w:val="002432CE"/>
    <w:rsid w:val="002435F0"/>
    <w:rsid w:val="00244DBF"/>
    <w:rsid w:val="00245335"/>
    <w:rsid w:val="002466DC"/>
    <w:rsid w:val="00246745"/>
    <w:rsid w:val="002519FD"/>
    <w:rsid w:val="00252868"/>
    <w:rsid w:val="002545E2"/>
    <w:rsid w:val="00254BD7"/>
    <w:rsid w:val="0025556C"/>
    <w:rsid w:val="00262297"/>
    <w:rsid w:val="0026241A"/>
    <w:rsid w:val="002676AF"/>
    <w:rsid w:val="00267B86"/>
    <w:rsid w:val="00272D52"/>
    <w:rsid w:val="0027351E"/>
    <w:rsid w:val="00273F96"/>
    <w:rsid w:val="00280294"/>
    <w:rsid w:val="0028492F"/>
    <w:rsid w:val="00285E3E"/>
    <w:rsid w:val="0028611F"/>
    <w:rsid w:val="00286D2F"/>
    <w:rsid w:val="00290256"/>
    <w:rsid w:val="002964E6"/>
    <w:rsid w:val="00296D1C"/>
    <w:rsid w:val="002A2278"/>
    <w:rsid w:val="002B15A6"/>
    <w:rsid w:val="002B3676"/>
    <w:rsid w:val="002C4339"/>
    <w:rsid w:val="002C7F90"/>
    <w:rsid w:val="002D175E"/>
    <w:rsid w:val="002D18DB"/>
    <w:rsid w:val="002D495B"/>
    <w:rsid w:val="002D68B7"/>
    <w:rsid w:val="002D6F3F"/>
    <w:rsid w:val="002E00BA"/>
    <w:rsid w:val="002E13D7"/>
    <w:rsid w:val="002E35D2"/>
    <w:rsid w:val="002E3BED"/>
    <w:rsid w:val="002E5439"/>
    <w:rsid w:val="002E707C"/>
    <w:rsid w:val="002F0E8D"/>
    <w:rsid w:val="002F1964"/>
    <w:rsid w:val="002F2B7B"/>
    <w:rsid w:val="002F3A5F"/>
    <w:rsid w:val="002F45A6"/>
    <w:rsid w:val="002F61C6"/>
    <w:rsid w:val="002F7153"/>
    <w:rsid w:val="00305917"/>
    <w:rsid w:val="00306871"/>
    <w:rsid w:val="003119EB"/>
    <w:rsid w:val="00315F24"/>
    <w:rsid w:val="00322EFE"/>
    <w:rsid w:val="00323900"/>
    <w:rsid w:val="00323E56"/>
    <w:rsid w:val="003244D1"/>
    <w:rsid w:val="00325767"/>
    <w:rsid w:val="003266B7"/>
    <w:rsid w:val="00327CDB"/>
    <w:rsid w:val="00327D40"/>
    <w:rsid w:val="00330057"/>
    <w:rsid w:val="0033308A"/>
    <w:rsid w:val="00334384"/>
    <w:rsid w:val="003414AF"/>
    <w:rsid w:val="00343B12"/>
    <w:rsid w:val="00345A49"/>
    <w:rsid w:val="00346681"/>
    <w:rsid w:val="00347F6F"/>
    <w:rsid w:val="003572B3"/>
    <w:rsid w:val="003636E8"/>
    <w:rsid w:val="00363B5B"/>
    <w:rsid w:val="00364BCF"/>
    <w:rsid w:val="003653AD"/>
    <w:rsid w:val="0036545F"/>
    <w:rsid w:val="00373DA7"/>
    <w:rsid w:val="00377C3E"/>
    <w:rsid w:val="00380387"/>
    <w:rsid w:val="003841A3"/>
    <w:rsid w:val="00387AA3"/>
    <w:rsid w:val="003903EE"/>
    <w:rsid w:val="00392D4E"/>
    <w:rsid w:val="0039594E"/>
    <w:rsid w:val="003A033E"/>
    <w:rsid w:val="003A4B9C"/>
    <w:rsid w:val="003B1EF8"/>
    <w:rsid w:val="003B2B1E"/>
    <w:rsid w:val="003B5B29"/>
    <w:rsid w:val="003B5DDD"/>
    <w:rsid w:val="003B636D"/>
    <w:rsid w:val="003B6BA5"/>
    <w:rsid w:val="003C01B7"/>
    <w:rsid w:val="003C1251"/>
    <w:rsid w:val="003C2037"/>
    <w:rsid w:val="003C514B"/>
    <w:rsid w:val="003C65EA"/>
    <w:rsid w:val="003D05DD"/>
    <w:rsid w:val="003D5BD5"/>
    <w:rsid w:val="003E1E02"/>
    <w:rsid w:val="003E3643"/>
    <w:rsid w:val="003E74EB"/>
    <w:rsid w:val="003F024D"/>
    <w:rsid w:val="003F186D"/>
    <w:rsid w:val="003F5F2B"/>
    <w:rsid w:val="004008BB"/>
    <w:rsid w:val="00401F8E"/>
    <w:rsid w:val="004031D3"/>
    <w:rsid w:val="004039E9"/>
    <w:rsid w:val="00403A1A"/>
    <w:rsid w:val="00410CC0"/>
    <w:rsid w:val="004124C2"/>
    <w:rsid w:val="00412BB0"/>
    <w:rsid w:val="00416132"/>
    <w:rsid w:val="004161D8"/>
    <w:rsid w:val="0041633B"/>
    <w:rsid w:val="004163E4"/>
    <w:rsid w:val="00422580"/>
    <w:rsid w:val="004225C0"/>
    <w:rsid w:val="0042343C"/>
    <w:rsid w:val="00424653"/>
    <w:rsid w:val="00424ECB"/>
    <w:rsid w:val="00425237"/>
    <w:rsid w:val="004270E1"/>
    <w:rsid w:val="00427F23"/>
    <w:rsid w:val="0043121F"/>
    <w:rsid w:val="00435266"/>
    <w:rsid w:val="00441EDC"/>
    <w:rsid w:val="004448CC"/>
    <w:rsid w:val="00446F51"/>
    <w:rsid w:val="00450528"/>
    <w:rsid w:val="0045154C"/>
    <w:rsid w:val="00452940"/>
    <w:rsid w:val="004568E6"/>
    <w:rsid w:val="00456EAA"/>
    <w:rsid w:val="00457EE4"/>
    <w:rsid w:val="0046036A"/>
    <w:rsid w:val="00461125"/>
    <w:rsid w:val="0046362A"/>
    <w:rsid w:val="00465E34"/>
    <w:rsid w:val="004666D3"/>
    <w:rsid w:val="0046674D"/>
    <w:rsid w:val="00471C4D"/>
    <w:rsid w:val="004720AC"/>
    <w:rsid w:val="004726CA"/>
    <w:rsid w:val="00476D9C"/>
    <w:rsid w:val="0048081C"/>
    <w:rsid w:val="00481396"/>
    <w:rsid w:val="004860B6"/>
    <w:rsid w:val="00493792"/>
    <w:rsid w:val="004A4ACB"/>
    <w:rsid w:val="004A5434"/>
    <w:rsid w:val="004B6DF0"/>
    <w:rsid w:val="004C1FAE"/>
    <w:rsid w:val="004C5224"/>
    <w:rsid w:val="004C5250"/>
    <w:rsid w:val="004C53F7"/>
    <w:rsid w:val="004C7ABE"/>
    <w:rsid w:val="004D46E9"/>
    <w:rsid w:val="004D5530"/>
    <w:rsid w:val="004D6912"/>
    <w:rsid w:val="004E23F5"/>
    <w:rsid w:val="004F12E3"/>
    <w:rsid w:val="004F40E0"/>
    <w:rsid w:val="004F5A9E"/>
    <w:rsid w:val="005001D7"/>
    <w:rsid w:val="0050217A"/>
    <w:rsid w:val="00504521"/>
    <w:rsid w:val="00504A1A"/>
    <w:rsid w:val="005112D3"/>
    <w:rsid w:val="0051344D"/>
    <w:rsid w:val="0051427F"/>
    <w:rsid w:val="005145EE"/>
    <w:rsid w:val="005147E9"/>
    <w:rsid w:val="00516200"/>
    <w:rsid w:val="00516873"/>
    <w:rsid w:val="00516E8D"/>
    <w:rsid w:val="00521966"/>
    <w:rsid w:val="00531536"/>
    <w:rsid w:val="00531667"/>
    <w:rsid w:val="005362E7"/>
    <w:rsid w:val="005413EC"/>
    <w:rsid w:val="005439C4"/>
    <w:rsid w:val="005439DD"/>
    <w:rsid w:val="00543E68"/>
    <w:rsid w:val="0054420A"/>
    <w:rsid w:val="00547D6E"/>
    <w:rsid w:val="00550E12"/>
    <w:rsid w:val="0055234C"/>
    <w:rsid w:val="005535C7"/>
    <w:rsid w:val="00553E05"/>
    <w:rsid w:val="00554A68"/>
    <w:rsid w:val="00556467"/>
    <w:rsid w:val="00562A0F"/>
    <w:rsid w:val="005650D8"/>
    <w:rsid w:val="0057009A"/>
    <w:rsid w:val="0057297A"/>
    <w:rsid w:val="00573D8E"/>
    <w:rsid w:val="00574FB8"/>
    <w:rsid w:val="00576806"/>
    <w:rsid w:val="005803C6"/>
    <w:rsid w:val="00581C53"/>
    <w:rsid w:val="00582863"/>
    <w:rsid w:val="00584B32"/>
    <w:rsid w:val="00587A15"/>
    <w:rsid w:val="005904BA"/>
    <w:rsid w:val="00597D9E"/>
    <w:rsid w:val="005A1BA7"/>
    <w:rsid w:val="005A217D"/>
    <w:rsid w:val="005A3354"/>
    <w:rsid w:val="005A7C97"/>
    <w:rsid w:val="005B0617"/>
    <w:rsid w:val="005B36C6"/>
    <w:rsid w:val="005B397C"/>
    <w:rsid w:val="005B6FD2"/>
    <w:rsid w:val="005C084C"/>
    <w:rsid w:val="005D01F4"/>
    <w:rsid w:val="005D0F48"/>
    <w:rsid w:val="005D10F1"/>
    <w:rsid w:val="005D132D"/>
    <w:rsid w:val="005D2190"/>
    <w:rsid w:val="005D28B5"/>
    <w:rsid w:val="005D2F36"/>
    <w:rsid w:val="005D528A"/>
    <w:rsid w:val="005D5B0F"/>
    <w:rsid w:val="005E2FDE"/>
    <w:rsid w:val="005E3D19"/>
    <w:rsid w:val="005E5193"/>
    <w:rsid w:val="005E5420"/>
    <w:rsid w:val="005E660A"/>
    <w:rsid w:val="005F2D3F"/>
    <w:rsid w:val="005F40C1"/>
    <w:rsid w:val="005F4156"/>
    <w:rsid w:val="005F44EC"/>
    <w:rsid w:val="005F50AE"/>
    <w:rsid w:val="005F7ABE"/>
    <w:rsid w:val="006021D7"/>
    <w:rsid w:val="006022DF"/>
    <w:rsid w:val="00602DC4"/>
    <w:rsid w:val="006046C1"/>
    <w:rsid w:val="006108C9"/>
    <w:rsid w:val="006113AB"/>
    <w:rsid w:val="00611C61"/>
    <w:rsid w:val="00613BFE"/>
    <w:rsid w:val="00617BE2"/>
    <w:rsid w:val="00625309"/>
    <w:rsid w:val="006265DA"/>
    <w:rsid w:val="00626F75"/>
    <w:rsid w:val="00631170"/>
    <w:rsid w:val="006335B2"/>
    <w:rsid w:val="00640420"/>
    <w:rsid w:val="00641BF0"/>
    <w:rsid w:val="00642401"/>
    <w:rsid w:val="00655849"/>
    <w:rsid w:val="00655A07"/>
    <w:rsid w:val="00655D4A"/>
    <w:rsid w:val="00656C09"/>
    <w:rsid w:val="006629D3"/>
    <w:rsid w:val="00662EF6"/>
    <w:rsid w:val="00663380"/>
    <w:rsid w:val="0066598B"/>
    <w:rsid w:val="00670AEC"/>
    <w:rsid w:val="00671DFF"/>
    <w:rsid w:val="00672056"/>
    <w:rsid w:val="00676163"/>
    <w:rsid w:val="0067664B"/>
    <w:rsid w:val="0068300B"/>
    <w:rsid w:val="006876A5"/>
    <w:rsid w:val="00697459"/>
    <w:rsid w:val="00697CD9"/>
    <w:rsid w:val="006A10EB"/>
    <w:rsid w:val="006A17A7"/>
    <w:rsid w:val="006A1943"/>
    <w:rsid w:val="006A1A8C"/>
    <w:rsid w:val="006A2B22"/>
    <w:rsid w:val="006A3351"/>
    <w:rsid w:val="006A7FE4"/>
    <w:rsid w:val="006B0443"/>
    <w:rsid w:val="006B28E9"/>
    <w:rsid w:val="006B6939"/>
    <w:rsid w:val="006C25F2"/>
    <w:rsid w:val="006C30CA"/>
    <w:rsid w:val="006D0DD7"/>
    <w:rsid w:val="006D45FD"/>
    <w:rsid w:val="006E335D"/>
    <w:rsid w:val="006E34C5"/>
    <w:rsid w:val="006E3619"/>
    <w:rsid w:val="006E546F"/>
    <w:rsid w:val="006E5B23"/>
    <w:rsid w:val="006E6DE8"/>
    <w:rsid w:val="006E7225"/>
    <w:rsid w:val="006F0D0A"/>
    <w:rsid w:val="006F22B2"/>
    <w:rsid w:val="006F4C8D"/>
    <w:rsid w:val="006F50B5"/>
    <w:rsid w:val="006F7D4E"/>
    <w:rsid w:val="007004A4"/>
    <w:rsid w:val="00701D67"/>
    <w:rsid w:val="00703A9E"/>
    <w:rsid w:val="00704DAF"/>
    <w:rsid w:val="00706079"/>
    <w:rsid w:val="00710A97"/>
    <w:rsid w:val="00710B75"/>
    <w:rsid w:val="00710D18"/>
    <w:rsid w:val="00710D70"/>
    <w:rsid w:val="00711E5E"/>
    <w:rsid w:val="00712828"/>
    <w:rsid w:val="00713FF9"/>
    <w:rsid w:val="0071762C"/>
    <w:rsid w:val="007200F4"/>
    <w:rsid w:val="007222CE"/>
    <w:rsid w:val="00722485"/>
    <w:rsid w:val="00727383"/>
    <w:rsid w:val="00730363"/>
    <w:rsid w:val="00737A8F"/>
    <w:rsid w:val="0074101D"/>
    <w:rsid w:val="00743848"/>
    <w:rsid w:val="00746626"/>
    <w:rsid w:val="007515B7"/>
    <w:rsid w:val="00752021"/>
    <w:rsid w:val="00753B02"/>
    <w:rsid w:val="0075459B"/>
    <w:rsid w:val="0076301B"/>
    <w:rsid w:val="007639A5"/>
    <w:rsid w:val="00763C8A"/>
    <w:rsid w:val="0076490B"/>
    <w:rsid w:val="007663F6"/>
    <w:rsid w:val="00770982"/>
    <w:rsid w:val="007715D3"/>
    <w:rsid w:val="00773220"/>
    <w:rsid w:val="007737AB"/>
    <w:rsid w:val="007762AB"/>
    <w:rsid w:val="007820E5"/>
    <w:rsid w:val="00783A67"/>
    <w:rsid w:val="007841DF"/>
    <w:rsid w:val="00784F5C"/>
    <w:rsid w:val="00785523"/>
    <w:rsid w:val="00785E75"/>
    <w:rsid w:val="00787CD1"/>
    <w:rsid w:val="0079371A"/>
    <w:rsid w:val="00794721"/>
    <w:rsid w:val="0079732A"/>
    <w:rsid w:val="007978B9"/>
    <w:rsid w:val="00797CAC"/>
    <w:rsid w:val="007A3502"/>
    <w:rsid w:val="007A5480"/>
    <w:rsid w:val="007A7FB5"/>
    <w:rsid w:val="007B35BE"/>
    <w:rsid w:val="007B4F73"/>
    <w:rsid w:val="007B7A9E"/>
    <w:rsid w:val="007C0211"/>
    <w:rsid w:val="007C3188"/>
    <w:rsid w:val="007D1286"/>
    <w:rsid w:val="007D27A4"/>
    <w:rsid w:val="007E7460"/>
    <w:rsid w:val="007F088C"/>
    <w:rsid w:val="007F4A53"/>
    <w:rsid w:val="007F525F"/>
    <w:rsid w:val="007F5A0B"/>
    <w:rsid w:val="007F5FD1"/>
    <w:rsid w:val="007F66C5"/>
    <w:rsid w:val="00800AF2"/>
    <w:rsid w:val="00803907"/>
    <w:rsid w:val="00812BD5"/>
    <w:rsid w:val="008149E1"/>
    <w:rsid w:val="008165ED"/>
    <w:rsid w:val="00817269"/>
    <w:rsid w:val="00817943"/>
    <w:rsid w:val="00817A75"/>
    <w:rsid w:val="00817BC5"/>
    <w:rsid w:val="00822804"/>
    <w:rsid w:val="00823DAF"/>
    <w:rsid w:val="0083169C"/>
    <w:rsid w:val="00832C15"/>
    <w:rsid w:val="00834EDD"/>
    <w:rsid w:val="008357CE"/>
    <w:rsid w:val="00840CBE"/>
    <w:rsid w:val="0084472B"/>
    <w:rsid w:val="0085073A"/>
    <w:rsid w:val="008562EC"/>
    <w:rsid w:val="00857D0F"/>
    <w:rsid w:val="00857DB3"/>
    <w:rsid w:val="00857F72"/>
    <w:rsid w:val="00860550"/>
    <w:rsid w:val="00861497"/>
    <w:rsid w:val="00862EF0"/>
    <w:rsid w:val="0086531A"/>
    <w:rsid w:val="00867638"/>
    <w:rsid w:val="008829CA"/>
    <w:rsid w:val="00885C98"/>
    <w:rsid w:val="0088669D"/>
    <w:rsid w:val="008908E0"/>
    <w:rsid w:val="008954B7"/>
    <w:rsid w:val="00896172"/>
    <w:rsid w:val="008A2B55"/>
    <w:rsid w:val="008A2B8B"/>
    <w:rsid w:val="008A40E9"/>
    <w:rsid w:val="008A7C0D"/>
    <w:rsid w:val="008B79DB"/>
    <w:rsid w:val="008C3F45"/>
    <w:rsid w:val="008D066B"/>
    <w:rsid w:val="008D0E22"/>
    <w:rsid w:val="008D2D38"/>
    <w:rsid w:val="008E39C8"/>
    <w:rsid w:val="008E4137"/>
    <w:rsid w:val="008E634D"/>
    <w:rsid w:val="008E6477"/>
    <w:rsid w:val="008F2C1D"/>
    <w:rsid w:val="008F6100"/>
    <w:rsid w:val="008F63B2"/>
    <w:rsid w:val="008F7D9A"/>
    <w:rsid w:val="009008F7"/>
    <w:rsid w:val="00902660"/>
    <w:rsid w:val="00904765"/>
    <w:rsid w:val="00910E96"/>
    <w:rsid w:val="009145E9"/>
    <w:rsid w:val="00914EB1"/>
    <w:rsid w:val="0092032B"/>
    <w:rsid w:val="00920B71"/>
    <w:rsid w:val="009271C7"/>
    <w:rsid w:val="009305CD"/>
    <w:rsid w:val="009343E2"/>
    <w:rsid w:val="00934A62"/>
    <w:rsid w:val="00934C94"/>
    <w:rsid w:val="00941AB9"/>
    <w:rsid w:val="009459C8"/>
    <w:rsid w:val="00947A17"/>
    <w:rsid w:val="00950592"/>
    <w:rsid w:val="00952699"/>
    <w:rsid w:val="009618DE"/>
    <w:rsid w:val="0097509A"/>
    <w:rsid w:val="00975388"/>
    <w:rsid w:val="0097632D"/>
    <w:rsid w:val="00987230"/>
    <w:rsid w:val="009A08E7"/>
    <w:rsid w:val="009A310D"/>
    <w:rsid w:val="009A4C24"/>
    <w:rsid w:val="009A54DD"/>
    <w:rsid w:val="009A5648"/>
    <w:rsid w:val="009B3BEE"/>
    <w:rsid w:val="009B3D0A"/>
    <w:rsid w:val="009C033F"/>
    <w:rsid w:val="009C07F6"/>
    <w:rsid w:val="009C0BFC"/>
    <w:rsid w:val="009C1212"/>
    <w:rsid w:val="009C2EBB"/>
    <w:rsid w:val="009D013B"/>
    <w:rsid w:val="009D0F10"/>
    <w:rsid w:val="009D14CB"/>
    <w:rsid w:val="009D1BB2"/>
    <w:rsid w:val="009D37BC"/>
    <w:rsid w:val="009D3C8D"/>
    <w:rsid w:val="009E0085"/>
    <w:rsid w:val="009E132D"/>
    <w:rsid w:val="009E1695"/>
    <w:rsid w:val="009E75C7"/>
    <w:rsid w:val="009F6344"/>
    <w:rsid w:val="00A03920"/>
    <w:rsid w:val="00A046DD"/>
    <w:rsid w:val="00A04D9F"/>
    <w:rsid w:val="00A0556F"/>
    <w:rsid w:val="00A055C9"/>
    <w:rsid w:val="00A05769"/>
    <w:rsid w:val="00A066E8"/>
    <w:rsid w:val="00A07EE6"/>
    <w:rsid w:val="00A101CF"/>
    <w:rsid w:val="00A110D3"/>
    <w:rsid w:val="00A13C50"/>
    <w:rsid w:val="00A16F57"/>
    <w:rsid w:val="00A20590"/>
    <w:rsid w:val="00A20604"/>
    <w:rsid w:val="00A2604B"/>
    <w:rsid w:val="00A27EDB"/>
    <w:rsid w:val="00A3248F"/>
    <w:rsid w:val="00A342AA"/>
    <w:rsid w:val="00A366C7"/>
    <w:rsid w:val="00A37AA0"/>
    <w:rsid w:val="00A5298C"/>
    <w:rsid w:val="00A5399E"/>
    <w:rsid w:val="00A54A59"/>
    <w:rsid w:val="00A5699D"/>
    <w:rsid w:val="00A60056"/>
    <w:rsid w:val="00A620C7"/>
    <w:rsid w:val="00A64394"/>
    <w:rsid w:val="00A64B14"/>
    <w:rsid w:val="00A661BA"/>
    <w:rsid w:val="00A715F5"/>
    <w:rsid w:val="00A724B5"/>
    <w:rsid w:val="00A73E68"/>
    <w:rsid w:val="00A76873"/>
    <w:rsid w:val="00A91B13"/>
    <w:rsid w:val="00A95E1D"/>
    <w:rsid w:val="00A96062"/>
    <w:rsid w:val="00A96865"/>
    <w:rsid w:val="00AA18F9"/>
    <w:rsid w:val="00AA3787"/>
    <w:rsid w:val="00AA7CAC"/>
    <w:rsid w:val="00AB1F9F"/>
    <w:rsid w:val="00AB2FEA"/>
    <w:rsid w:val="00AB303F"/>
    <w:rsid w:val="00AB331E"/>
    <w:rsid w:val="00AB3CBA"/>
    <w:rsid w:val="00AB4F8E"/>
    <w:rsid w:val="00AB6E71"/>
    <w:rsid w:val="00AC4F0D"/>
    <w:rsid w:val="00AC635D"/>
    <w:rsid w:val="00AD4120"/>
    <w:rsid w:val="00AD667A"/>
    <w:rsid w:val="00AE308A"/>
    <w:rsid w:val="00AE484C"/>
    <w:rsid w:val="00AE7C72"/>
    <w:rsid w:val="00AF431D"/>
    <w:rsid w:val="00AF7015"/>
    <w:rsid w:val="00B03A4B"/>
    <w:rsid w:val="00B03B91"/>
    <w:rsid w:val="00B04A71"/>
    <w:rsid w:val="00B0703D"/>
    <w:rsid w:val="00B075F5"/>
    <w:rsid w:val="00B117F6"/>
    <w:rsid w:val="00B123D8"/>
    <w:rsid w:val="00B12643"/>
    <w:rsid w:val="00B15737"/>
    <w:rsid w:val="00B222E7"/>
    <w:rsid w:val="00B23158"/>
    <w:rsid w:val="00B23216"/>
    <w:rsid w:val="00B24BD7"/>
    <w:rsid w:val="00B24FA7"/>
    <w:rsid w:val="00B251FB"/>
    <w:rsid w:val="00B271F9"/>
    <w:rsid w:val="00B30D95"/>
    <w:rsid w:val="00B321A4"/>
    <w:rsid w:val="00B342AD"/>
    <w:rsid w:val="00B355D5"/>
    <w:rsid w:val="00B35C5A"/>
    <w:rsid w:val="00B40204"/>
    <w:rsid w:val="00B45036"/>
    <w:rsid w:val="00B51DAA"/>
    <w:rsid w:val="00B5384F"/>
    <w:rsid w:val="00B57122"/>
    <w:rsid w:val="00B62650"/>
    <w:rsid w:val="00B6355B"/>
    <w:rsid w:val="00B67804"/>
    <w:rsid w:val="00B757AE"/>
    <w:rsid w:val="00B75F98"/>
    <w:rsid w:val="00B81CD8"/>
    <w:rsid w:val="00B87223"/>
    <w:rsid w:val="00B937D3"/>
    <w:rsid w:val="00B943B2"/>
    <w:rsid w:val="00B94B85"/>
    <w:rsid w:val="00B951F3"/>
    <w:rsid w:val="00B966F5"/>
    <w:rsid w:val="00BA2747"/>
    <w:rsid w:val="00BA4F2C"/>
    <w:rsid w:val="00BB0A48"/>
    <w:rsid w:val="00BB0E20"/>
    <w:rsid w:val="00BC0688"/>
    <w:rsid w:val="00BC0804"/>
    <w:rsid w:val="00BC1D2F"/>
    <w:rsid w:val="00BC5F1F"/>
    <w:rsid w:val="00BC6629"/>
    <w:rsid w:val="00BD033A"/>
    <w:rsid w:val="00BD5669"/>
    <w:rsid w:val="00BD5F5E"/>
    <w:rsid w:val="00BE2206"/>
    <w:rsid w:val="00BE2F12"/>
    <w:rsid w:val="00BE33DA"/>
    <w:rsid w:val="00BE513E"/>
    <w:rsid w:val="00BE52D6"/>
    <w:rsid w:val="00BE554B"/>
    <w:rsid w:val="00BE7E45"/>
    <w:rsid w:val="00BF0C99"/>
    <w:rsid w:val="00BF1588"/>
    <w:rsid w:val="00BF7E43"/>
    <w:rsid w:val="00C0259C"/>
    <w:rsid w:val="00C0311A"/>
    <w:rsid w:val="00C10004"/>
    <w:rsid w:val="00C11E3A"/>
    <w:rsid w:val="00C13526"/>
    <w:rsid w:val="00C14BAB"/>
    <w:rsid w:val="00C154D7"/>
    <w:rsid w:val="00C159D0"/>
    <w:rsid w:val="00C21A4D"/>
    <w:rsid w:val="00C2355D"/>
    <w:rsid w:val="00C244F7"/>
    <w:rsid w:val="00C25741"/>
    <w:rsid w:val="00C34173"/>
    <w:rsid w:val="00C35295"/>
    <w:rsid w:val="00C35AA9"/>
    <w:rsid w:val="00C36D60"/>
    <w:rsid w:val="00C401DA"/>
    <w:rsid w:val="00C41783"/>
    <w:rsid w:val="00C44B17"/>
    <w:rsid w:val="00C519FB"/>
    <w:rsid w:val="00C526E2"/>
    <w:rsid w:val="00C54A99"/>
    <w:rsid w:val="00C54E01"/>
    <w:rsid w:val="00C55223"/>
    <w:rsid w:val="00C55532"/>
    <w:rsid w:val="00C608CC"/>
    <w:rsid w:val="00C60D5E"/>
    <w:rsid w:val="00C614D4"/>
    <w:rsid w:val="00C62BC8"/>
    <w:rsid w:val="00C62BF4"/>
    <w:rsid w:val="00C62D21"/>
    <w:rsid w:val="00C64926"/>
    <w:rsid w:val="00C6534C"/>
    <w:rsid w:val="00C653AB"/>
    <w:rsid w:val="00C65495"/>
    <w:rsid w:val="00C6551B"/>
    <w:rsid w:val="00C731E1"/>
    <w:rsid w:val="00C73DA8"/>
    <w:rsid w:val="00C75EFE"/>
    <w:rsid w:val="00C76DF9"/>
    <w:rsid w:val="00C7727B"/>
    <w:rsid w:val="00C85588"/>
    <w:rsid w:val="00C8616D"/>
    <w:rsid w:val="00C877E1"/>
    <w:rsid w:val="00C92E3F"/>
    <w:rsid w:val="00C92EAE"/>
    <w:rsid w:val="00C950B1"/>
    <w:rsid w:val="00C95A94"/>
    <w:rsid w:val="00C95C59"/>
    <w:rsid w:val="00CA1718"/>
    <w:rsid w:val="00CA464B"/>
    <w:rsid w:val="00CB3A57"/>
    <w:rsid w:val="00CB5119"/>
    <w:rsid w:val="00CB7C40"/>
    <w:rsid w:val="00CC1E97"/>
    <w:rsid w:val="00CC22F7"/>
    <w:rsid w:val="00CC3642"/>
    <w:rsid w:val="00CC5F7E"/>
    <w:rsid w:val="00CC777F"/>
    <w:rsid w:val="00CD2612"/>
    <w:rsid w:val="00CD61B7"/>
    <w:rsid w:val="00CE01B6"/>
    <w:rsid w:val="00CE589B"/>
    <w:rsid w:val="00CE6503"/>
    <w:rsid w:val="00CE6949"/>
    <w:rsid w:val="00CE7DE6"/>
    <w:rsid w:val="00CF26AE"/>
    <w:rsid w:val="00CF26CD"/>
    <w:rsid w:val="00CF41B3"/>
    <w:rsid w:val="00CF45ED"/>
    <w:rsid w:val="00CF6E10"/>
    <w:rsid w:val="00CF7172"/>
    <w:rsid w:val="00CF7487"/>
    <w:rsid w:val="00D048C6"/>
    <w:rsid w:val="00D05F52"/>
    <w:rsid w:val="00D111B1"/>
    <w:rsid w:val="00D1250A"/>
    <w:rsid w:val="00D16105"/>
    <w:rsid w:val="00D23677"/>
    <w:rsid w:val="00D2429A"/>
    <w:rsid w:val="00D3090C"/>
    <w:rsid w:val="00D309E2"/>
    <w:rsid w:val="00D30FAE"/>
    <w:rsid w:val="00D31D44"/>
    <w:rsid w:val="00D3225A"/>
    <w:rsid w:val="00D3392E"/>
    <w:rsid w:val="00D3416D"/>
    <w:rsid w:val="00D353F1"/>
    <w:rsid w:val="00D44E49"/>
    <w:rsid w:val="00D51479"/>
    <w:rsid w:val="00D5389D"/>
    <w:rsid w:val="00D53B6F"/>
    <w:rsid w:val="00D556BC"/>
    <w:rsid w:val="00D568D0"/>
    <w:rsid w:val="00D6189F"/>
    <w:rsid w:val="00D63A49"/>
    <w:rsid w:val="00D647B7"/>
    <w:rsid w:val="00D710F0"/>
    <w:rsid w:val="00D752E1"/>
    <w:rsid w:val="00D8115F"/>
    <w:rsid w:val="00D81E1D"/>
    <w:rsid w:val="00D83AA8"/>
    <w:rsid w:val="00D84F30"/>
    <w:rsid w:val="00D91C4E"/>
    <w:rsid w:val="00D93193"/>
    <w:rsid w:val="00D935C2"/>
    <w:rsid w:val="00D94A8E"/>
    <w:rsid w:val="00D94C3E"/>
    <w:rsid w:val="00D95164"/>
    <w:rsid w:val="00D97066"/>
    <w:rsid w:val="00DA1B3A"/>
    <w:rsid w:val="00DB7E58"/>
    <w:rsid w:val="00DC10AA"/>
    <w:rsid w:val="00DC31B8"/>
    <w:rsid w:val="00DC5C96"/>
    <w:rsid w:val="00DD0079"/>
    <w:rsid w:val="00DD36B3"/>
    <w:rsid w:val="00DD3DBA"/>
    <w:rsid w:val="00DE78DC"/>
    <w:rsid w:val="00DF04CB"/>
    <w:rsid w:val="00DF2D25"/>
    <w:rsid w:val="00DF4941"/>
    <w:rsid w:val="00DF4F7A"/>
    <w:rsid w:val="00DF6389"/>
    <w:rsid w:val="00DF74A2"/>
    <w:rsid w:val="00E019D6"/>
    <w:rsid w:val="00E06E34"/>
    <w:rsid w:val="00E11FE1"/>
    <w:rsid w:val="00E16AC7"/>
    <w:rsid w:val="00E20C72"/>
    <w:rsid w:val="00E232DB"/>
    <w:rsid w:val="00E27220"/>
    <w:rsid w:val="00E30191"/>
    <w:rsid w:val="00E32F38"/>
    <w:rsid w:val="00E37BB3"/>
    <w:rsid w:val="00E47CE9"/>
    <w:rsid w:val="00E5033F"/>
    <w:rsid w:val="00E50787"/>
    <w:rsid w:val="00E51179"/>
    <w:rsid w:val="00E54904"/>
    <w:rsid w:val="00E54D81"/>
    <w:rsid w:val="00E55C4F"/>
    <w:rsid w:val="00E57A3D"/>
    <w:rsid w:val="00E61798"/>
    <w:rsid w:val="00E618FD"/>
    <w:rsid w:val="00E6303A"/>
    <w:rsid w:val="00E65444"/>
    <w:rsid w:val="00E66729"/>
    <w:rsid w:val="00E73D95"/>
    <w:rsid w:val="00E75474"/>
    <w:rsid w:val="00E770B7"/>
    <w:rsid w:val="00E77684"/>
    <w:rsid w:val="00E86B84"/>
    <w:rsid w:val="00E86E23"/>
    <w:rsid w:val="00E86FE4"/>
    <w:rsid w:val="00E909AB"/>
    <w:rsid w:val="00E92B99"/>
    <w:rsid w:val="00E955DC"/>
    <w:rsid w:val="00E95601"/>
    <w:rsid w:val="00E95D2A"/>
    <w:rsid w:val="00E95F08"/>
    <w:rsid w:val="00E9661F"/>
    <w:rsid w:val="00E97765"/>
    <w:rsid w:val="00EA00A7"/>
    <w:rsid w:val="00EA3BC7"/>
    <w:rsid w:val="00EB13DA"/>
    <w:rsid w:val="00EB33F0"/>
    <w:rsid w:val="00EB4079"/>
    <w:rsid w:val="00EB418B"/>
    <w:rsid w:val="00EB566A"/>
    <w:rsid w:val="00EC2848"/>
    <w:rsid w:val="00EC35B8"/>
    <w:rsid w:val="00ED093B"/>
    <w:rsid w:val="00EE2BC6"/>
    <w:rsid w:val="00EE3A9F"/>
    <w:rsid w:val="00EF4210"/>
    <w:rsid w:val="00EF4D92"/>
    <w:rsid w:val="00EF5100"/>
    <w:rsid w:val="00EF5465"/>
    <w:rsid w:val="00EF5978"/>
    <w:rsid w:val="00F00E64"/>
    <w:rsid w:val="00F037D2"/>
    <w:rsid w:val="00F073D0"/>
    <w:rsid w:val="00F12D50"/>
    <w:rsid w:val="00F16DB2"/>
    <w:rsid w:val="00F23228"/>
    <w:rsid w:val="00F25253"/>
    <w:rsid w:val="00F31E19"/>
    <w:rsid w:val="00F34BF5"/>
    <w:rsid w:val="00F356BE"/>
    <w:rsid w:val="00F364A5"/>
    <w:rsid w:val="00F42576"/>
    <w:rsid w:val="00F42C5E"/>
    <w:rsid w:val="00F448EF"/>
    <w:rsid w:val="00F45021"/>
    <w:rsid w:val="00F51AD6"/>
    <w:rsid w:val="00F53410"/>
    <w:rsid w:val="00F5631B"/>
    <w:rsid w:val="00F72C82"/>
    <w:rsid w:val="00F75A27"/>
    <w:rsid w:val="00F76DCC"/>
    <w:rsid w:val="00F779F8"/>
    <w:rsid w:val="00F81D65"/>
    <w:rsid w:val="00F83528"/>
    <w:rsid w:val="00F87A06"/>
    <w:rsid w:val="00F9740B"/>
    <w:rsid w:val="00FA36FE"/>
    <w:rsid w:val="00FA5531"/>
    <w:rsid w:val="00FA6DDA"/>
    <w:rsid w:val="00FB2A79"/>
    <w:rsid w:val="00FB457E"/>
    <w:rsid w:val="00FB4AE9"/>
    <w:rsid w:val="00FB60E1"/>
    <w:rsid w:val="00FB64E8"/>
    <w:rsid w:val="00FB6ECD"/>
    <w:rsid w:val="00FC0E4B"/>
    <w:rsid w:val="00FC3C93"/>
    <w:rsid w:val="00FC4A1D"/>
    <w:rsid w:val="00FC7079"/>
    <w:rsid w:val="00FD00D8"/>
    <w:rsid w:val="00FD0491"/>
    <w:rsid w:val="00FD1BF1"/>
    <w:rsid w:val="00FD3C3F"/>
    <w:rsid w:val="00FD4BC0"/>
    <w:rsid w:val="00FD7CAB"/>
    <w:rsid w:val="00FE11CF"/>
    <w:rsid w:val="00FE1622"/>
    <w:rsid w:val="00FE7564"/>
    <w:rsid w:val="00FE7F35"/>
    <w:rsid w:val="00FF2615"/>
    <w:rsid w:val="00FF4AAE"/>
    <w:rsid w:val="00FF5360"/>
    <w:rsid w:val="00FF60A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ED23"/>
  <w15:docId w15:val="{3FBD4093-3A8B-4771-B591-74FA0F6A3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860B6"/>
    <w:pPr>
      <w:spacing w:before="60" w:after="60" w:line="240" w:lineRule="auto"/>
    </w:pPr>
    <w:rPr>
      <w:rFonts w:ascii="Arial" w:eastAsia="Times New Roman" w:hAnsi="Arial" w:cs="Arial"/>
      <w:bCs/>
      <w:sz w:val="20"/>
      <w:szCs w:val="24"/>
      <w:lang w:val="en-US"/>
    </w:rPr>
  </w:style>
  <w:style w:type="paragraph" w:styleId="Heading1">
    <w:name w:val="heading 1"/>
    <w:aliases w:val="Heading 1 [PACKT]"/>
    <w:next w:val="NormalPACKT"/>
    <w:link w:val="Heading1Char"/>
    <w:qFormat/>
    <w:rsid w:val="004860B6"/>
    <w:pPr>
      <w:keepNext/>
      <w:spacing w:before="400" w:after="60" w:line="240" w:lineRule="auto"/>
      <w:outlineLvl w:val="0"/>
    </w:pPr>
    <w:rPr>
      <w:rFonts w:ascii="Arial" w:eastAsia="Times New Roman" w:hAnsi="Arial" w:cs="Arial"/>
      <w:b/>
      <w:iCs/>
      <w:color w:val="000000"/>
      <w:kern w:val="32"/>
      <w:sz w:val="32"/>
      <w:szCs w:val="32"/>
    </w:rPr>
  </w:style>
  <w:style w:type="paragraph" w:styleId="Heading2">
    <w:name w:val="heading 2"/>
    <w:aliases w:val="Heading 2 [PACKT]"/>
    <w:next w:val="NormalPACKT"/>
    <w:link w:val="Heading2Char"/>
    <w:qFormat/>
    <w:rsid w:val="004860B6"/>
    <w:pPr>
      <w:keepNext/>
      <w:spacing w:before="320" w:after="60" w:line="240" w:lineRule="auto"/>
      <w:outlineLvl w:val="1"/>
    </w:pPr>
    <w:rPr>
      <w:rFonts w:ascii="Arial" w:eastAsia="Times New Roman" w:hAnsi="Arial" w:cs="Arial"/>
      <w:b/>
      <w:bCs/>
      <w:iCs/>
      <w:color w:val="000000"/>
      <w:sz w:val="28"/>
      <w:szCs w:val="28"/>
    </w:rPr>
  </w:style>
  <w:style w:type="paragraph" w:styleId="Heading3">
    <w:name w:val="heading 3"/>
    <w:aliases w:val="Heading 3 [PACKT]"/>
    <w:next w:val="NormalPACKT"/>
    <w:link w:val="Heading3Char"/>
    <w:rsid w:val="004860B6"/>
    <w:pPr>
      <w:keepNext/>
      <w:spacing w:before="240" w:after="60" w:line="240" w:lineRule="auto"/>
      <w:outlineLvl w:val="2"/>
    </w:pPr>
    <w:rPr>
      <w:rFonts w:ascii="Arial" w:eastAsia="Times New Roman" w:hAnsi="Arial" w:cs="Arial"/>
      <w:b/>
      <w:iCs/>
      <w:color w:val="000000"/>
      <w:sz w:val="26"/>
      <w:szCs w:val="26"/>
    </w:rPr>
  </w:style>
  <w:style w:type="paragraph" w:styleId="Heading4">
    <w:name w:val="heading 4"/>
    <w:aliases w:val="Heading 4 [PACKT]"/>
    <w:next w:val="NormalPACKT"/>
    <w:link w:val="Heading4Char"/>
    <w:rsid w:val="004860B6"/>
    <w:pPr>
      <w:spacing w:before="160" w:after="60" w:line="240" w:lineRule="auto"/>
      <w:outlineLvl w:val="3"/>
    </w:pPr>
    <w:rPr>
      <w:rFonts w:ascii="Arial" w:eastAsia="Times New Roman" w:hAnsi="Arial" w:cs="Arial"/>
      <w:b/>
      <w:iCs/>
      <w:color w:val="000000"/>
      <w:sz w:val="24"/>
      <w:szCs w:val="28"/>
    </w:rPr>
  </w:style>
  <w:style w:type="paragraph" w:styleId="Heading5">
    <w:name w:val="heading 5"/>
    <w:aliases w:val="Heading 5 [PACKT]"/>
    <w:next w:val="NormalPACKT"/>
    <w:link w:val="Heading5Char"/>
    <w:rsid w:val="004860B6"/>
    <w:pPr>
      <w:spacing w:before="80" w:after="60" w:line="240" w:lineRule="auto"/>
      <w:outlineLvl w:val="4"/>
    </w:pPr>
    <w:rPr>
      <w:rFonts w:ascii="Arial" w:eastAsia="Times New Roman" w:hAnsi="Arial" w:cs="Arial"/>
      <w:b/>
      <w:color w:val="000000"/>
      <w:szCs w:val="26"/>
    </w:rPr>
  </w:style>
  <w:style w:type="paragraph" w:styleId="Heading6">
    <w:name w:val="heading 6"/>
    <w:aliases w:val="Heading 6 [PACKT]"/>
    <w:basedOn w:val="Heading2"/>
    <w:next w:val="NormalPACKT"/>
    <w:link w:val="Heading6Char"/>
    <w:rsid w:val="004860B6"/>
    <w:pPr>
      <w:spacing w:before="120"/>
      <w:outlineLvl w:val="5"/>
    </w:pPr>
    <w:rPr>
      <w:rFonts w:cs="Times New Roman"/>
      <w:b w:val="0"/>
      <w:bCs w:val="0"/>
      <w:sz w:val="20"/>
      <w:szCs w:val="22"/>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PACKT"/>
    <w:uiPriority w:val="99"/>
    <w:rsid w:val="004860B6"/>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4860B6"/>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link w:val="NormalPACKTChar"/>
    <w:uiPriority w:val="99"/>
    <w:qFormat/>
    <w:rsid w:val="004860B6"/>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link w:val="BulletPACKTChar"/>
    <w:uiPriority w:val="99"/>
    <w:rsid w:val="004860B6"/>
    <w:pPr>
      <w:numPr>
        <w:numId w:val="1"/>
      </w:numPr>
      <w:tabs>
        <w:tab w:val="left" w:pos="360"/>
      </w:tabs>
      <w:suppressAutoHyphens/>
      <w:spacing w:after="60"/>
      <w:ind w:left="720" w:right="360"/>
    </w:pPr>
  </w:style>
  <w:style w:type="paragraph" w:styleId="BalloonText">
    <w:name w:val="Balloon Text"/>
    <w:basedOn w:val="Normal"/>
    <w:link w:val="BalloonTextChar"/>
    <w:rsid w:val="004860B6"/>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4860B6"/>
    <w:rPr>
      <w:rFonts w:ascii="Tahoma" w:eastAsia="Times New Roman" w:hAnsi="Tahoma" w:cs="Times New Roman"/>
      <w:bCs/>
      <w:sz w:val="16"/>
      <w:szCs w:val="16"/>
      <w:lang w:val="x-none" w:eastAsia="x-none"/>
    </w:rPr>
  </w:style>
  <w:style w:type="character" w:customStyle="1" w:styleId="Heading1Char">
    <w:name w:val="Heading 1 Char"/>
    <w:aliases w:val="Heading 1 [PACKT] Char"/>
    <w:link w:val="Heading1"/>
    <w:rsid w:val="004860B6"/>
    <w:rPr>
      <w:rFonts w:ascii="Arial" w:eastAsia="Times New Roman" w:hAnsi="Arial" w:cs="Arial"/>
      <w:b/>
      <w:iCs/>
      <w:color w:val="000000"/>
      <w:kern w:val="32"/>
      <w:sz w:val="32"/>
      <w:szCs w:val="32"/>
    </w:rPr>
  </w:style>
  <w:style w:type="character" w:customStyle="1" w:styleId="Heading2Char">
    <w:name w:val="Heading 2 Char"/>
    <w:aliases w:val="Heading 2 [PACKT] Char"/>
    <w:link w:val="Heading2"/>
    <w:rsid w:val="004860B6"/>
    <w:rPr>
      <w:rFonts w:ascii="Arial" w:eastAsia="Times New Roman" w:hAnsi="Arial" w:cs="Arial"/>
      <w:b/>
      <w:bCs/>
      <w:iCs/>
      <w:color w:val="000000"/>
      <w:sz w:val="28"/>
      <w:szCs w:val="28"/>
    </w:rPr>
  </w:style>
  <w:style w:type="character" w:customStyle="1" w:styleId="CodeInTextPACKT">
    <w:name w:val="Code In Text [PACKT]"/>
    <w:uiPriority w:val="99"/>
    <w:qFormat/>
    <w:rsid w:val="004F40E0"/>
    <w:rPr>
      <w:rFonts w:ascii="Lucida Console" w:hAnsi="Lucida Console"/>
      <w:sz w:val="17"/>
      <w:szCs w:val="17"/>
    </w:rPr>
  </w:style>
  <w:style w:type="paragraph" w:customStyle="1" w:styleId="CodePACKT">
    <w:name w:val="Code [PACKT]"/>
    <w:basedOn w:val="NormalPACKT"/>
    <w:autoRedefine/>
    <w:uiPriority w:val="99"/>
    <w:qFormat/>
    <w:rsid w:val="00AD4120"/>
    <w:pPr>
      <w:spacing w:after="50"/>
      <w:ind w:left="360"/>
    </w:pPr>
    <w:rPr>
      <w:rFonts w:ascii="Lucida Console" w:hAnsi="Lucida Console"/>
      <w:sz w:val="19"/>
      <w:szCs w:val="18"/>
      <w:lang w:val="en-GB" w:eastAsia="ar-SA"/>
    </w:rPr>
  </w:style>
  <w:style w:type="paragraph" w:customStyle="1" w:styleId="NumberedBulletPACKT">
    <w:name w:val="Numbered Bullet [PACKT]"/>
    <w:basedOn w:val="BulletPACKT"/>
    <w:uiPriority w:val="99"/>
    <w:qFormat/>
    <w:rsid w:val="004860B6"/>
    <w:pPr>
      <w:numPr>
        <w:numId w:val="39"/>
      </w:numPr>
    </w:pPr>
  </w:style>
  <w:style w:type="numbering" w:customStyle="1" w:styleId="NumberedBullet">
    <w:name w:val="Numbered Bullet"/>
    <w:uiPriority w:val="99"/>
    <w:rsid w:val="004860B6"/>
    <w:pPr>
      <w:numPr>
        <w:numId w:val="2"/>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4860B6"/>
    <w:rPr>
      <w:i/>
      <w:color w:val="FF99CC"/>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autoRedefine/>
    <w:uiPriority w:val="99"/>
    <w:unhideWhenUsed/>
    <w:rsid w:val="00E32F38"/>
    <w:rPr>
      <w:szCs w:val="20"/>
    </w:rPr>
  </w:style>
  <w:style w:type="character" w:customStyle="1" w:styleId="CommentTextChar">
    <w:name w:val="Comment Text Char"/>
    <w:basedOn w:val="DefaultParagraphFont"/>
    <w:link w:val="CommentText"/>
    <w:uiPriority w:val="99"/>
    <w:rsid w:val="00E32F38"/>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val="0"/>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sz w:val="20"/>
      <w:szCs w:val="20"/>
      <w:lang w:val="en-US"/>
    </w:rPr>
  </w:style>
  <w:style w:type="paragraph" w:customStyle="1" w:styleId="LayoutInformationPACKT">
    <w:name w:val="Layout Information [PACKT]"/>
    <w:basedOn w:val="NormalPACKT"/>
    <w:next w:val="NormalPACKT"/>
    <w:qFormat/>
    <w:rsid w:val="004860B6"/>
    <w:rPr>
      <w:rFonts w:ascii="Arial" w:hAnsi="Arial"/>
      <w:b/>
      <w:color w:val="FF0000"/>
      <w:sz w:val="28"/>
      <w:szCs w:val="28"/>
    </w:rPr>
  </w:style>
  <w:style w:type="paragraph" w:customStyle="1" w:styleId="FigurePACKT">
    <w:name w:val="Figure [PACKT]"/>
    <w:qFormat/>
    <w:rsid w:val="004860B6"/>
    <w:pPr>
      <w:spacing w:before="240" w:after="240" w:line="240" w:lineRule="auto"/>
      <w:jc w:val="center"/>
    </w:pPr>
    <w:rPr>
      <w:rFonts w:ascii="Tahoma" w:eastAsia="Times New Roman" w:hAnsi="Tahoma" w:cs="Tahoma"/>
      <w:sz w:val="16"/>
      <w:szCs w:val="16"/>
    </w:rPr>
  </w:style>
  <w:style w:type="paragraph" w:styleId="ListParagraph">
    <w:name w:val="List Paragraph"/>
    <w:basedOn w:val="Normal"/>
    <w:uiPriority w:val="34"/>
    <w:rsid w:val="00784F5C"/>
    <w:pPr>
      <w:ind w:left="720"/>
      <w:contextualSpacing/>
    </w:pPr>
  </w:style>
  <w:style w:type="character" w:styleId="Hyperlink">
    <w:name w:val="Hyperlink"/>
    <w:basedOn w:val="DefaultParagraphFont"/>
    <w:uiPriority w:val="99"/>
    <w:unhideWhenUsed/>
    <w:rsid w:val="00D048C6"/>
    <w:rPr>
      <w:color w:val="0000FF"/>
      <w:u w:val="single"/>
    </w:rPr>
  </w:style>
  <w:style w:type="paragraph" w:customStyle="1" w:styleId="CodeTextPACKT">
    <w:name w:val="Code Text [PACKT"/>
    <w:basedOn w:val="BulletPACKT"/>
    <w:link w:val="CodeTextPACKTChar"/>
    <w:autoRedefine/>
    <w:qFormat/>
    <w:rsid w:val="000719EC"/>
    <w:pPr>
      <w:numPr>
        <w:numId w:val="0"/>
      </w:numPr>
      <w:pPrChange w:id="0" w:author="Thomas Lee" w:date="2022-07-13T17:47:00Z">
        <w:pPr>
          <w:tabs>
            <w:tab w:val="left" w:pos="360"/>
          </w:tabs>
          <w:suppressAutoHyphens/>
          <w:spacing w:after="60"/>
          <w:ind w:right="360"/>
        </w:pPr>
      </w:pPrChange>
    </w:pPr>
    <w:rPr>
      <w:rFonts w:ascii="Lucida Console" w:hAnsi="Lucida Console"/>
      <w:color w:val="747959"/>
      <w:sz w:val="19"/>
      <w:rPrChange w:id="0" w:author="Thomas Lee" w:date="2022-07-13T17:47:00Z">
        <w:rPr>
          <w:rFonts w:ascii="Lucida Console" w:hAnsi="Lucida Console"/>
          <w:color w:val="747959"/>
          <w:sz w:val="19"/>
          <w:szCs w:val="24"/>
          <w:lang w:val="en-US" w:eastAsia="en-US" w:bidi="ar-SA"/>
        </w:rPr>
      </w:rPrChange>
    </w:rPr>
  </w:style>
  <w:style w:type="character" w:customStyle="1" w:styleId="NormalPACKTChar">
    <w:name w:val="Normal [PACKT] Char"/>
    <w:basedOn w:val="DefaultParagraphFont"/>
    <w:link w:val="NormalPACKT"/>
    <w:uiPriority w:val="99"/>
    <w:rsid w:val="000B7FE5"/>
    <w:rPr>
      <w:rFonts w:ascii="Times New Roman" w:eastAsia="Times New Roman" w:hAnsi="Times New Roman" w:cs="Times New Roman"/>
      <w:szCs w:val="24"/>
      <w:lang w:val="en-US"/>
    </w:rPr>
  </w:style>
  <w:style w:type="character" w:customStyle="1" w:styleId="BulletPACKTChar">
    <w:name w:val="Bullet [PACKT] Char"/>
    <w:basedOn w:val="NormalPACKTChar"/>
    <w:link w:val="BulletPACKT"/>
    <w:uiPriority w:val="99"/>
    <w:rsid w:val="000B7FE5"/>
    <w:rPr>
      <w:rFonts w:ascii="Times New Roman" w:eastAsia="Times New Roman" w:hAnsi="Times New Roman" w:cs="Times New Roman"/>
      <w:szCs w:val="24"/>
      <w:lang w:val="en-US"/>
    </w:rPr>
  </w:style>
  <w:style w:type="character" w:customStyle="1" w:styleId="CodeTextPACKTChar">
    <w:name w:val="Code Text [PACKT Char"/>
    <w:basedOn w:val="BulletPACKTChar"/>
    <w:link w:val="CodeTextPACKT"/>
    <w:rsid w:val="000719EC"/>
    <w:rPr>
      <w:rFonts w:ascii="Lucida Console" w:eastAsia="Times New Roman" w:hAnsi="Lucida Console" w:cs="Times New Roman"/>
      <w:color w:val="747959"/>
      <w:sz w:val="19"/>
      <w:szCs w:val="24"/>
      <w:lang w:val="en-US"/>
    </w:rPr>
  </w:style>
  <w:style w:type="paragraph" w:customStyle="1" w:styleId="ChapterReferencePACKT">
    <w:name w:val="Chapter Reference [PACKT]"/>
    <w:basedOn w:val="NormalPACKT"/>
    <w:link w:val="ChapterReferencePACKTChar"/>
    <w:autoRedefine/>
    <w:qFormat/>
    <w:rsid w:val="000A06DC"/>
    <w:rPr>
      <w:i/>
      <w:color w:val="808000"/>
    </w:rPr>
  </w:style>
  <w:style w:type="paragraph" w:customStyle="1" w:styleId="URLPACKT">
    <w:name w:val="URL [PACKT]"/>
    <w:basedOn w:val="BulletPACKT"/>
    <w:link w:val="URLPACKTChar"/>
    <w:autoRedefine/>
    <w:qFormat/>
    <w:rsid w:val="005D0F48"/>
    <w:pPr>
      <w:numPr>
        <w:numId w:val="0"/>
      </w:numPr>
    </w:pPr>
    <w:rPr>
      <w:rFonts w:ascii="Lucida Console" w:hAnsi="Lucida Console"/>
      <w:color w:val="0000FF"/>
      <w:sz w:val="19"/>
    </w:rPr>
  </w:style>
  <w:style w:type="character" w:customStyle="1" w:styleId="ChapterReferencePACKTChar">
    <w:name w:val="Chapter Reference [PACKT] Char"/>
    <w:basedOn w:val="NormalPACKTChar"/>
    <w:link w:val="ChapterReferencePACKT"/>
    <w:rsid w:val="000A06DC"/>
    <w:rPr>
      <w:rFonts w:ascii="Times New Roman" w:eastAsia="Times New Roman" w:hAnsi="Times New Roman" w:cs="Times New Roman"/>
      <w:i/>
      <w:color w:val="808000"/>
      <w:szCs w:val="24"/>
      <w:lang w:val="en-US"/>
    </w:rPr>
  </w:style>
  <w:style w:type="paragraph" w:styleId="Revision">
    <w:name w:val="Revision"/>
    <w:hidden/>
    <w:uiPriority w:val="99"/>
    <w:semiHidden/>
    <w:rsid w:val="001D1CDB"/>
    <w:pPr>
      <w:spacing w:after="0" w:line="240" w:lineRule="auto"/>
    </w:pPr>
    <w:rPr>
      <w:rFonts w:ascii="Times New Roman" w:eastAsia="Times New Roman" w:hAnsi="Times New Roman" w:cs="Times New Roman"/>
      <w:szCs w:val="24"/>
      <w:lang w:val="en-US"/>
    </w:rPr>
  </w:style>
  <w:style w:type="character" w:customStyle="1" w:styleId="URLPACKTChar">
    <w:name w:val="URL [PACKT] Char"/>
    <w:basedOn w:val="BulletPACKTChar"/>
    <w:link w:val="URLPACKT"/>
    <w:rsid w:val="005D0F48"/>
    <w:rPr>
      <w:rFonts w:ascii="Lucida Console" w:eastAsia="Times New Roman" w:hAnsi="Lucida Console" w:cs="Times New Roman"/>
      <w:color w:val="0000FF"/>
      <w:sz w:val="19"/>
      <w:szCs w:val="24"/>
      <w:lang w:val="en-US"/>
    </w:rPr>
  </w:style>
  <w:style w:type="character" w:customStyle="1" w:styleId="KeyPACKT">
    <w:name w:val="Key [PACKT]"/>
    <w:uiPriority w:val="99"/>
    <w:locked/>
    <w:rsid w:val="004860B6"/>
    <w:rPr>
      <w:i/>
      <w:color w:val="00CCFF"/>
    </w:rPr>
  </w:style>
  <w:style w:type="paragraph" w:customStyle="1" w:styleId="BulletEndPACKT">
    <w:name w:val="Bullet End [PACKT]"/>
    <w:basedOn w:val="BulletPACKT"/>
    <w:next w:val="NormalPACKT"/>
    <w:uiPriority w:val="99"/>
    <w:locked/>
    <w:rsid w:val="004860B6"/>
    <w:pPr>
      <w:spacing w:after="120"/>
    </w:pPr>
  </w:style>
  <w:style w:type="character" w:customStyle="1" w:styleId="KeyWordPACKT">
    <w:name w:val="Key Word [PACKT]"/>
    <w:uiPriority w:val="99"/>
    <w:locked/>
    <w:rsid w:val="004860B6"/>
    <w:rPr>
      <w:b/>
    </w:rPr>
  </w:style>
  <w:style w:type="character" w:customStyle="1" w:styleId="ScreenTextPACKT">
    <w:name w:val="Screen Text [PACKT]"/>
    <w:uiPriority w:val="99"/>
    <w:locked/>
    <w:rsid w:val="004860B6"/>
    <w:rPr>
      <w:rFonts w:ascii="Times New Roman" w:hAnsi="Times New Roman"/>
      <w:b/>
      <w:color w:val="008000"/>
      <w:sz w:val="22"/>
    </w:rPr>
  </w:style>
  <w:style w:type="character" w:styleId="UnresolvedMention">
    <w:name w:val="Unresolved Mention"/>
    <w:basedOn w:val="DefaultParagraphFont"/>
    <w:uiPriority w:val="99"/>
    <w:semiHidden/>
    <w:unhideWhenUsed/>
    <w:rsid w:val="00D95164"/>
    <w:rPr>
      <w:color w:val="605E5C"/>
      <w:shd w:val="clear" w:color="auto" w:fill="E1DFDD"/>
    </w:rPr>
  </w:style>
  <w:style w:type="character" w:customStyle="1" w:styleId="Heading3Char">
    <w:name w:val="Heading 3 Char"/>
    <w:aliases w:val="Heading 3 [PACKT] Char"/>
    <w:basedOn w:val="DefaultParagraphFont"/>
    <w:link w:val="Heading3"/>
    <w:rsid w:val="004860B6"/>
    <w:rPr>
      <w:rFonts w:ascii="Arial" w:eastAsia="Times New Roman" w:hAnsi="Arial" w:cs="Arial"/>
      <w:b/>
      <w:iCs/>
      <w:color w:val="000000"/>
      <w:sz w:val="26"/>
      <w:szCs w:val="26"/>
    </w:rPr>
  </w:style>
  <w:style w:type="character" w:customStyle="1" w:styleId="Heading4Char">
    <w:name w:val="Heading 4 Char"/>
    <w:aliases w:val="Heading 4 [PACKT] Char"/>
    <w:basedOn w:val="DefaultParagraphFont"/>
    <w:link w:val="Heading4"/>
    <w:rsid w:val="004860B6"/>
    <w:rPr>
      <w:rFonts w:ascii="Arial" w:eastAsia="Times New Roman" w:hAnsi="Arial" w:cs="Arial"/>
      <w:b/>
      <w:iCs/>
      <w:color w:val="000000"/>
      <w:sz w:val="24"/>
      <w:szCs w:val="28"/>
    </w:rPr>
  </w:style>
  <w:style w:type="character" w:customStyle="1" w:styleId="Heading5Char">
    <w:name w:val="Heading 5 Char"/>
    <w:aliases w:val="Heading 5 [PACKT] Char"/>
    <w:basedOn w:val="DefaultParagraphFont"/>
    <w:link w:val="Heading5"/>
    <w:rsid w:val="004860B6"/>
    <w:rPr>
      <w:rFonts w:ascii="Arial" w:eastAsia="Times New Roman" w:hAnsi="Arial" w:cs="Arial"/>
      <w:b/>
      <w:color w:val="000000"/>
      <w:szCs w:val="26"/>
    </w:rPr>
  </w:style>
  <w:style w:type="character" w:customStyle="1" w:styleId="Heading6Char">
    <w:name w:val="Heading 6 Char"/>
    <w:aliases w:val="Heading 6 [PACKT] Char"/>
    <w:link w:val="Heading6"/>
    <w:rsid w:val="004860B6"/>
    <w:rPr>
      <w:rFonts w:ascii="Arial" w:eastAsia="Times New Roman" w:hAnsi="Arial" w:cs="Times New Roman"/>
      <w:iCs/>
      <w:color w:val="000000"/>
      <w:sz w:val="20"/>
      <w:lang w:eastAsia="x-none"/>
    </w:rPr>
  </w:style>
  <w:style w:type="paragraph" w:styleId="Footer">
    <w:name w:val="footer"/>
    <w:basedOn w:val="Normal"/>
    <w:link w:val="FooterChar"/>
    <w:semiHidden/>
    <w:rsid w:val="004860B6"/>
    <w:pPr>
      <w:tabs>
        <w:tab w:val="center" w:pos="4320"/>
        <w:tab w:val="right" w:pos="8640"/>
      </w:tabs>
    </w:pPr>
  </w:style>
  <w:style w:type="character" w:customStyle="1" w:styleId="FooterChar">
    <w:name w:val="Footer Char"/>
    <w:basedOn w:val="DefaultParagraphFont"/>
    <w:link w:val="Footer"/>
    <w:semiHidden/>
    <w:rsid w:val="004860B6"/>
    <w:rPr>
      <w:rFonts w:ascii="Arial" w:eastAsia="Times New Roman" w:hAnsi="Arial" w:cs="Arial"/>
      <w:bCs/>
      <w:sz w:val="20"/>
      <w:szCs w:val="24"/>
      <w:lang w:val="en-US"/>
    </w:rPr>
  </w:style>
  <w:style w:type="character" w:customStyle="1" w:styleId="EmailPACKT">
    <w:name w:val="Email [PACKT]"/>
    <w:uiPriority w:val="99"/>
    <w:locked/>
    <w:rsid w:val="004860B6"/>
    <w:rPr>
      <w:rFonts w:ascii="Lucida Console" w:hAnsi="Lucida Console"/>
      <w:color w:val="FF6600"/>
      <w:sz w:val="19"/>
      <w:szCs w:val="18"/>
    </w:rPr>
  </w:style>
  <w:style w:type="character" w:customStyle="1" w:styleId="ChapterrefPACKT">
    <w:name w:val="Chapterref [PACKT]"/>
    <w:uiPriority w:val="99"/>
    <w:locked/>
    <w:rsid w:val="004860B6"/>
    <w:rPr>
      <w:rFonts w:ascii="Times New Roman" w:hAnsi="Times New Roman"/>
      <w:i/>
      <w:dstrike w:val="0"/>
      <w:color w:val="808000"/>
      <w:sz w:val="22"/>
      <w:szCs w:val="22"/>
      <w:u w:val="none"/>
      <w:vertAlign w:val="baseline"/>
    </w:rPr>
  </w:style>
  <w:style w:type="paragraph" w:customStyle="1" w:styleId="InformationBoxPACKT">
    <w:name w:val="Information Box [PACKT]"/>
    <w:basedOn w:val="NormalPACKT"/>
    <w:next w:val="NormalPACKT"/>
    <w:uiPriority w:val="99"/>
    <w:locked/>
    <w:rsid w:val="004860B6"/>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TableColumnHeadingPACKT">
    <w:name w:val="Table Column Heading [PACKT]"/>
    <w:basedOn w:val="NormalPACKT"/>
    <w:uiPriority w:val="99"/>
    <w:rsid w:val="004860B6"/>
    <w:pPr>
      <w:spacing w:before="60" w:after="60"/>
    </w:pPr>
    <w:rPr>
      <w:rFonts w:cs="Arial"/>
      <w:b/>
      <w:bCs/>
      <w:sz w:val="20"/>
    </w:rPr>
  </w:style>
  <w:style w:type="paragraph" w:customStyle="1" w:styleId="CodeEndPACKT">
    <w:name w:val="Code End [PACKT]"/>
    <w:basedOn w:val="CodePACKT"/>
    <w:next w:val="NormalPACKT"/>
    <w:uiPriority w:val="99"/>
    <w:locked/>
    <w:rsid w:val="004860B6"/>
    <w:pPr>
      <w:spacing w:after="120"/>
    </w:pPr>
  </w:style>
  <w:style w:type="paragraph" w:customStyle="1" w:styleId="TableColumnContentPACKT">
    <w:name w:val="Table Column Content [PACKT]"/>
    <w:basedOn w:val="TableColumnHeadingPACKT"/>
    <w:uiPriority w:val="99"/>
    <w:rsid w:val="004860B6"/>
  </w:style>
  <w:style w:type="paragraph" w:customStyle="1" w:styleId="CommandLinePACKT">
    <w:name w:val="Command Line [PACKT]"/>
    <w:basedOn w:val="CodePACKT"/>
    <w:uiPriority w:val="99"/>
    <w:locked/>
    <w:rsid w:val="004860B6"/>
    <w:pPr>
      <w:spacing w:after="60"/>
      <w:ind w:left="0"/>
    </w:pPr>
  </w:style>
  <w:style w:type="paragraph" w:customStyle="1" w:styleId="CodeWithinTipPACKT">
    <w:name w:val="Code Within Tip [PACKT]"/>
    <w:uiPriority w:val="99"/>
    <w:rsid w:val="004860B6"/>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lang w:val="en-US"/>
    </w:rPr>
  </w:style>
  <w:style w:type="paragraph" w:customStyle="1" w:styleId="NumberedBulletEndPACKT">
    <w:name w:val="Numbered Bullet End [PACKT]"/>
    <w:basedOn w:val="NumberedBulletPACKT"/>
    <w:next w:val="NormalPACKT"/>
    <w:uiPriority w:val="99"/>
    <w:locked/>
    <w:rsid w:val="004860B6"/>
    <w:pPr>
      <w:spacing w:after="120"/>
    </w:pPr>
  </w:style>
  <w:style w:type="paragraph" w:customStyle="1" w:styleId="BulletWithinBulletPACKT">
    <w:name w:val="Bullet Within Bullet [PACKT]"/>
    <w:basedOn w:val="BulletPACKT"/>
    <w:uiPriority w:val="99"/>
    <w:locked/>
    <w:rsid w:val="004860B6"/>
    <w:pPr>
      <w:tabs>
        <w:tab w:val="clear" w:pos="360"/>
      </w:tabs>
      <w:ind w:left="1440" w:right="720"/>
    </w:pPr>
  </w:style>
  <w:style w:type="paragraph" w:customStyle="1" w:styleId="BulletWithinBulletEndPACKT">
    <w:name w:val="Bullet Within Bullet End [PACKT]"/>
    <w:basedOn w:val="BulletWithinBulletPACKT"/>
    <w:uiPriority w:val="99"/>
    <w:locked/>
    <w:rsid w:val="004860B6"/>
    <w:pPr>
      <w:spacing w:after="120"/>
    </w:pPr>
  </w:style>
  <w:style w:type="paragraph" w:customStyle="1" w:styleId="TipPACKT">
    <w:name w:val="Tip [PACKT]"/>
    <w:basedOn w:val="InformationBoxPACKT"/>
    <w:next w:val="NormalPACKT"/>
    <w:uiPriority w:val="99"/>
    <w:rsid w:val="004860B6"/>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rsid w:val="004860B6"/>
  </w:style>
  <w:style w:type="paragraph" w:customStyle="1" w:styleId="TipWithinBulletPACKT">
    <w:name w:val="Tip Within Bullet [PACKT]"/>
    <w:basedOn w:val="TableWithinBulletPACKT"/>
    <w:uiPriority w:val="99"/>
    <w:rsid w:val="004860B6"/>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rsid w:val="004860B6"/>
    <w:rPr>
      <w:b w:val="0"/>
    </w:rPr>
  </w:style>
  <w:style w:type="paragraph" w:customStyle="1" w:styleId="PartTitlePACKT">
    <w:name w:val="Part Title [PACKT]"/>
    <w:basedOn w:val="PartPACKT"/>
    <w:uiPriority w:val="99"/>
    <w:rsid w:val="004860B6"/>
    <w:pPr>
      <w:pBdr>
        <w:top w:val="none" w:sz="0" w:space="0" w:color="auto"/>
        <w:bottom w:val="none" w:sz="0" w:space="0" w:color="auto"/>
      </w:pBdr>
    </w:pPr>
    <w:rPr>
      <w:b/>
      <w:i/>
      <w:sz w:val="26"/>
    </w:rPr>
  </w:style>
  <w:style w:type="paragraph" w:customStyle="1" w:styleId="CommandLineEndPACKT">
    <w:name w:val="Command Line End [PACKT]"/>
    <w:basedOn w:val="CommandLinePACKT"/>
    <w:uiPriority w:val="99"/>
    <w:locked/>
    <w:rsid w:val="004860B6"/>
    <w:pPr>
      <w:spacing w:after="120"/>
    </w:pPr>
    <w:rPr>
      <w:bCs/>
      <w:noProof/>
      <w:szCs w:val="20"/>
      <w:lang w:eastAsia="en-US"/>
    </w:rPr>
  </w:style>
  <w:style w:type="paragraph" w:customStyle="1" w:styleId="CodeWithinBulletsPACKT">
    <w:name w:val="Code Within Bullets [PACKT]"/>
    <w:basedOn w:val="CodePACKT"/>
    <w:uiPriority w:val="99"/>
    <w:locked/>
    <w:rsid w:val="004860B6"/>
    <w:pPr>
      <w:ind w:left="1080"/>
    </w:pPr>
    <w:rPr>
      <w:szCs w:val="20"/>
    </w:rPr>
  </w:style>
  <w:style w:type="paragraph" w:customStyle="1" w:styleId="CodeWithinBulletsEndPACKT">
    <w:name w:val="Code Within Bullets End [PACKT]"/>
    <w:basedOn w:val="CodeWithinBulletsPACKT"/>
    <w:uiPriority w:val="99"/>
    <w:locked/>
    <w:rsid w:val="004860B6"/>
    <w:pPr>
      <w:spacing w:after="120"/>
    </w:pPr>
  </w:style>
  <w:style w:type="paragraph" w:customStyle="1" w:styleId="NumberedBulletWithinBulletPACKT">
    <w:name w:val="Numbered Bullet Within Bullet [PACKT]"/>
    <w:basedOn w:val="BulletWithinBulletPACKT"/>
    <w:uiPriority w:val="99"/>
    <w:locked/>
    <w:rsid w:val="004860B6"/>
    <w:pPr>
      <w:numPr>
        <w:numId w:val="42"/>
      </w:numPr>
    </w:pPr>
  </w:style>
  <w:style w:type="paragraph" w:customStyle="1" w:styleId="NumberedBulletWithinBulletEndPACKT">
    <w:name w:val="Numbered Bullet Within Bullet End [PACKT]"/>
    <w:basedOn w:val="NumberedBulletWithinBulletPACKT"/>
    <w:uiPriority w:val="99"/>
    <w:locked/>
    <w:rsid w:val="004860B6"/>
  </w:style>
  <w:style w:type="paragraph" w:customStyle="1" w:styleId="BulletWithinInformationBoxPACKT">
    <w:name w:val="Bullet Within Information Box [PACKT]"/>
    <w:basedOn w:val="InformationBoxPACKT"/>
    <w:uiPriority w:val="99"/>
    <w:locked/>
    <w:rsid w:val="004860B6"/>
    <w:pPr>
      <w:spacing w:before="0" w:after="20"/>
      <w:ind w:left="1080" w:hanging="360"/>
    </w:pPr>
  </w:style>
  <w:style w:type="paragraph" w:customStyle="1" w:styleId="CodeWithinTipEndPACKT">
    <w:name w:val="Code Within Tip End [PACKT]"/>
    <w:basedOn w:val="CodeWithinTipPACKT"/>
    <w:uiPriority w:val="99"/>
    <w:rsid w:val="004860B6"/>
    <w:pPr>
      <w:spacing w:after="120"/>
    </w:pPr>
  </w:style>
  <w:style w:type="paragraph" w:customStyle="1" w:styleId="CodeWithinInformationBoxPACKT">
    <w:name w:val="Code Within Information Box [PACKT]"/>
    <w:basedOn w:val="CodeWithinTipPACKT"/>
    <w:uiPriority w:val="99"/>
    <w:rsid w:val="004860B6"/>
    <w:pPr>
      <w:pBdr>
        <w:top w:val="single" w:sz="4" w:space="6" w:color="auto"/>
        <w:left w:val="single" w:sz="4" w:space="4" w:color="auto"/>
        <w:bottom w:val="single" w:sz="4" w:space="9" w:color="auto"/>
        <w:right w:val="single" w:sz="4" w:space="4" w:color="auto"/>
      </w:pBdr>
      <w:spacing w:after="20"/>
    </w:pPr>
  </w:style>
  <w:style w:type="paragraph" w:customStyle="1" w:styleId="QuotePACKT">
    <w:name w:val="Quote [PACKT]"/>
    <w:basedOn w:val="NormalPACKT"/>
    <w:uiPriority w:val="99"/>
    <w:rsid w:val="004860B6"/>
    <w:pPr>
      <w:shd w:val="clear" w:color="auto" w:fill="FFFF00"/>
      <w:spacing w:before="180" w:after="180"/>
      <w:ind w:left="432" w:right="432"/>
    </w:pPr>
    <w:rPr>
      <w:i/>
    </w:rPr>
  </w:style>
  <w:style w:type="paragraph" w:customStyle="1" w:styleId="IgnorePACKT">
    <w:name w:val="Ignore [PACKT]"/>
    <w:basedOn w:val="FigureWithinTipPACKT"/>
    <w:uiPriority w:val="99"/>
    <w:rsid w:val="004860B6"/>
  </w:style>
  <w:style w:type="paragraph" w:customStyle="1" w:styleId="FigureWithinTipPACKT">
    <w:name w:val="Figure Within Tip [PACKT]"/>
    <w:basedOn w:val="FigureWithinTableContentPACKT"/>
    <w:uiPriority w:val="99"/>
    <w:rsid w:val="004860B6"/>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rsid w:val="004860B6"/>
    <w:pPr>
      <w:spacing w:before="0" w:after="120"/>
      <w:ind w:left="720" w:right="720"/>
    </w:pPr>
    <w:rPr>
      <w:rFonts w:ascii="Times New Roman" w:hAnsi="Times New Roman"/>
    </w:rPr>
  </w:style>
  <w:style w:type="paragraph" w:customStyle="1" w:styleId="FigureWithinInformationBoxPACKT">
    <w:name w:val="Figure Within Information Box [PACKT]"/>
    <w:basedOn w:val="FigureWithinBulletPACKT"/>
    <w:rsid w:val="004860B6"/>
  </w:style>
  <w:style w:type="paragraph" w:customStyle="1" w:styleId="FigureWithinBulletPACKT">
    <w:name w:val="Figure Within Bullet [PACKT]"/>
    <w:basedOn w:val="FigurePACKT"/>
    <w:uiPriority w:val="99"/>
    <w:rsid w:val="004860B6"/>
  </w:style>
  <w:style w:type="paragraph" w:customStyle="1" w:styleId="InformationBoxWithinBulletPACKT">
    <w:name w:val="Information Box Within Bullet [PACKT]"/>
    <w:basedOn w:val="InformationBoxPACKT"/>
    <w:uiPriority w:val="99"/>
    <w:rsid w:val="004860B6"/>
    <w:pPr>
      <w:ind w:left="1080"/>
    </w:pPr>
  </w:style>
  <w:style w:type="paragraph" w:customStyle="1" w:styleId="BulletWithinInformationBoxEndPACKT">
    <w:name w:val="Bullet Within Information Box End [PACKT]"/>
    <w:basedOn w:val="BulletWithinInformationBoxPACKT"/>
    <w:uiPriority w:val="99"/>
    <w:rsid w:val="004860B6"/>
    <w:pPr>
      <w:spacing w:after="60"/>
    </w:pPr>
  </w:style>
  <w:style w:type="paragraph" w:customStyle="1" w:styleId="BulletWithinTipPACKT">
    <w:name w:val="Bullet Within Tip [PACKT]"/>
    <w:basedOn w:val="BulletWithinInformationBoxPACKT"/>
    <w:uiPriority w:val="99"/>
    <w:rsid w:val="004860B6"/>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rsid w:val="004860B6"/>
    <w:pPr>
      <w:spacing w:after="60"/>
    </w:pPr>
  </w:style>
  <w:style w:type="paragraph" w:customStyle="1" w:styleId="CodeWithinInformationBoxEndPACKT">
    <w:name w:val="Code Within Information Box End [PACKT]"/>
    <w:basedOn w:val="CodeWithinInformationBoxPACKT"/>
    <w:rsid w:val="004860B6"/>
    <w:pPr>
      <w:spacing w:before="180" w:after="180"/>
    </w:pPr>
  </w:style>
  <w:style w:type="paragraph" w:customStyle="1" w:styleId="CodeWithinTableColumnContentPACKT">
    <w:name w:val="Code Within Table Column Content [PACKT]"/>
    <w:basedOn w:val="CodeWithinTipEndPACKT"/>
    <w:uiPriority w:val="99"/>
    <w:rsid w:val="004860B6"/>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rsid w:val="004860B6"/>
    <w:pPr>
      <w:spacing w:after="120"/>
    </w:pPr>
  </w:style>
  <w:style w:type="paragraph" w:customStyle="1" w:styleId="CommandLineWithinTipPACKT">
    <w:name w:val="Command Line Within Tip [PACKT]"/>
    <w:basedOn w:val="CommandLinePACKT"/>
    <w:uiPriority w:val="99"/>
    <w:rsid w:val="004860B6"/>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rsid w:val="004860B6"/>
    <w:pPr>
      <w:spacing w:after="120"/>
    </w:pPr>
  </w:style>
  <w:style w:type="paragraph" w:customStyle="1" w:styleId="CommandLineWithinInformationBoxPACKT">
    <w:name w:val="Command Line Within Information Box [PACKT]"/>
    <w:basedOn w:val="CommandLineWithinTipPACKT"/>
    <w:uiPriority w:val="99"/>
    <w:rsid w:val="004860B6"/>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rsid w:val="004860B6"/>
    <w:pPr>
      <w:spacing w:after="120"/>
    </w:pPr>
  </w:style>
  <w:style w:type="paragraph" w:customStyle="1" w:styleId="CommandLineWithinTableColumnContentPACKT">
    <w:name w:val="Command Line Within Table Column Content [PACKT]"/>
    <w:basedOn w:val="CommandLineWithinInformationBoxEndPACKT"/>
    <w:uiPriority w:val="99"/>
    <w:rsid w:val="004860B6"/>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4860B6"/>
    <w:pPr>
      <w:spacing w:after="120"/>
    </w:pPr>
  </w:style>
  <w:style w:type="paragraph" w:customStyle="1" w:styleId="CommandLineWithinBulletPACKT">
    <w:name w:val="Command Line Within Bullet [PACKT]"/>
    <w:basedOn w:val="CommandLineWithinTableColumnContentEndPACKT"/>
    <w:uiPriority w:val="99"/>
    <w:rsid w:val="004860B6"/>
    <w:pPr>
      <w:ind w:left="720"/>
    </w:pPr>
  </w:style>
  <w:style w:type="paragraph" w:customStyle="1" w:styleId="CommandLineWithinBulletEndPACKT">
    <w:name w:val="Command Line Within Bullet End [PACKT]"/>
    <w:basedOn w:val="CommandLineWithinBulletPACKT"/>
    <w:uiPriority w:val="99"/>
    <w:rsid w:val="004860B6"/>
  </w:style>
  <w:style w:type="paragraph" w:customStyle="1" w:styleId="QuoteWithinBulletPACKT">
    <w:name w:val="Quote Within Bullet [PACKT]"/>
    <w:basedOn w:val="QuotePACKT"/>
    <w:uiPriority w:val="99"/>
    <w:rsid w:val="004860B6"/>
    <w:pPr>
      <w:ind w:left="864" w:right="864"/>
    </w:pPr>
  </w:style>
  <w:style w:type="paragraph" w:customStyle="1" w:styleId="RomanNumberedBulletPACKT">
    <w:name w:val="Roman Numbered Bullet [PACKT]"/>
    <w:basedOn w:val="NumberedBulletPACKT"/>
    <w:uiPriority w:val="99"/>
    <w:rsid w:val="004860B6"/>
    <w:pPr>
      <w:numPr>
        <w:numId w:val="46"/>
      </w:numPr>
      <w:tabs>
        <w:tab w:val="clear" w:pos="360"/>
      </w:tabs>
    </w:pPr>
  </w:style>
  <w:style w:type="paragraph" w:customStyle="1" w:styleId="RomanNumberedBulletEndPACKT">
    <w:name w:val="Roman Numbered Bullet End [PACKT]"/>
    <w:basedOn w:val="RomanNumberedBulletPACKT"/>
    <w:uiPriority w:val="99"/>
    <w:rsid w:val="004860B6"/>
    <w:pPr>
      <w:spacing w:after="120"/>
    </w:pPr>
  </w:style>
  <w:style w:type="character" w:customStyle="1" w:styleId="CodeHighlightedPACKT">
    <w:name w:val="Code Highlighted [PACKT]"/>
    <w:uiPriority w:val="99"/>
    <w:rsid w:val="004860B6"/>
    <w:rPr>
      <w:rFonts w:ascii="Lucida Console" w:hAnsi="Lucida Console"/>
      <w:b/>
      <w:color w:val="747959"/>
      <w:sz w:val="18"/>
      <w:szCs w:val="18"/>
    </w:rPr>
  </w:style>
  <w:style w:type="character" w:customStyle="1" w:styleId="IconPACKT">
    <w:name w:val="Icon [PACKT]"/>
    <w:uiPriority w:val="99"/>
    <w:rsid w:val="004860B6"/>
    <w:rPr>
      <w:rFonts w:ascii="Times New Roman" w:hAnsi="Times New Roman"/>
      <w:noProof/>
      <w:sz w:val="22"/>
    </w:rPr>
  </w:style>
  <w:style w:type="table" w:styleId="TableGrid">
    <w:name w:val="Table Grid"/>
    <w:basedOn w:val="TableNormal"/>
    <w:rsid w:val="004860B6"/>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rsid w:val="004860B6"/>
    <w:pPr>
      <w:spacing w:before="0" w:after="120"/>
    </w:pPr>
    <w:rPr>
      <w:rFonts w:ascii="Times New Roman" w:hAnsi="Times New Roman"/>
    </w:rPr>
  </w:style>
  <w:style w:type="paragraph" w:customStyle="1" w:styleId="AlphabeticalBulletPACKT">
    <w:name w:val="Alphabetical Bullet [PACKT]"/>
    <w:basedOn w:val="Normal"/>
    <w:uiPriority w:val="99"/>
    <w:rsid w:val="004860B6"/>
    <w:pPr>
      <w:numPr>
        <w:numId w:val="52"/>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rsid w:val="004860B6"/>
    <w:pPr>
      <w:spacing w:after="120"/>
    </w:pPr>
    <w:rPr>
      <w:bCs/>
    </w:rPr>
  </w:style>
  <w:style w:type="paragraph" w:customStyle="1" w:styleId="PartSectionPACKT">
    <w:name w:val="Part Section [PACKT]"/>
    <w:basedOn w:val="PartTitlePACKT"/>
    <w:uiPriority w:val="99"/>
    <w:rsid w:val="004860B6"/>
    <w:rPr>
      <w:sz w:val="46"/>
    </w:rPr>
  </w:style>
  <w:style w:type="paragraph" w:customStyle="1" w:styleId="BulletWithinTableColumnContentPACKT">
    <w:name w:val="Bullet Within Table Column Content [PACKT]"/>
    <w:basedOn w:val="BulletPACKT"/>
    <w:uiPriority w:val="99"/>
    <w:rsid w:val="004860B6"/>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rsid w:val="004860B6"/>
    <w:pPr>
      <w:spacing w:after="120"/>
    </w:pPr>
  </w:style>
  <w:style w:type="paragraph" w:customStyle="1" w:styleId="PartHeadingPACKT">
    <w:name w:val="Part Heading [PACKT]"/>
    <w:basedOn w:val="ChapterTitlePACKT"/>
    <w:rsid w:val="004860B6"/>
  </w:style>
  <w:style w:type="paragraph" w:customStyle="1" w:styleId="BulletWithoutBulletWithinBulletPACKT">
    <w:name w:val="Bullet Without Bullet Within Bullet [PACKT]"/>
    <w:basedOn w:val="BulletPACKT"/>
    <w:uiPriority w:val="99"/>
    <w:rsid w:val="004860B6"/>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4860B6"/>
    <w:pPr>
      <w:spacing w:after="120"/>
    </w:pPr>
  </w:style>
  <w:style w:type="paragraph" w:customStyle="1" w:styleId="BulletWithoutBulletWithinNestedBulletPACKT">
    <w:name w:val="Bullet Without Bullet Within Nested Bullet [PACKT]"/>
    <w:basedOn w:val="BulletWithoutBulletWithinBulletPACKT"/>
    <w:uiPriority w:val="99"/>
    <w:rsid w:val="004860B6"/>
    <w:pPr>
      <w:ind w:left="1440"/>
    </w:pPr>
  </w:style>
  <w:style w:type="paragraph" w:customStyle="1" w:styleId="BulletWithoutBulletWithinNestedBulletEndPACKT">
    <w:name w:val="Bullet Without Bullet Within Nested Bullet End [PACKT]"/>
    <w:basedOn w:val="BulletWithoutBulletWithinNestedBulletPACKT"/>
    <w:uiPriority w:val="99"/>
    <w:rsid w:val="004860B6"/>
    <w:pPr>
      <w:spacing w:after="173"/>
    </w:pPr>
  </w:style>
  <w:style w:type="paragraph" w:customStyle="1" w:styleId="AppendixTitlePACKT">
    <w:name w:val="Appendix Title [PACKT]"/>
    <w:basedOn w:val="NormalPACKT"/>
    <w:uiPriority w:val="99"/>
    <w:rsid w:val="004860B6"/>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WithinBullet">
    <w:name w:val="Numbered Bullet Within Bullet"/>
    <w:uiPriority w:val="99"/>
    <w:rsid w:val="004860B6"/>
    <w:pPr>
      <w:numPr>
        <w:numId w:val="41"/>
      </w:numPr>
    </w:pPr>
  </w:style>
  <w:style w:type="numbering" w:customStyle="1" w:styleId="RomanNumberedBullet">
    <w:name w:val="Roman Numbered Bullet"/>
    <w:uiPriority w:val="99"/>
    <w:rsid w:val="004860B6"/>
    <w:pPr>
      <w:numPr>
        <w:numId w:val="44"/>
      </w:numPr>
    </w:pPr>
  </w:style>
  <w:style w:type="numbering" w:customStyle="1" w:styleId="AlphabeticalBullet">
    <w:name w:val="Alphabetical Bullet"/>
    <w:uiPriority w:val="99"/>
    <w:rsid w:val="004860B6"/>
    <w:pPr>
      <w:numPr>
        <w:numId w:val="52"/>
      </w:numPr>
    </w:pPr>
  </w:style>
  <w:style w:type="paragraph" w:styleId="Quote">
    <w:name w:val="Quote"/>
    <w:basedOn w:val="Normal"/>
    <w:next w:val="Normal"/>
    <w:link w:val="QuoteChar"/>
    <w:uiPriority w:val="29"/>
    <w:rsid w:val="009A310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A310D"/>
    <w:rPr>
      <w:rFonts w:ascii="Arial" w:eastAsia="Times New Roman" w:hAnsi="Arial" w:cs="Arial"/>
      <w:bCs/>
      <w:i/>
      <w:iCs/>
      <w:color w:val="404040" w:themeColor="text1" w:themeTint="BF"/>
      <w:sz w:val="20"/>
      <w:szCs w:val="24"/>
      <w:lang w:val="en-US"/>
    </w:rPr>
  </w:style>
  <w:style w:type="character" w:customStyle="1" w:styleId="fontstyle01">
    <w:name w:val="fontstyle01"/>
    <w:basedOn w:val="DefaultParagraphFont"/>
    <w:rsid w:val="00EB33F0"/>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EB33F0"/>
    <w:rPr>
      <w:rFonts w:ascii="CourierStd" w:hAnsi="CourierStd" w:hint="default"/>
      <w:b w:val="0"/>
      <w:bCs w:val="0"/>
      <w:i w:val="0"/>
      <w:iCs w:val="0"/>
      <w:color w:val="000000"/>
      <w:sz w:val="20"/>
      <w:szCs w:val="20"/>
    </w:rPr>
  </w:style>
  <w:style w:type="character" w:customStyle="1" w:styleId="fontstyle31">
    <w:name w:val="fontstyle31"/>
    <w:basedOn w:val="DefaultParagraphFont"/>
    <w:rsid w:val="00EB33F0"/>
    <w:rPr>
      <w:rFonts w:ascii="FranklinGothic-BookItalic" w:hAnsi="FranklinGothic-BookItalic" w:hint="default"/>
      <w:b w:val="0"/>
      <w:bCs w:val="0"/>
      <w:i/>
      <w:iCs/>
      <w:color w:val="000000"/>
      <w:sz w:val="20"/>
      <w:szCs w:val="20"/>
    </w:rPr>
  </w:style>
  <w:style w:type="paragraph" w:styleId="Header">
    <w:name w:val="header"/>
    <w:basedOn w:val="Normal"/>
    <w:link w:val="HeaderChar"/>
    <w:uiPriority w:val="99"/>
    <w:unhideWhenUsed/>
    <w:rsid w:val="00F16DB2"/>
    <w:pPr>
      <w:tabs>
        <w:tab w:val="center" w:pos="4513"/>
        <w:tab w:val="right" w:pos="9026"/>
      </w:tabs>
      <w:spacing w:before="0" w:after="0"/>
    </w:pPr>
  </w:style>
  <w:style w:type="character" w:customStyle="1" w:styleId="HeaderChar">
    <w:name w:val="Header Char"/>
    <w:basedOn w:val="DefaultParagraphFont"/>
    <w:link w:val="Header"/>
    <w:uiPriority w:val="99"/>
    <w:rsid w:val="00F16DB2"/>
    <w:rPr>
      <w:rFonts w:ascii="Arial" w:eastAsia="Times New Roman" w:hAnsi="Arial" w:cs="Arial"/>
      <w:bCs/>
      <w:sz w:val="20"/>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9796">
      <w:bodyDiv w:val="1"/>
      <w:marLeft w:val="0"/>
      <w:marRight w:val="0"/>
      <w:marTop w:val="0"/>
      <w:marBottom w:val="0"/>
      <w:divBdr>
        <w:top w:val="none" w:sz="0" w:space="0" w:color="auto"/>
        <w:left w:val="none" w:sz="0" w:space="0" w:color="auto"/>
        <w:bottom w:val="none" w:sz="0" w:space="0" w:color="auto"/>
        <w:right w:val="none" w:sz="0" w:space="0" w:color="auto"/>
      </w:divBdr>
      <w:divsChild>
        <w:div w:id="1718047086">
          <w:marLeft w:val="0"/>
          <w:marRight w:val="0"/>
          <w:marTop w:val="0"/>
          <w:marBottom w:val="0"/>
          <w:divBdr>
            <w:top w:val="none" w:sz="0" w:space="0" w:color="auto"/>
            <w:left w:val="none" w:sz="0" w:space="0" w:color="auto"/>
            <w:bottom w:val="none" w:sz="0" w:space="0" w:color="auto"/>
            <w:right w:val="none" w:sz="0" w:space="0" w:color="auto"/>
          </w:divBdr>
          <w:divsChild>
            <w:div w:id="2377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7664">
      <w:bodyDiv w:val="1"/>
      <w:marLeft w:val="0"/>
      <w:marRight w:val="0"/>
      <w:marTop w:val="0"/>
      <w:marBottom w:val="0"/>
      <w:divBdr>
        <w:top w:val="none" w:sz="0" w:space="0" w:color="auto"/>
        <w:left w:val="none" w:sz="0" w:space="0" w:color="auto"/>
        <w:bottom w:val="none" w:sz="0" w:space="0" w:color="auto"/>
        <w:right w:val="none" w:sz="0" w:space="0" w:color="auto"/>
      </w:divBdr>
      <w:divsChild>
        <w:div w:id="2137989396">
          <w:marLeft w:val="0"/>
          <w:marRight w:val="0"/>
          <w:marTop w:val="0"/>
          <w:marBottom w:val="0"/>
          <w:divBdr>
            <w:top w:val="none" w:sz="0" w:space="0" w:color="auto"/>
            <w:left w:val="none" w:sz="0" w:space="0" w:color="auto"/>
            <w:bottom w:val="none" w:sz="0" w:space="0" w:color="auto"/>
            <w:right w:val="none" w:sz="0" w:space="0" w:color="auto"/>
          </w:divBdr>
          <w:divsChild>
            <w:div w:id="84350785">
              <w:marLeft w:val="0"/>
              <w:marRight w:val="0"/>
              <w:marTop w:val="0"/>
              <w:marBottom w:val="0"/>
              <w:divBdr>
                <w:top w:val="none" w:sz="0" w:space="0" w:color="auto"/>
                <w:left w:val="none" w:sz="0" w:space="0" w:color="auto"/>
                <w:bottom w:val="none" w:sz="0" w:space="0" w:color="auto"/>
                <w:right w:val="none" w:sz="0" w:space="0" w:color="auto"/>
              </w:divBdr>
            </w:div>
            <w:div w:id="98456654">
              <w:marLeft w:val="0"/>
              <w:marRight w:val="0"/>
              <w:marTop w:val="0"/>
              <w:marBottom w:val="0"/>
              <w:divBdr>
                <w:top w:val="none" w:sz="0" w:space="0" w:color="auto"/>
                <w:left w:val="none" w:sz="0" w:space="0" w:color="auto"/>
                <w:bottom w:val="none" w:sz="0" w:space="0" w:color="auto"/>
                <w:right w:val="none" w:sz="0" w:space="0" w:color="auto"/>
              </w:divBdr>
            </w:div>
            <w:div w:id="111673382">
              <w:marLeft w:val="0"/>
              <w:marRight w:val="0"/>
              <w:marTop w:val="0"/>
              <w:marBottom w:val="0"/>
              <w:divBdr>
                <w:top w:val="none" w:sz="0" w:space="0" w:color="auto"/>
                <w:left w:val="none" w:sz="0" w:space="0" w:color="auto"/>
                <w:bottom w:val="none" w:sz="0" w:space="0" w:color="auto"/>
                <w:right w:val="none" w:sz="0" w:space="0" w:color="auto"/>
              </w:divBdr>
            </w:div>
            <w:div w:id="113524828">
              <w:marLeft w:val="0"/>
              <w:marRight w:val="0"/>
              <w:marTop w:val="0"/>
              <w:marBottom w:val="0"/>
              <w:divBdr>
                <w:top w:val="none" w:sz="0" w:space="0" w:color="auto"/>
                <w:left w:val="none" w:sz="0" w:space="0" w:color="auto"/>
                <w:bottom w:val="none" w:sz="0" w:space="0" w:color="auto"/>
                <w:right w:val="none" w:sz="0" w:space="0" w:color="auto"/>
              </w:divBdr>
            </w:div>
            <w:div w:id="142545672">
              <w:marLeft w:val="0"/>
              <w:marRight w:val="0"/>
              <w:marTop w:val="0"/>
              <w:marBottom w:val="0"/>
              <w:divBdr>
                <w:top w:val="none" w:sz="0" w:space="0" w:color="auto"/>
                <w:left w:val="none" w:sz="0" w:space="0" w:color="auto"/>
                <w:bottom w:val="none" w:sz="0" w:space="0" w:color="auto"/>
                <w:right w:val="none" w:sz="0" w:space="0" w:color="auto"/>
              </w:divBdr>
            </w:div>
            <w:div w:id="146634853">
              <w:marLeft w:val="0"/>
              <w:marRight w:val="0"/>
              <w:marTop w:val="0"/>
              <w:marBottom w:val="0"/>
              <w:divBdr>
                <w:top w:val="none" w:sz="0" w:space="0" w:color="auto"/>
                <w:left w:val="none" w:sz="0" w:space="0" w:color="auto"/>
                <w:bottom w:val="none" w:sz="0" w:space="0" w:color="auto"/>
                <w:right w:val="none" w:sz="0" w:space="0" w:color="auto"/>
              </w:divBdr>
            </w:div>
            <w:div w:id="172765455">
              <w:marLeft w:val="0"/>
              <w:marRight w:val="0"/>
              <w:marTop w:val="0"/>
              <w:marBottom w:val="0"/>
              <w:divBdr>
                <w:top w:val="none" w:sz="0" w:space="0" w:color="auto"/>
                <w:left w:val="none" w:sz="0" w:space="0" w:color="auto"/>
                <w:bottom w:val="none" w:sz="0" w:space="0" w:color="auto"/>
                <w:right w:val="none" w:sz="0" w:space="0" w:color="auto"/>
              </w:divBdr>
            </w:div>
            <w:div w:id="221019871">
              <w:marLeft w:val="0"/>
              <w:marRight w:val="0"/>
              <w:marTop w:val="0"/>
              <w:marBottom w:val="0"/>
              <w:divBdr>
                <w:top w:val="none" w:sz="0" w:space="0" w:color="auto"/>
                <w:left w:val="none" w:sz="0" w:space="0" w:color="auto"/>
                <w:bottom w:val="none" w:sz="0" w:space="0" w:color="auto"/>
                <w:right w:val="none" w:sz="0" w:space="0" w:color="auto"/>
              </w:divBdr>
            </w:div>
            <w:div w:id="282737130">
              <w:marLeft w:val="0"/>
              <w:marRight w:val="0"/>
              <w:marTop w:val="0"/>
              <w:marBottom w:val="0"/>
              <w:divBdr>
                <w:top w:val="none" w:sz="0" w:space="0" w:color="auto"/>
                <w:left w:val="none" w:sz="0" w:space="0" w:color="auto"/>
                <w:bottom w:val="none" w:sz="0" w:space="0" w:color="auto"/>
                <w:right w:val="none" w:sz="0" w:space="0" w:color="auto"/>
              </w:divBdr>
            </w:div>
            <w:div w:id="318002360">
              <w:marLeft w:val="0"/>
              <w:marRight w:val="0"/>
              <w:marTop w:val="0"/>
              <w:marBottom w:val="0"/>
              <w:divBdr>
                <w:top w:val="none" w:sz="0" w:space="0" w:color="auto"/>
                <w:left w:val="none" w:sz="0" w:space="0" w:color="auto"/>
                <w:bottom w:val="none" w:sz="0" w:space="0" w:color="auto"/>
                <w:right w:val="none" w:sz="0" w:space="0" w:color="auto"/>
              </w:divBdr>
            </w:div>
            <w:div w:id="322121851">
              <w:marLeft w:val="0"/>
              <w:marRight w:val="0"/>
              <w:marTop w:val="0"/>
              <w:marBottom w:val="0"/>
              <w:divBdr>
                <w:top w:val="none" w:sz="0" w:space="0" w:color="auto"/>
                <w:left w:val="none" w:sz="0" w:space="0" w:color="auto"/>
                <w:bottom w:val="none" w:sz="0" w:space="0" w:color="auto"/>
                <w:right w:val="none" w:sz="0" w:space="0" w:color="auto"/>
              </w:divBdr>
            </w:div>
            <w:div w:id="358774164">
              <w:marLeft w:val="0"/>
              <w:marRight w:val="0"/>
              <w:marTop w:val="0"/>
              <w:marBottom w:val="0"/>
              <w:divBdr>
                <w:top w:val="none" w:sz="0" w:space="0" w:color="auto"/>
                <w:left w:val="none" w:sz="0" w:space="0" w:color="auto"/>
                <w:bottom w:val="none" w:sz="0" w:space="0" w:color="auto"/>
                <w:right w:val="none" w:sz="0" w:space="0" w:color="auto"/>
              </w:divBdr>
            </w:div>
            <w:div w:id="412778061">
              <w:marLeft w:val="0"/>
              <w:marRight w:val="0"/>
              <w:marTop w:val="0"/>
              <w:marBottom w:val="0"/>
              <w:divBdr>
                <w:top w:val="none" w:sz="0" w:space="0" w:color="auto"/>
                <w:left w:val="none" w:sz="0" w:space="0" w:color="auto"/>
                <w:bottom w:val="none" w:sz="0" w:space="0" w:color="auto"/>
                <w:right w:val="none" w:sz="0" w:space="0" w:color="auto"/>
              </w:divBdr>
            </w:div>
            <w:div w:id="482427679">
              <w:marLeft w:val="0"/>
              <w:marRight w:val="0"/>
              <w:marTop w:val="0"/>
              <w:marBottom w:val="0"/>
              <w:divBdr>
                <w:top w:val="none" w:sz="0" w:space="0" w:color="auto"/>
                <w:left w:val="none" w:sz="0" w:space="0" w:color="auto"/>
                <w:bottom w:val="none" w:sz="0" w:space="0" w:color="auto"/>
                <w:right w:val="none" w:sz="0" w:space="0" w:color="auto"/>
              </w:divBdr>
            </w:div>
            <w:div w:id="524254409">
              <w:marLeft w:val="0"/>
              <w:marRight w:val="0"/>
              <w:marTop w:val="0"/>
              <w:marBottom w:val="0"/>
              <w:divBdr>
                <w:top w:val="none" w:sz="0" w:space="0" w:color="auto"/>
                <w:left w:val="none" w:sz="0" w:space="0" w:color="auto"/>
                <w:bottom w:val="none" w:sz="0" w:space="0" w:color="auto"/>
                <w:right w:val="none" w:sz="0" w:space="0" w:color="auto"/>
              </w:divBdr>
            </w:div>
            <w:div w:id="581253748">
              <w:marLeft w:val="0"/>
              <w:marRight w:val="0"/>
              <w:marTop w:val="0"/>
              <w:marBottom w:val="0"/>
              <w:divBdr>
                <w:top w:val="none" w:sz="0" w:space="0" w:color="auto"/>
                <w:left w:val="none" w:sz="0" w:space="0" w:color="auto"/>
                <w:bottom w:val="none" w:sz="0" w:space="0" w:color="auto"/>
                <w:right w:val="none" w:sz="0" w:space="0" w:color="auto"/>
              </w:divBdr>
            </w:div>
            <w:div w:id="627274590">
              <w:marLeft w:val="0"/>
              <w:marRight w:val="0"/>
              <w:marTop w:val="0"/>
              <w:marBottom w:val="0"/>
              <w:divBdr>
                <w:top w:val="none" w:sz="0" w:space="0" w:color="auto"/>
                <w:left w:val="none" w:sz="0" w:space="0" w:color="auto"/>
                <w:bottom w:val="none" w:sz="0" w:space="0" w:color="auto"/>
                <w:right w:val="none" w:sz="0" w:space="0" w:color="auto"/>
              </w:divBdr>
            </w:div>
            <w:div w:id="661468535">
              <w:marLeft w:val="0"/>
              <w:marRight w:val="0"/>
              <w:marTop w:val="0"/>
              <w:marBottom w:val="0"/>
              <w:divBdr>
                <w:top w:val="none" w:sz="0" w:space="0" w:color="auto"/>
                <w:left w:val="none" w:sz="0" w:space="0" w:color="auto"/>
                <w:bottom w:val="none" w:sz="0" w:space="0" w:color="auto"/>
                <w:right w:val="none" w:sz="0" w:space="0" w:color="auto"/>
              </w:divBdr>
            </w:div>
            <w:div w:id="677121792">
              <w:marLeft w:val="0"/>
              <w:marRight w:val="0"/>
              <w:marTop w:val="0"/>
              <w:marBottom w:val="0"/>
              <w:divBdr>
                <w:top w:val="none" w:sz="0" w:space="0" w:color="auto"/>
                <w:left w:val="none" w:sz="0" w:space="0" w:color="auto"/>
                <w:bottom w:val="none" w:sz="0" w:space="0" w:color="auto"/>
                <w:right w:val="none" w:sz="0" w:space="0" w:color="auto"/>
              </w:divBdr>
            </w:div>
            <w:div w:id="691998662">
              <w:marLeft w:val="0"/>
              <w:marRight w:val="0"/>
              <w:marTop w:val="0"/>
              <w:marBottom w:val="0"/>
              <w:divBdr>
                <w:top w:val="none" w:sz="0" w:space="0" w:color="auto"/>
                <w:left w:val="none" w:sz="0" w:space="0" w:color="auto"/>
                <w:bottom w:val="none" w:sz="0" w:space="0" w:color="auto"/>
                <w:right w:val="none" w:sz="0" w:space="0" w:color="auto"/>
              </w:divBdr>
            </w:div>
            <w:div w:id="759331184">
              <w:marLeft w:val="0"/>
              <w:marRight w:val="0"/>
              <w:marTop w:val="0"/>
              <w:marBottom w:val="0"/>
              <w:divBdr>
                <w:top w:val="none" w:sz="0" w:space="0" w:color="auto"/>
                <w:left w:val="none" w:sz="0" w:space="0" w:color="auto"/>
                <w:bottom w:val="none" w:sz="0" w:space="0" w:color="auto"/>
                <w:right w:val="none" w:sz="0" w:space="0" w:color="auto"/>
              </w:divBdr>
            </w:div>
            <w:div w:id="761801267">
              <w:marLeft w:val="0"/>
              <w:marRight w:val="0"/>
              <w:marTop w:val="0"/>
              <w:marBottom w:val="0"/>
              <w:divBdr>
                <w:top w:val="none" w:sz="0" w:space="0" w:color="auto"/>
                <w:left w:val="none" w:sz="0" w:space="0" w:color="auto"/>
                <w:bottom w:val="none" w:sz="0" w:space="0" w:color="auto"/>
                <w:right w:val="none" w:sz="0" w:space="0" w:color="auto"/>
              </w:divBdr>
            </w:div>
            <w:div w:id="837378587">
              <w:marLeft w:val="0"/>
              <w:marRight w:val="0"/>
              <w:marTop w:val="0"/>
              <w:marBottom w:val="0"/>
              <w:divBdr>
                <w:top w:val="none" w:sz="0" w:space="0" w:color="auto"/>
                <w:left w:val="none" w:sz="0" w:space="0" w:color="auto"/>
                <w:bottom w:val="none" w:sz="0" w:space="0" w:color="auto"/>
                <w:right w:val="none" w:sz="0" w:space="0" w:color="auto"/>
              </w:divBdr>
            </w:div>
            <w:div w:id="938834802">
              <w:marLeft w:val="0"/>
              <w:marRight w:val="0"/>
              <w:marTop w:val="0"/>
              <w:marBottom w:val="0"/>
              <w:divBdr>
                <w:top w:val="none" w:sz="0" w:space="0" w:color="auto"/>
                <w:left w:val="none" w:sz="0" w:space="0" w:color="auto"/>
                <w:bottom w:val="none" w:sz="0" w:space="0" w:color="auto"/>
                <w:right w:val="none" w:sz="0" w:space="0" w:color="auto"/>
              </w:divBdr>
            </w:div>
            <w:div w:id="939531392">
              <w:marLeft w:val="0"/>
              <w:marRight w:val="0"/>
              <w:marTop w:val="0"/>
              <w:marBottom w:val="0"/>
              <w:divBdr>
                <w:top w:val="none" w:sz="0" w:space="0" w:color="auto"/>
                <w:left w:val="none" w:sz="0" w:space="0" w:color="auto"/>
                <w:bottom w:val="none" w:sz="0" w:space="0" w:color="auto"/>
                <w:right w:val="none" w:sz="0" w:space="0" w:color="auto"/>
              </w:divBdr>
            </w:div>
            <w:div w:id="957491531">
              <w:marLeft w:val="0"/>
              <w:marRight w:val="0"/>
              <w:marTop w:val="0"/>
              <w:marBottom w:val="0"/>
              <w:divBdr>
                <w:top w:val="none" w:sz="0" w:space="0" w:color="auto"/>
                <w:left w:val="none" w:sz="0" w:space="0" w:color="auto"/>
                <w:bottom w:val="none" w:sz="0" w:space="0" w:color="auto"/>
                <w:right w:val="none" w:sz="0" w:space="0" w:color="auto"/>
              </w:divBdr>
            </w:div>
            <w:div w:id="1017655040">
              <w:marLeft w:val="0"/>
              <w:marRight w:val="0"/>
              <w:marTop w:val="0"/>
              <w:marBottom w:val="0"/>
              <w:divBdr>
                <w:top w:val="none" w:sz="0" w:space="0" w:color="auto"/>
                <w:left w:val="none" w:sz="0" w:space="0" w:color="auto"/>
                <w:bottom w:val="none" w:sz="0" w:space="0" w:color="auto"/>
                <w:right w:val="none" w:sz="0" w:space="0" w:color="auto"/>
              </w:divBdr>
            </w:div>
            <w:div w:id="1034035022">
              <w:marLeft w:val="0"/>
              <w:marRight w:val="0"/>
              <w:marTop w:val="0"/>
              <w:marBottom w:val="0"/>
              <w:divBdr>
                <w:top w:val="none" w:sz="0" w:space="0" w:color="auto"/>
                <w:left w:val="none" w:sz="0" w:space="0" w:color="auto"/>
                <w:bottom w:val="none" w:sz="0" w:space="0" w:color="auto"/>
                <w:right w:val="none" w:sz="0" w:space="0" w:color="auto"/>
              </w:divBdr>
            </w:div>
            <w:div w:id="1097142306">
              <w:marLeft w:val="0"/>
              <w:marRight w:val="0"/>
              <w:marTop w:val="0"/>
              <w:marBottom w:val="0"/>
              <w:divBdr>
                <w:top w:val="none" w:sz="0" w:space="0" w:color="auto"/>
                <w:left w:val="none" w:sz="0" w:space="0" w:color="auto"/>
                <w:bottom w:val="none" w:sz="0" w:space="0" w:color="auto"/>
                <w:right w:val="none" w:sz="0" w:space="0" w:color="auto"/>
              </w:divBdr>
            </w:div>
            <w:div w:id="1122071265">
              <w:marLeft w:val="0"/>
              <w:marRight w:val="0"/>
              <w:marTop w:val="0"/>
              <w:marBottom w:val="0"/>
              <w:divBdr>
                <w:top w:val="none" w:sz="0" w:space="0" w:color="auto"/>
                <w:left w:val="none" w:sz="0" w:space="0" w:color="auto"/>
                <w:bottom w:val="none" w:sz="0" w:space="0" w:color="auto"/>
                <w:right w:val="none" w:sz="0" w:space="0" w:color="auto"/>
              </w:divBdr>
            </w:div>
            <w:div w:id="1152403948">
              <w:marLeft w:val="0"/>
              <w:marRight w:val="0"/>
              <w:marTop w:val="0"/>
              <w:marBottom w:val="0"/>
              <w:divBdr>
                <w:top w:val="none" w:sz="0" w:space="0" w:color="auto"/>
                <w:left w:val="none" w:sz="0" w:space="0" w:color="auto"/>
                <w:bottom w:val="none" w:sz="0" w:space="0" w:color="auto"/>
                <w:right w:val="none" w:sz="0" w:space="0" w:color="auto"/>
              </w:divBdr>
            </w:div>
            <w:div w:id="1199898634">
              <w:marLeft w:val="0"/>
              <w:marRight w:val="0"/>
              <w:marTop w:val="0"/>
              <w:marBottom w:val="0"/>
              <w:divBdr>
                <w:top w:val="none" w:sz="0" w:space="0" w:color="auto"/>
                <w:left w:val="none" w:sz="0" w:space="0" w:color="auto"/>
                <w:bottom w:val="none" w:sz="0" w:space="0" w:color="auto"/>
                <w:right w:val="none" w:sz="0" w:space="0" w:color="auto"/>
              </w:divBdr>
            </w:div>
            <w:div w:id="1208564344">
              <w:marLeft w:val="0"/>
              <w:marRight w:val="0"/>
              <w:marTop w:val="0"/>
              <w:marBottom w:val="0"/>
              <w:divBdr>
                <w:top w:val="none" w:sz="0" w:space="0" w:color="auto"/>
                <w:left w:val="none" w:sz="0" w:space="0" w:color="auto"/>
                <w:bottom w:val="none" w:sz="0" w:space="0" w:color="auto"/>
                <w:right w:val="none" w:sz="0" w:space="0" w:color="auto"/>
              </w:divBdr>
            </w:div>
            <w:div w:id="1290404133">
              <w:marLeft w:val="0"/>
              <w:marRight w:val="0"/>
              <w:marTop w:val="0"/>
              <w:marBottom w:val="0"/>
              <w:divBdr>
                <w:top w:val="none" w:sz="0" w:space="0" w:color="auto"/>
                <w:left w:val="none" w:sz="0" w:space="0" w:color="auto"/>
                <w:bottom w:val="none" w:sz="0" w:space="0" w:color="auto"/>
                <w:right w:val="none" w:sz="0" w:space="0" w:color="auto"/>
              </w:divBdr>
            </w:div>
            <w:div w:id="1310287019">
              <w:marLeft w:val="0"/>
              <w:marRight w:val="0"/>
              <w:marTop w:val="0"/>
              <w:marBottom w:val="0"/>
              <w:divBdr>
                <w:top w:val="none" w:sz="0" w:space="0" w:color="auto"/>
                <w:left w:val="none" w:sz="0" w:space="0" w:color="auto"/>
                <w:bottom w:val="none" w:sz="0" w:space="0" w:color="auto"/>
                <w:right w:val="none" w:sz="0" w:space="0" w:color="auto"/>
              </w:divBdr>
            </w:div>
            <w:div w:id="1318536393">
              <w:marLeft w:val="0"/>
              <w:marRight w:val="0"/>
              <w:marTop w:val="0"/>
              <w:marBottom w:val="0"/>
              <w:divBdr>
                <w:top w:val="none" w:sz="0" w:space="0" w:color="auto"/>
                <w:left w:val="none" w:sz="0" w:space="0" w:color="auto"/>
                <w:bottom w:val="none" w:sz="0" w:space="0" w:color="auto"/>
                <w:right w:val="none" w:sz="0" w:space="0" w:color="auto"/>
              </w:divBdr>
            </w:div>
            <w:div w:id="1407260501">
              <w:marLeft w:val="0"/>
              <w:marRight w:val="0"/>
              <w:marTop w:val="0"/>
              <w:marBottom w:val="0"/>
              <w:divBdr>
                <w:top w:val="none" w:sz="0" w:space="0" w:color="auto"/>
                <w:left w:val="none" w:sz="0" w:space="0" w:color="auto"/>
                <w:bottom w:val="none" w:sz="0" w:space="0" w:color="auto"/>
                <w:right w:val="none" w:sz="0" w:space="0" w:color="auto"/>
              </w:divBdr>
            </w:div>
            <w:div w:id="1434782770">
              <w:marLeft w:val="0"/>
              <w:marRight w:val="0"/>
              <w:marTop w:val="0"/>
              <w:marBottom w:val="0"/>
              <w:divBdr>
                <w:top w:val="none" w:sz="0" w:space="0" w:color="auto"/>
                <w:left w:val="none" w:sz="0" w:space="0" w:color="auto"/>
                <w:bottom w:val="none" w:sz="0" w:space="0" w:color="auto"/>
                <w:right w:val="none" w:sz="0" w:space="0" w:color="auto"/>
              </w:divBdr>
            </w:div>
            <w:div w:id="1436706297">
              <w:marLeft w:val="0"/>
              <w:marRight w:val="0"/>
              <w:marTop w:val="0"/>
              <w:marBottom w:val="0"/>
              <w:divBdr>
                <w:top w:val="none" w:sz="0" w:space="0" w:color="auto"/>
                <w:left w:val="none" w:sz="0" w:space="0" w:color="auto"/>
                <w:bottom w:val="none" w:sz="0" w:space="0" w:color="auto"/>
                <w:right w:val="none" w:sz="0" w:space="0" w:color="auto"/>
              </w:divBdr>
            </w:div>
            <w:div w:id="1502693264">
              <w:marLeft w:val="0"/>
              <w:marRight w:val="0"/>
              <w:marTop w:val="0"/>
              <w:marBottom w:val="0"/>
              <w:divBdr>
                <w:top w:val="none" w:sz="0" w:space="0" w:color="auto"/>
                <w:left w:val="none" w:sz="0" w:space="0" w:color="auto"/>
                <w:bottom w:val="none" w:sz="0" w:space="0" w:color="auto"/>
                <w:right w:val="none" w:sz="0" w:space="0" w:color="auto"/>
              </w:divBdr>
            </w:div>
            <w:div w:id="1560700496">
              <w:marLeft w:val="0"/>
              <w:marRight w:val="0"/>
              <w:marTop w:val="0"/>
              <w:marBottom w:val="0"/>
              <w:divBdr>
                <w:top w:val="none" w:sz="0" w:space="0" w:color="auto"/>
                <w:left w:val="none" w:sz="0" w:space="0" w:color="auto"/>
                <w:bottom w:val="none" w:sz="0" w:space="0" w:color="auto"/>
                <w:right w:val="none" w:sz="0" w:space="0" w:color="auto"/>
              </w:divBdr>
            </w:div>
            <w:div w:id="1638679355">
              <w:marLeft w:val="0"/>
              <w:marRight w:val="0"/>
              <w:marTop w:val="0"/>
              <w:marBottom w:val="0"/>
              <w:divBdr>
                <w:top w:val="none" w:sz="0" w:space="0" w:color="auto"/>
                <w:left w:val="none" w:sz="0" w:space="0" w:color="auto"/>
                <w:bottom w:val="none" w:sz="0" w:space="0" w:color="auto"/>
                <w:right w:val="none" w:sz="0" w:space="0" w:color="auto"/>
              </w:divBdr>
            </w:div>
            <w:div w:id="1662082516">
              <w:marLeft w:val="0"/>
              <w:marRight w:val="0"/>
              <w:marTop w:val="0"/>
              <w:marBottom w:val="0"/>
              <w:divBdr>
                <w:top w:val="none" w:sz="0" w:space="0" w:color="auto"/>
                <w:left w:val="none" w:sz="0" w:space="0" w:color="auto"/>
                <w:bottom w:val="none" w:sz="0" w:space="0" w:color="auto"/>
                <w:right w:val="none" w:sz="0" w:space="0" w:color="auto"/>
              </w:divBdr>
            </w:div>
            <w:div w:id="1670449315">
              <w:marLeft w:val="0"/>
              <w:marRight w:val="0"/>
              <w:marTop w:val="0"/>
              <w:marBottom w:val="0"/>
              <w:divBdr>
                <w:top w:val="none" w:sz="0" w:space="0" w:color="auto"/>
                <w:left w:val="none" w:sz="0" w:space="0" w:color="auto"/>
                <w:bottom w:val="none" w:sz="0" w:space="0" w:color="auto"/>
                <w:right w:val="none" w:sz="0" w:space="0" w:color="auto"/>
              </w:divBdr>
            </w:div>
            <w:div w:id="1677884475">
              <w:marLeft w:val="0"/>
              <w:marRight w:val="0"/>
              <w:marTop w:val="0"/>
              <w:marBottom w:val="0"/>
              <w:divBdr>
                <w:top w:val="none" w:sz="0" w:space="0" w:color="auto"/>
                <w:left w:val="none" w:sz="0" w:space="0" w:color="auto"/>
                <w:bottom w:val="none" w:sz="0" w:space="0" w:color="auto"/>
                <w:right w:val="none" w:sz="0" w:space="0" w:color="auto"/>
              </w:divBdr>
            </w:div>
            <w:div w:id="1756903654">
              <w:marLeft w:val="0"/>
              <w:marRight w:val="0"/>
              <w:marTop w:val="0"/>
              <w:marBottom w:val="0"/>
              <w:divBdr>
                <w:top w:val="none" w:sz="0" w:space="0" w:color="auto"/>
                <w:left w:val="none" w:sz="0" w:space="0" w:color="auto"/>
                <w:bottom w:val="none" w:sz="0" w:space="0" w:color="auto"/>
                <w:right w:val="none" w:sz="0" w:space="0" w:color="auto"/>
              </w:divBdr>
            </w:div>
            <w:div w:id="1813061280">
              <w:marLeft w:val="0"/>
              <w:marRight w:val="0"/>
              <w:marTop w:val="0"/>
              <w:marBottom w:val="0"/>
              <w:divBdr>
                <w:top w:val="none" w:sz="0" w:space="0" w:color="auto"/>
                <w:left w:val="none" w:sz="0" w:space="0" w:color="auto"/>
                <w:bottom w:val="none" w:sz="0" w:space="0" w:color="auto"/>
                <w:right w:val="none" w:sz="0" w:space="0" w:color="auto"/>
              </w:divBdr>
            </w:div>
            <w:div w:id="1860656810">
              <w:marLeft w:val="0"/>
              <w:marRight w:val="0"/>
              <w:marTop w:val="0"/>
              <w:marBottom w:val="0"/>
              <w:divBdr>
                <w:top w:val="none" w:sz="0" w:space="0" w:color="auto"/>
                <w:left w:val="none" w:sz="0" w:space="0" w:color="auto"/>
                <w:bottom w:val="none" w:sz="0" w:space="0" w:color="auto"/>
                <w:right w:val="none" w:sz="0" w:space="0" w:color="auto"/>
              </w:divBdr>
            </w:div>
            <w:div w:id="1874883938">
              <w:marLeft w:val="0"/>
              <w:marRight w:val="0"/>
              <w:marTop w:val="0"/>
              <w:marBottom w:val="0"/>
              <w:divBdr>
                <w:top w:val="none" w:sz="0" w:space="0" w:color="auto"/>
                <w:left w:val="none" w:sz="0" w:space="0" w:color="auto"/>
                <w:bottom w:val="none" w:sz="0" w:space="0" w:color="auto"/>
                <w:right w:val="none" w:sz="0" w:space="0" w:color="auto"/>
              </w:divBdr>
            </w:div>
            <w:div w:id="1994526726">
              <w:marLeft w:val="0"/>
              <w:marRight w:val="0"/>
              <w:marTop w:val="0"/>
              <w:marBottom w:val="0"/>
              <w:divBdr>
                <w:top w:val="none" w:sz="0" w:space="0" w:color="auto"/>
                <w:left w:val="none" w:sz="0" w:space="0" w:color="auto"/>
                <w:bottom w:val="none" w:sz="0" w:space="0" w:color="auto"/>
                <w:right w:val="none" w:sz="0" w:space="0" w:color="auto"/>
              </w:divBdr>
            </w:div>
            <w:div w:id="2001032292">
              <w:marLeft w:val="0"/>
              <w:marRight w:val="0"/>
              <w:marTop w:val="0"/>
              <w:marBottom w:val="0"/>
              <w:divBdr>
                <w:top w:val="none" w:sz="0" w:space="0" w:color="auto"/>
                <w:left w:val="none" w:sz="0" w:space="0" w:color="auto"/>
                <w:bottom w:val="none" w:sz="0" w:space="0" w:color="auto"/>
                <w:right w:val="none" w:sz="0" w:space="0" w:color="auto"/>
              </w:divBdr>
            </w:div>
            <w:div w:id="2037778683">
              <w:marLeft w:val="0"/>
              <w:marRight w:val="0"/>
              <w:marTop w:val="0"/>
              <w:marBottom w:val="0"/>
              <w:divBdr>
                <w:top w:val="none" w:sz="0" w:space="0" w:color="auto"/>
                <w:left w:val="none" w:sz="0" w:space="0" w:color="auto"/>
                <w:bottom w:val="none" w:sz="0" w:space="0" w:color="auto"/>
                <w:right w:val="none" w:sz="0" w:space="0" w:color="auto"/>
              </w:divBdr>
            </w:div>
            <w:div w:id="2111118405">
              <w:marLeft w:val="0"/>
              <w:marRight w:val="0"/>
              <w:marTop w:val="0"/>
              <w:marBottom w:val="0"/>
              <w:divBdr>
                <w:top w:val="none" w:sz="0" w:space="0" w:color="auto"/>
                <w:left w:val="none" w:sz="0" w:space="0" w:color="auto"/>
                <w:bottom w:val="none" w:sz="0" w:space="0" w:color="auto"/>
                <w:right w:val="none" w:sz="0" w:space="0" w:color="auto"/>
              </w:divBdr>
            </w:div>
            <w:div w:id="2118408756">
              <w:marLeft w:val="0"/>
              <w:marRight w:val="0"/>
              <w:marTop w:val="0"/>
              <w:marBottom w:val="0"/>
              <w:divBdr>
                <w:top w:val="none" w:sz="0" w:space="0" w:color="auto"/>
                <w:left w:val="none" w:sz="0" w:space="0" w:color="auto"/>
                <w:bottom w:val="none" w:sz="0" w:space="0" w:color="auto"/>
                <w:right w:val="none" w:sz="0" w:space="0" w:color="auto"/>
              </w:divBdr>
            </w:div>
            <w:div w:id="21347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62858">
      <w:bodyDiv w:val="1"/>
      <w:marLeft w:val="0"/>
      <w:marRight w:val="0"/>
      <w:marTop w:val="0"/>
      <w:marBottom w:val="0"/>
      <w:divBdr>
        <w:top w:val="none" w:sz="0" w:space="0" w:color="auto"/>
        <w:left w:val="none" w:sz="0" w:space="0" w:color="auto"/>
        <w:bottom w:val="none" w:sz="0" w:space="0" w:color="auto"/>
        <w:right w:val="none" w:sz="0" w:space="0" w:color="auto"/>
      </w:divBdr>
      <w:divsChild>
        <w:div w:id="1527402085">
          <w:marLeft w:val="0"/>
          <w:marRight w:val="0"/>
          <w:marTop w:val="0"/>
          <w:marBottom w:val="0"/>
          <w:divBdr>
            <w:top w:val="none" w:sz="0" w:space="0" w:color="auto"/>
            <w:left w:val="none" w:sz="0" w:space="0" w:color="auto"/>
            <w:bottom w:val="none" w:sz="0" w:space="0" w:color="auto"/>
            <w:right w:val="none" w:sz="0" w:space="0" w:color="auto"/>
          </w:divBdr>
          <w:divsChild>
            <w:div w:id="35543852">
              <w:marLeft w:val="0"/>
              <w:marRight w:val="0"/>
              <w:marTop w:val="0"/>
              <w:marBottom w:val="0"/>
              <w:divBdr>
                <w:top w:val="none" w:sz="0" w:space="0" w:color="auto"/>
                <w:left w:val="none" w:sz="0" w:space="0" w:color="auto"/>
                <w:bottom w:val="none" w:sz="0" w:space="0" w:color="auto"/>
                <w:right w:val="none" w:sz="0" w:space="0" w:color="auto"/>
              </w:divBdr>
            </w:div>
            <w:div w:id="54932464">
              <w:marLeft w:val="0"/>
              <w:marRight w:val="0"/>
              <w:marTop w:val="0"/>
              <w:marBottom w:val="0"/>
              <w:divBdr>
                <w:top w:val="none" w:sz="0" w:space="0" w:color="auto"/>
                <w:left w:val="none" w:sz="0" w:space="0" w:color="auto"/>
                <w:bottom w:val="none" w:sz="0" w:space="0" w:color="auto"/>
                <w:right w:val="none" w:sz="0" w:space="0" w:color="auto"/>
              </w:divBdr>
            </w:div>
            <w:div w:id="98768149">
              <w:marLeft w:val="0"/>
              <w:marRight w:val="0"/>
              <w:marTop w:val="0"/>
              <w:marBottom w:val="0"/>
              <w:divBdr>
                <w:top w:val="none" w:sz="0" w:space="0" w:color="auto"/>
                <w:left w:val="none" w:sz="0" w:space="0" w:color="auto"/>
                <w:bottom w:val="none" w:sz="0" w:space="0" w:color="auto"/>
                <w:right w:val="none" w:sz="0" w:space="0" w:color="auto"/>
              </w:divBdr>
            </w:div>
            <w:div w:id="248736286">
              <w:marLeft w:val="0"/>
              <w:marRight w:val="0"/>
              <w:marTop w:val="0"/>
              <w:marBottom w:val="0"/>
              <w:divBdr>
                <w:top w:val="none" w:sz="0" w:space="0" w:color="auto"/>
                <w:left w:val="none" w:sz="0" w:space="0" w:color="auto"/>
                <w:bottom w:val="none" w:sz="0" w:space="0" w:color="auto"/>
                <w:right w:val="none" w:sz="0" w:space="0" w:color="auto"/>
              </w:divBdr>
            </w:div>
            <w:div w:id="280041504">
              <w:marLeft w:val="0"/>
              <w:marRight w:val="0"/>
              <w:marTop w:val="0"/>
              <w:marBottom w:val="0"/>
              <w:divBdr>
                <w:top w:val="none" w:sz="0" w:space="0" w:color="auto"/>
                <w:left w:val="none" w:sz="0" w:space="0" w:color="auto"/>
                <w:bottom w:val="none" w:sz="0" w:space="0" w:color="auto"/>
                <w:right w:val="none" w:sz="0" w:space="0" w:color="auto"/>
              </w:divBdr>
            </w:div>
            <w:div w:id="302271934">
              <w:marLeft w:val="0"/>
              <w:marRight w:val="0"/>
              <w:marTop w:val="0"/>
              <w:marBottom w:val="0"/>
              <w:divBdr>
                <w:top w:val="none" w:sz="0" w:space="0" w:color="auto"/>
                <w:left w:val="none" w:sz="0" w:space="0" w:color="auto"/>
                <w:bottom w:val="none" w:sz="0" w:space="0" w:color="auto"/>
                <w:right w:val="none" w:sz="0" w:space="0" w:color="auto"/>
              </w:divBdr>
            </w:div>
            <w:div w:id="306478320">
              <w:marLeft w:val="0"/>
              <w:marRight w:val="0"/>
              <w:marTop w:val="0"/>
              <w:marBottom w:val="0"/>
              <w:divBdr>
                <w:top w:val="none" w:sz="0" w:space="0" w:color="auto"/>
                <w:left w:val="none" w:sz="0" w:space="0" w:color="auto"/>
                <w:bottom w:val="none" w:sz="0" w:space="0" w:color="auto"/>
                <w:right w:val="none" w:sz="0" w:space="0" w:color="auto"/>
              </w:divBdr>
            </w:div>
            <w:div w:id="320237356">
              <w:marLeft w:val="0"/>
              <w:marRight w:val="0"/>
              <w:marTop w:val="0"/>
              <w:marBottom w:val="0"/>
              <w:divBdr>
                <w:top w:val="none" w:sz="0" w:space="0" w:color="auto"/>
                <w:left w:val="none" w:sz="0" w:space="0" w:color="auto"/>
                <w:bottom w:val="none" w:sz="0" w:space="0" w:color="auto"/>
                <w:right w:val="none" w:sz="0" w:space="0" w:color="auto"/>
              </w:divBdr>
            </w:div>
            <w:div w:id="337511601">
              <w:marLeft w:val="0"/>
              <w:marRight w:val="0"/>
              <w:marTop w:val="0"/>
              <w:marBottom w:val="0"/>
              <w:divBdr>
                <w:top w:val="none" w:sz="0" w:space="0" w:color="auto"/>
                <w:left w:val="none" w:sz="0" w:space="0" w:color="auto"/>
                <w:bottom w:val="none" w:sz="0" w:space="0" w:color="auto"/>
                <w:right w:val="none" w:sz="0" w:space="0" w:color="auto"/>
              </w:divBdr>
            </w:div>
            <w:div w:id="436028528">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 w:id="503056500">
              <w:marLeft w:val="0"/>
              <w:marRight w:val="0"/>
              <w:marTop w:val="0"/>
              <w:marBottom w:val="0"/>
              <w:divBdr>
                <w:top w:val="none" w:sz="0" w:space="0" w:color="auto"/>
                <w:left w:val="none" w:sz="0" w:space="0" w:color="auto"/>
                <w:bottom w:val="none" w:sz="0" w:space="0" w:color="auto"/>
                <w:right w:val="none" w:sz="0" w:space="0" w:color="auto"/>
              </w:divBdr>
            </w:div>
            <w:div w:id="532159627">
              <w:marLeft w:val="0"/>
              <w:marRight w:val="0"/>
              <w:marTop w:val="0"/>
              <w:marBottom w:val="0"/>
              <w:divBdr>
                <w:top w:val="none" w:sz="0" w:space="0" w:color="auto"/>
                <w:left w:val="none" w:sz="0" w:space="0" w:color="auto"/>
                <w:bottom w:val="none" w:sz="0" w:space="0" w:color="auto"/>
                <w:right w:val="none" w:sz="0" w:space="0" w:color="auto"/>
              </w:divBdr>
            </w:div>
            <w:div w:id="578907027">
              <w:marLeft w:val="0"/>
              <w:marRight w:val="0"/>
              <w:marTop w:val="0"/>
              <w:marBottom w:val="0"/>
              <w:divBdr>
                <w:top w:val="none" w:sz="0" w:space="0" w:color="auto"/>
                <w:left w:val="none" w:sz="0" w:space="0" w:color="auto"/>
                <w:bottom w:val="none" w:sz="0" w:space="0" w:color="auto"/>
                <w:right w:val="none" w:sz="0" w:space="0" w:color="auto"/>
              </w:divBdr>
            </w:div>
            <w:div w:id="614219756">
              <w:marLeft w:val="0"/>
              <w:marRight w:val="0"/>
              <w:marTop w:val="0"/>
              <w:marBottom w:val="0"/>
              <w:divBdr>
                <w:top w:val="none" w:sz="0" w:space="0" w:color="auto"/>
                <w:left w:val="none" w:sz="0" w:space="0" w:color="auto"/>
                <w:bottom w:val="none" w:sz="0" w:space="0" w:color="auto"/>
                <w:right w:val="none" w:sz="0" w:space="0" w:color="auto"/>
              </w:divBdr>
            </w:div>
            <w:div w:id="641496762">
              <w:marLeft w:val="0"/>
              <w:marRight w:val="0"/>
              <w:marTop w:val="0"/>
              <w:marBottom w:val="0"/>
              <w:divBdr>
                <w:top w:val="none" w:sz="0" w:space="0" w:color="auto"/>
                <w:left w:val="none" w:sz="0" w:space="0" w:color="auto"/>
                <w:bottom w:val="none" w:sz="0" w:space="0" w:color="auto"/>
                <w:right w:val="none" w:sz="0" w:space="0" w:color="auto"/>
              </w:divBdr>
            </w:div>
            <w:div w:id="665716027">
              <w:marLeft w:val="0"/>
              <w:marRight w:val="0"/>
              <w:marTop w:val="0"/>
              <w:marBottom w:val="0"/>
              <w:divBdr>
                <w:top w:val="none" w:sz="0" w:space="0" w:color="auto"/>
                <w:left w:val="none" w:sz="0" w:space="0" w:color="auto"/>
                <w:bottom w:val="none" w:sz="0" w:space="0" w:color="auto"/>
                <w:right w:val="none" w:sz="0" w:space="0" w:color="auto"/>
              </w:divBdr>
            </w:div>
            <w:div w:id="677271734">
              <w:marLeft w:val="0"/>
              <w:marRight w:val="0"/>
              <w:marTop w:val="0"/>
              <w:marBottom w:val="0"/>
              <w:divBdr>
                <w:top w:val="none" w:sz="0" w:space="0" w:color="auto"/>
                <w:left w:val="none" w:sz="0" w:space="0" w:color="auto"/>
                <w:bottom w:val="none" w:sz="0" w:space="0" w:color="auto"/>
                <w:right w:val="none" w:sz="0" w:space="0" w:color="auto"/>
              </w:divBdr>
            </w:div>
            <w:div w:id="713774637">
              <w:marLeft w:val="0"/>
              <w:marRight w:val="0"/>
              <w:marTop w:val="0"/>
              <w:marBottom w:val="0"/>
              <w:divBdr>
                <w:top w:val="none" w:sz="0" w:space="0" w:color="auto"/>
                <w:left w:val="none" w:sz="0" w:space="0" w:color="auto"/>
                <w:bottom w:val="none" w:sz="0" w:space="0" w:color="auto"/>
                <w:right w:val="none" w:sz="0" w:space="0" w:color="auto"/>
              </w:divBdr>
            </w:div>
            <w:div w:id="750008043">
              <w:marLeft w:val="0"/>
              <w:marRight w:val="0"/>
              <w:marTop w:val="0"/>
              <w:marBottom w:val="0"/>
              <w:divBdr>
                <w:top w:val="none" w:sz="0" w:space="0" w:color="auto"/>
                <w:left w:val="none" w:sz="0" w:space="0" w:color="auto"/>
                <w:bottom w:val="none" w:sz="0" w:space="0" w:color="auto"/>
                <w:right w:val="none" w:sz="0" w:space="0" w:color="auto"/>
              </w:divBdr>
            </w:div>
            <w:div w:id="823932112">
              <w:marLeft w:val="0"/>
              <w:marRight w:val="0"/>
              <w:marTop w:val="0"/>
              <w:marBottom w:val="0"/>
              <w:divBdr>
                <w:top w:val="none" w:sz="0" w:space="0" w:color="auto"/>
                <w:left w:val="none" w:sz="0" w:space="0" w:color="auto"/>
                <w:bottom w:val="none" w:sz="0" w:space="0" w:color="auto"/>
                <w:right w:val="none" w:sz="0" w:space="0" w:color="auto"/>
              </w:divBdr>
            </w:div>
            <w:div w:id="835997642">
              <w:marLeft w:val="0"/>
              <w:marRight w:val="0"/>
              <w:marTop w:val="0"/>
              <w:marBottom w:val="0"/>
              <w:divBdr>
                <w:top w:val="none" w:sz="0" w:space="0" w:color="auto"/>
                <w:left w:val="none" w:sz="0" w:space="0" w:color="auto"/>
                <w:bottom w:val="none" w:sz="0" w:space="0" w:color="auto"/>
                <w:right w:val="none" w:sz="0" w:space="0" w:color="auto"/>
              </w:divBdr>
            </w:div>
            <w:div w:id="884172818">
              <w:marLeft w:val="0"/>
              <w:marRight w:val="0"/>
              <w:marTop w:val="0"/>
              <w:marBottom w:val="0"/>
              <w:divBdr>
                <w:top w:val="none" w:sz="0" w:space="0" w:color="auto"/>
                <w:left w:val="none" w:sz="0" w:space="0" w:color="auto"/>
                <w:bottom w:val="none" w:sz="0" w:space="0" w:color="auto"/>
                <w:right w:val="none" w:sz="0" w:space="0" w:color="auto"/>
              </w:divBdr>
            </w:div>
            <w:div w:id="887686809">
              <w:marLeft w:val="0"/>
              <w:marRight w:val="0"/>
              <w:marTop w:val="0"/>
              <w:marBottom w:val="0"/>
              <w:divBdr>
                <w:top w:val="none" w:sz="0" w:space="0" w:color="auto"/>
                <w:left w:val="none" w:sz="0" w:space="0" w:color="auto"/>
                <w:bottom w:val="none" w:sz="0" w:space="0" w:color="auto"/>
                <w:right w:val="none" w:sz="0" w:space="0" w:color="auto"/>
              </w:divBdr>
            </w:div>
            <w:div w:id="1048340318">
              <w:marLeft w:val="0"/>
              <w:marRight w:val="0"/>
              <w:marTop w:val="0"/>
              <w:marBottom w:val="0"/>
              <w:divBdr>
                <w:top w:val="none" w:sz="0" w:space="0" w:color="auto"/>
                <w:left w:val="none" w:sz="0" w:space="0" w:color="auto"/>
                <w:bottom w:val="none" w:sz="0" w:space="0" w:color="auto"/>
                <w:right w:val="none" w:sz="0" w:space="0" w:color="auto"/>
              </w:divBdr>
            </w:div>
            <w:div w:id="1101098496">
              <w:marLeft w:val="0"/>
              <w:marRight w:val="0"/>
              <w:marTop w:val="0"/>
              <w:marBottom w:val="0"/>
              <w:divBdr>
                <w:top w:val="none" w:sz="0" w:space="0" w:color="auto"/>
                <w:left w:val="none" w:sz="0" w:space="0" w:color="auto"/>
                <w:bottom w:val="none" w:sz="0" w:space="0" w:color="auto"/>
                <w:right w:val="none" w:sz="0" w:space="0" w:color="auto"/>
              </w:divBdr>
            </w:div>
            <w:div w:id="1104688015">
              <w:marLeft w:val="0"/>
              <w:marRight w:val="0"/>
              <w:marTop w:val="0"/>
              <w:marBottom w:val="0"/>
              <w:divBdr>
                <w:top w:val="none" w:sz="0" w:space="0" w:color="auto"/>
                <w:left w:val="none" w:sz="0" w:space="0" w:color="auto"/>
                <w:bottom w:val="none" w:sz="0" w:space="0" w:color="auto"/>
                <w:right w:val="none" w:sz="0" w:space="0" w:color="auto"/>
              </w:divBdr>
            </w:div>
            <w:div w:id="1128354313">
              <w:marLeft w:val="0"/>
              <w:marRight w:val="0"/>
              <w:marTop w:val="0"/>
              <w:marBottom w:val="0"/>
              <w:divBdr>
                <w:top w:val="none" w:sz="0" w:space="0" w:color="auto"/>
                <w:left w:val="none" w:sz="0" w:space="0" w:color="auto"/>
                <w:bottom w:val="none" w:sz="0" w:space="0" w:color="auto"/>
                <w:right w:val="none" w:sz="0" w:space="0" w:color="auto"/>
              </w:divBdr>
            </w:div>
            <w:div w:id="1165704305">
              <w:marLeft w:val="0"/>
              <w:marRight w:val="0"/>
              <w:marTop w:val="0"/>
              <w:marBottom w:val="0"/>
              <w:divBdr>
                <w:top w:val="none" w:sz="0" w:space="0" w:color="auto"/>
                <w:left w:val="none" w:sz="0" w:space="0" w:color="auto"/>
                <w:bottom w:val="none" w:sz="0" w:space="0" w:color="auto"/>
                <w:right w:val="none" w:sz="0" w:space="0" w:color="auto"/>
              </w:divBdr>
            </w:div>
            <w:div w:id="1172374380">
              <w:marLeft w:val="0"/>
              <w:marRight w:val="0"/>
              <w:marTop w:val="0"/>
              <w:marBottom w:val="0"/>
              <w:divBdr>
                <w:top w:val="none" w:sz="0" w:space="0" w:color="auto"/>
                <w:left w:val="none" w:sz="0" w:space="0" w:color="auto"/>
                <w:bottom w:val="none" w:sz="0" w:space="0" w:color="auto"/>
                <w:right w:val="none" w:sz="0" w:space="0" w:color="auto"/>
              </w:divBdr>
            </w:div>
            <w:div w:id="1337533004">
              <w:marLeft w:val="0"/>
              <w:marRight w:val="0"/>
              <w:marTop w:val="0"/>
              <w:marBottom w:val="0"/>
              <w:divBdr>
                <w:top w:val="none" w:sz="0" w:space="0" w:color="auto"/>
                <w:left w:val="none" w:sz="0" w:space="0" w:color="auto"/>
                <w:bottom w:val="none" w:sz="0" w:space="0" w:color="auto"/>
                <w:right w:val="none" w:sz="0" w:space="0" w:color="auto"/>
              </w:divBdr>
            </w:div>
            <w:div w:id="1373336134">
              <w:marLeft w:val="0"/>
              <w:marRight w:val="0"/>
              <w:marTop w:val="0"/>
              <w:marBottom w:val="0"/>
              <w:divBdr>
                <w:top w:val="none" w:sz="0" w:space="0" w:color="auto"/>
                <w:left w:val="none" w:sz="0" w:space="0" w:color="auto"/>
                <w:bottom w:val="none" w:sz="0" w:space="0" w:color="auto"/>
                <w:right w:val="none" w:sz="0" w:space="0" w:color="auto"/>
              </w:divBdr>
            </w:div>
            <w:div w:id="1432312668">
              <w:marLeft w:val="0"/>
              <w:marRight w:val="0"/>
              <w:marTop w:val="0"/>
              <w:marBottom w:val="0"/>
              <w:divBdr>
                <w:top w:val="none" w:sz="0" w:space="0" w:color="auto"/>
                <w:left w:val="none" w:sz="0" w:space="0" w:color="auto"/>
                <w:bottom w:val="none" w:sz="0" w:space="0" w:color="auto"/>
                <w:right w:val="none" w:sz="0" w:space="0" w:color="auto"/>
              </w:divBdr>
            </w:div>
            <w:div w:id="1433549944">
              <w:marLeft w:val="0"/>
              <w:marRight w:val="0"/>
              <w:marTop w:val="0"/>
              <w:marBottom w:val="0"/>
              <w:divBdr>
                <w:top w:val="none" w:sz="0" w:space="0" w:color="auto"/>
                <w:left w:val="none" w:sz="0" w:space="0" w:color="auto"/>
                <w:bottom w:val="none" w:sz="0" w:space="0" w:color="auto"/>
                <w:right w:val="none" w:sz="0" w:space="0" w:color="auto"/>
              </w:divBdr>
            </w:div>
            <w:div w:id="1504079408">
              <w:marLeft w:val="0"/>
              <w:marRight w:val="0"/>
              <w:marTop w:val="0"/>
              <w:marBottom w:val="0"/>
              <w:divBdr>
                <w:top w:val="none" w:sz="0" w:space="0" w:color="auto"/>
                <w:left w:val="none" w:sz="0" w:space="0" w:color="auto"/>
                <w:bottom w:val="none" w:sz="0" w:space="0" w:color="auto"/>
                <w:right w:val="none" w:sz="0" w:space="0" w:color="auto"/>
              </w:divBdr>
            </w:div>
            <w:div w:id="1522357433">
              <w:marLeft w:val="0"/>
              <w:marRight w:val="0"/>
              <w:marTop w:val="0"/>
              <w:marBottom w:val="0"/>
              <w:divBdr>
                <w:top w:val="none" w:sz="0" w:space="0" w:color="auto"/>
                <w:left w:val="none" w:sz="0" w:space="0" w:color="auto"/>
                <w:bottom w:val="none" w:sz="0" w:space="0" w:color="auto"/>
                <w:right w:val="none" w:sz="0" w:space="0" w:color="auto"/>
              </w:divBdr>
            </w:div>
            <w:div w:id="1545480449">
              <w:marLeft w:val="0"/>
              <w:marRight w:val="0"/>
              <w:marTop w:val="0"/>
              <w:marBottom w:val="0"/>
              <w:divBdr>
                <w:top w:val="none" w:sz="0" w:space="0" w:color="auto"/>
                <w:left w:val="none" w:sz="0" w:space="0" w:color="auto"/>
                <w:bottom w:val="none" w:sz="0" w:space="0" w:color="auto"/>
                <w:right w:val="none" w:sz="0" w:space="0" w:color="auto"/>
              </w:divBdr>
            </w:div>
            <w:div w:id="1609922223">
              <w:marLeft w:val="0"/>
              <w:marRight w:val="0"/>
              <w:marTop w:val="0"/>
              <w:marBottom w:val="0"/>
              <w:divBdr>
                <w:top w:val="none" w:sz="0" w:space="0" w:color="auto"/>
                <w:left w:val="none" w:sz="0" w:space="0" w:color="auto"/>
                <w:bottom w:val="none" w:sz="0" w:space="0" w:color="auto"/>
                <w:right w:val="none" w:sz="0" w:space="0" w:color="auto"/>
              </w:divBdr>
            </w:div>
            <w:div w:id="1658726025">
              <w:marLeft w:val="0"/>
              <w:marRight w:val="0"/>
              <w:marTop w:val="0"/>
              <w:marBottom w:val="0"/>
              <w:divBdr>
                <w:top w:val="none" w:sz="0" w:space="0" w:color="auto"/>
                <w:left w:val="none" w:sz="0" w:space="0" w:color="auto"/>
                <w:bottom w:val="none" w:sz="0" w:space="0" w:color="auto"/>
                <w:right w:val="none" w:sz="0" w:space="0" w:color="auto"/>
              </w:divBdr>
            </w:div>
            <w:div w:id="1676110792">
              <w:marLeft w:val="0"/>
              <w:marRight w:val="0"/>
              <w:marTop w:val="0"/>
              <w:marBottom w:val="0"/>
              <w:divBdr>
                <w:top w:val="none" w:sz="0" w:space="0" w:color="auto"/>
                <w:left w:val="none" w:sz="0" w:space="0" w:color="auto"/>
                <w:bottom w:val="none" w:sz="0" w:space="0" w:color="auto"/>
                <w:right w:val="none" w:sz="0" w:space="0" w:color="auto"/>
              </w:divBdr>
            </w:div>
            <w:div w:id="1732389426">
              <w:marLeft w:val="0"/>
              <w:marRight w:val="0"/>
              <w:marTop w:val="0"/>
              <w:marBottom w:val="0"/>
              <w:divBdr>
                <w:top w:val="none" w:sz="0" w:space="0" w:color="auto"/>
                <w:left w:val="none" w:sz="0" w:space="0" w:color="auto"/>
                <w:bottom w:val="none" w:sz="0" w:space="0" w:color="auto"/>
                <w:right w:val="none" w:sz="0" w:space="0" w:color="auto"/>
              </w:divBdr>
            </w:div>
            <w:div w:id="1740589809">
              <w:marLeft w:val="0"/>
              <w:marRight w:val="0"/>
              <w:marTop w:val="0"/>
              <w:marBottom w:val="0"/>
              <w:divBdr>
                <w:top w:val="none" w:sz="0" w:space="0" w:color="auto"/>
                <w:left w:val="none" w:sz="0" w:space="0" w:color="auto"/>
                <w:bottom w:val="none" w:sz="0" w:space="0" w:color="auto"/>
                <w:right w:val="none" w:sz="0" w:space="0" w:color="auto"/>
              </w:divBdr>
            </w:div>
            <w:div w:id="1813983770">
              <w:marLeft w:val="0"/>
              <w:marRight w:val="0"/>
              <w:marTop w:val="0"/>
              <w:marBottom w:val="0"/>
              <w:divBdr>
                <w:top w:val="none" w:sz="0" w:space="0" w:color="auto"/>
                <w:left w:val="none" w:sz="0" w:space="0" w:color="auto"/>
                <w:bottom w:val="none" w:sz="0" w:space="0" w:color="auto"/>
                <w:right w:val="none" w:sz="0" w:space="0" w:color="auto"/>
              </w:divBdr>
            </w:div>
            <w:div w:id="1901747798">
              <w:marLeft w:val="0"/>
              <w:marRight w:val="0"/>
              <w:marTop w:val="0"/>
              <w:marBottom w:val="0"/>
              <w:divBdr>
                <w:top w:val="none" w:sz="0" w:space="0" w:color="auto"/>
                <w:left w:val="none" w:sz="0" w:space="0" w:color="auto"/>
                <w:bottom w:val="none" w:sz="0" w:space="0" w:color="auto"/>
                <w:right w:val="none" w:sz="0" w:space="0" w:color="auto"/>
              </w:divBdr>
            </w:div>
            <w:div w:id="1922908880">
              <w:marLeft w:val="0"/>
              <w:marRight w:val="0"/>
              <w:marTop w:val="0"/>
              <w:marBottom w:val="0"/>
              <w:divBdr>
                <w:top w:val="none" w:sz="0" w:space="0" w:color="auto"/>
                <w:left w:val="none" w:sz="0" w:space="0" w:color="auto"/>
                <w:bottom w:val="none" w:sz="0" w:space="0" w:color="auto"/>
                <w:right w:val="none" w:sz="0" w:space="0" w:color="auto"/>
              </w:divBdr>
            </w:div>
            <w:div w:id="202381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5786">
      <w:bodyDiv w:val="1"/>
      <w:marLeft w:val="0"/>
      <w:marRight w:val="0"/>
      <w:marTop w:val="0"/>
      <w:marBottom w:val="0"/>
      <w:divBdr>
        <w:top w:val="none" w:sz="0" w:space="0" w:color="auto"/>
        <w:left w:val="none" w:sz="0" w:space="0" w:color="auto"/>
        <w:bottom w:val="none" w:sz="0" w:space="0" w:color="auto"/>
        <w:right w:val="none" w:sz="0" w:space="0" w:color="auto"/>
      </w:divBdr>
      <w:divsChild>
        <w:div w:id="2047559442">
          <w:marLeft w:val="0"/>
          <w:marRight w:val="0"/>
          <w:marTop w:val="0"/>
          <w:marBottom w:val="0"/>
          <w:divBdr>
            <w:top w:val="none" w:sz="0" w:space="0" w:color="auto"/>
            <w:left w:val="none" w:sz="0" w:space="0" w:color="auto"/>
            <w:bottom w:val="none" w:sz="0" w:space="0" w:color="auto"/>
            <w:right w:val="none" w:sz="0" w:space="0" w:color="auto"/>
          </w:divBdr>
          <w:divsChild>
            <w:div w:id="1840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20066">
      <w:bodyDiv w:val="1"/>
      <w:marLeft w:val="0"/>
      <w:marRight w:val="0"/>
      <w:marTop w:val="0"/>
      <w:marBottom w:val="0"/>
      <w:divBdr>
        <w:top w:val="none" w:sz="0" w:space="0" w:color="auto"/>
        <w:left w:val="none" w:sz="0" w:space="0" w:color="auto"/>
        <w:bottom w:val="none" w:sz="0" w:space="0" w:color="auto"/>
        <w:right w:val="none" w:sz="0" w:space="0" w:color="auto"/>
      </w:divBdr>
      <w:divsChild>
        <w:div w:id="1695497104">
          <w:marLeft w:val="0"/>
          <w:marRight w:val="0"/>
          <w:marTop w:val="0"/>
          <w:marBottom w:val="0"/>
          <w:divBdr>
            <w:top w:val="none" w:sz="0" w:space="0" w:color="auto"/>
            <w:left w:val="none" w:sz="0" w:space="0" w:color="auto"/>
            <w:bottom w:val="none" w:sz="0" w:space="0" w:color="auto"/>
            <w:right w:val="none" w:sz="0" w:space="0" w:color="auto"/>
          </w:divBdr>
          <w:divsChild>
            <w:div w:id="10624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46205">
      <w:bodyDiv w:val="1"/>
      <w:marLeft w:val="0"/>
      <w:marRight w:val="0"/>
      <w:marTop w:val="0"/>
      <w:marBottom w:val="0"/>
      <w:divBdr>
        <w:top w:val="none" w:sz="0" w:space="0" w:color="auto"/>
        <w:left w:val="none" w:sz="0" w:space="0" w:color="auto"/>
        <w:bottom w:val="none" w:sz="0" w:space="0" w:color="auto"/>
        <w:right w:val="none" w:sz="0" w:space="0" w:color="auto"/>
      </w:divBdr>
      <w:divsChild>
        <w:div w:id="2087915258">
          <w:marLeft w:val="0"/>
          <w:marRight w:val="0"/>
          <w:marTop w:val="0"/>
          <w:marBottom w:val="0"/>
          <w:divBdr>
            <w:top w:val="none" w:sz="0" w:space="0" w:color="auto"/>
            <w:left w:val="none" w:sz="0" w:space="0" w:color="auto"/>
            <w:bottom w:val="none" w:sz="0" w:space="0" w:color="auto"/>
            <w:right w:val="none" w:sz="0" w:space="0" w:color="auto"/>
          </w:divBdr>
          <w:divsChild>
            <w:div w:id="30884624">
              <w:marLeft w:val="0"/>
              <w:marRight w:val="0"/>
              <w:marTop w:val="0"/>
              <w:marBottom w:val="0"/>
              <w:divBdr>
                <w:top w:val="none" w:sz="0" w:space="0" w:color="auto"/>
                <w:left w:val="none" w:sz="0" w:space="0" w:color="auto"/>
                <w:bottom w:val="none" w:sz="0" w:space="0" w:color="auto"/>
                <w:right w:val="none" w:sz="0" w:space="0" w:color="auto"/>
              </w:divBdr>
            </w:div>
            <w:div w:id="36708605">
              <w:marLeft w:val="0"/>
              <w:marRight w:val="0"/>
              <w:marTop w:val="0"/>
              <w:marBottom w:val="0"/>
              <w:divBdr>
                <w:top w:val="none" w:sz="0" w:space="0" w:color="auto"/>
                <w:left w:val="none" w:sz="0" w:space="0" w:color="auto"/>
                <w:bottom w:val="none" w:sz="0" w:space="0" w:color="auto"/>
                <w:right w:val="none" w:sz="0" w:space="0" w:color="auto"/>
              </w:divBdr>
            </w:div>
            <w:div w:id="47187760">
              <w:marLeft w:val="0"/>
              <w:marRight w:val="0"/>
              <w:marTop w:val="0"/>
              <w:marBottom w:val="0"/>
              <w:divBdr>
                <w:top w:val="none" w:sz="0" w:space="0" w:color="auto"/>
                <w:left w:val="none" w:sz="0" w:space="0" w:color="auto"/>
                <w:bottom w:val="none" w:sz="0" w:space="0" w:color="auto"/>
                <w:right w:val="none" w:sz="0" w:space="0" w:color="auto"/>
              </w:divBdr>
            </w:div>
            <w:div w:id="94324968">
              <w:marLeft w:val="0"/>
              <w:marRight w:val="0"/>
              <w:marTop w:val="0"/>
              <w:marBottom w:val="0"/>
              <w:divBdr>
                <w:top w:val="none" w:sz="0" w:space="0" w:color="auto"/>
                <w:left w:val="none" w:sz="0" w:space="0" w:color="auto"/>
                <w:bottom w:val="none" w:sz="0" w:space="0" w:color="auto"/>
                <w:right w:val="none" w:sz="0" w:space="0" w:color="auto"/>
              </w:divBdr>
            </w:div>
            <w:div w:id="192233133">
              <w:marLeft w:val="0"/>
              <w:marRight w:val="0"/>
              <w:marTop w:val="0"/>
              <w:marBottom w:val="0"/>
              <w:divBdr>
                <w:top w:val="none" w:sz="0" w:space="0" w:color="auto"/>
                <w:left w:val="none" w:sz="0" w:space="0" w:color="auto"/>
                <w:bottom w:val="none" w:sz="0" w:space="0" w:color="auto"/>
                <w:right w:val="none" w:sz="0" w:space="0" w:color="auto"/>
              </w:divBdr>
            </w:div>
            <w:div w:id="211964830">
              <w:marLeft w:val="0"/>
              <w:marRight w:val="0"/>
              <w:marTop w:val="0"/>
              <w:marBottom w:val="0"/>
              <w:divBdr>
                <w:top w:val="none" w:sz="0" w:space="0" w:color="auto"/>
                <w:left w:val="none" w:sz="0" w:space="0" w:color="auto"/>
                <w:bottom w:val="none" w:sz="0" w:space="0" w:color="auto"/>
                <w:right w:val="none" w:sz="0" w:space="0" w:color="auto"/>
              </w:divBdr>
            </w:div>
            <w:div w:id="283267922">
              <w:marLeft w:val="0"/>
              <w:marRight w:val="0"/>
              <w:marTop w:val="0"/>
              <w:marBottom w:val="0"/>
              <w:divBdr>
                <w:top w:val="none" w:sz="0" w:space="0" w:color="auto"/>
                <w:left w:val="none" w:sz="0" w:space="0" w:color="auto"/>
                <w:bottom w:val="none" w:sz="0" w:space="0" w:color="auto"/>
                <w:right w:val="none" w:sz="0" w:space="0" w:color="auto"/>
              </w:divBdr>
            </w:div>
            <w:div w:id="296035825">
              <w:marLeft w:val="0"/>
              <w:marRight w:val="0"/>
              <w:marTop w:val="0"/>
              <w:marBottom w:val="0"/>
              <w:divBdr>
                <w:top w:val="none" w:sz="0" w:space="0" w:color="auto"/>
                <w:left w:val="none" w:sz="0" w:space="0" w:color="auto"/>
                <w:bottom w:val="none" w:sz="0" w:space="0" w:color="auto"/>
                <w:right w:val="none" w:sz="0" w:space="0" w:color="auto"/>
              </w:divBdr>
            </w:div>
            <w:div w:id="361907395">
              <w:marLeft w:val="0"/>
              <w:marRight w:val="0"/>
              <w:marTop w:val="0"/>
              <w:marBottom w:val="0"/>
              <w:divBdr>
                <w:top w:val="none" w:sz="0" w:space="0" w:color="auto"/>
                <w:left w:val="none" w:sz="0" w:space="0" w:color="auto"/>
                <w:bottom w:val="none" w:sz="0" w:space="0" w:color="auto"/>
                <w:right w:val="none" w:sz="0" w:space="0" w:color="auto"/>
              </w:divBdr>
            </w:div>
            <w:div w:id="447940688">
              <w:marLeft w:val="0"/>
              <w:marRight w:val="0"/>
              <w:marTop w:val="0"/>
              <w:marBottom w:val="0"/>
              <w:divBdr>
                <w:top w:val="none" w:sz="0" w:space="0" w:color="auto"/>
                <w:left w:val="none" w:sz="0" w:space="0" w:color="auto"/>
                <w:bottom w:val="none" w:sz="0" w:space="0" w:color="auto"/>
                <w:right w:val="none" w:sz="0" w:space="0" w:color="auto"/>
              </w:divBdr>
            </w:div>
            <w:div w:id="560333535">
              <w:marLeft w:val="0"/>
              <w:marRight w:val="0"/>
              <w:marTop w:val="0"/>
              <w:marBottom w:val="0"/>
              <w:divBdr>
                <w:top w:val="none" w:sz="0" w:space="0" w:color="auto"/>
                <w:left w:val="none" w:sz="0" w:space="0" w:color="auto"/>
                <w:bottom w:val="none" w:sz="0" w:space="0" w:color="auto"/>
                <w:right w:val="none" w:sz="0" w:space="0" w:color="auto"/>
              </w:divBdr>
            </w:div>
            <w:div w:id="637731361">
              <w:marLeft w:val="0"/>
              <w:marRight w:val="0"/>
              <w:marTop w:val="0"/>
              <w:marBottom w:val="0"/>
              <w:divBdr>
                <w:top w:val="none" w:sz="0" w:space="0" w:color="auto"/>
                <w:left w:val="none" w:sz="0" w:space="0" w:color="auto"/>
                <w:bottom w:val="none" w:sz="0" w:space="0" w:color="auto"/>
                <w:right w:val="none" w:sz="0" w:space="0" w:color="auto"/>
              </w:divBdr>
            </w:div>
            <w:div w:id="726029683">
              <w:marLeft w:val="0"/>
              <w:marRight w:val="0"/>
              <w:marTop w:val="0"/>
              <w:marBottom w:val="0"/>
              <w:divBdr>
                <w:top w:val="none" w:sz="0" w:space="0" w:color="auto"/>
                <w:left w:val="none" w:sz="0" w:space="0" w:color="auto"/>
                <w:bottom w:val="none" w:sz="0" w:space="0" w:color="auto"/>
                <w:right w:val="none" w:sz="0" w:space="0" w:color="auto"/>
              </w:divBdr>
            </w:div>
            <w:div w:id="789860209">
              <w:marLeft w:val="0"/>
              <w:marRight w:val="0"/>
              <w:marTop w:val="0"/>
              <w:marBottom w:val="0"/>
              <w:divBdr>
                <w:top w:val="none" w:sz="0" w:space="0" w:color="auto"/>
                <w:left w:val="none" w:sz="0" w:space="0" w:color="auto"/>
                <w:bottom w:val="none" w:sz="0" w:space="0" w:color="auto"/>
                <w:right w:val="none" w:sz="0" w:space="0" w:color="auto"/>
              </w:divBdr>
            </w:div>
            <w:div w:id="823934340">
              <w:marLeft w:val="0"/>
              <w:marRight w:val="0"/>
              <w:marTop w:val="0"/>
              <w:marBottom w:val="0"/>
              <w:divBdr>
                <w:top w:val="none" w:sz="0" w:space="0" w:color="auto"/>
                <w:left w:val="none" w:sz="0" w:space="0" w:color="auto"/>
                <w:bottom w:val="none" w:sz="0" w:space="0" w:color="auto"/>
                <w:right w:val="none" w:sz="0" w:space="0" w:color="auto"/>
              </w:divBdr>
            </w:div>
            <w:div w:id="867717871">
              <w:marLeft w:val="0"/>
              <w:marRight w:val="0"/>
              <w:marTop w:val="0"/>
              <w:marBottom w:val="0"/>
              <w:divBdr>
                <w:top w:val="none" w:sz="0" w:space="0" w:color="auto"/>
                <w:left w:val="none" w:sz="0" w:space="0" w:color="auto"/>
                <w:bottom w:val="none" w:sz="0" w:space="0" w:color="auto"/>
                <w:right w:val="none" w:sz="0" w:space="0" w:color="auto"/>
              </w:divBdr>
            </w:div>
            <w:div w:id="960839840">
              <w:marLeft w:val="0"/>
              <w:marRight w:val="0"/>
              <w:marTop w:val="0"/>
              <w:marBottom w:val="0"/>
              <w:divBdr>
                <w:top w:val="none" w:sz="0" w:space="0" w:color="auto"/>
                <w:left w:val="none" w:sz="0" w:space="0" w:color="auto"/>
                <w:bottom w:val="none" w:sz="0" w:space="0" w:color="auto"/>
                <w:right w:val="none" w:sz="0" w:space="0" w:color="auto"/>
              </w:divBdr>
            </w:div>
            <w:div w:id="1164318630">
              <w:marLeft w:val="0"/>
              <w:marRight w:val="0"/>
              <w:marTop w:val="0"/>
              <w:marBottom w:val="0"/>
              <w:divBdr>
                <w:top w:val="none" w:sz="0" w:space="0" w:color="auto"/>
                <w:left w:val="none" w:sz="0" w:space="0" w:color="auto"/>
                <w:bottom w:val="none" w:sz="0" w:space="0" w:color="auto"/>
                <w:right w:val="none" w:sz="0" w:space="0" w:color="auto"/>
              </w:divBdr>
            </w:div>
            <w:div w:id="1224178900">
              <w:marLeft w:val="0"/>
              <w:marRight w:val="0"/>
              <w:marTop w:val="0"/>
              <w:marBottom w:val="0"/>
              <w:divBdr>
                <w:top w:val="none" w:sz="0" w:space="0" w:color="auto"/>
                <w:left w:val="none" w:sz="0" w:space="0" w:color="auto"/>
                <w:bottom w:val="none" w:sz="0" w:space="0" w:color="auto"/>
                <w:right w:val="none" w:sz="0" w:space="0" w:color="auto"/>
              </w:divBdr>
            </w:div>
            <w:div w:id="1295600736">
              <w:marLeft w:val="0"/>
              <w:marRight w:val="0"/>
              <w:marTop w:val="0"/>
              <w:marBottom w:val="0"/>
              <w:divBdr>
                <w:top w:val="none" w:sz="0" w:space="0" w:color="auto"/>
                <w:left w:val="none" w:sz="0" w:space="0" w:color="auto"/>
                <w:bottom w:val="none" w:sz="0" w:space="0" w:color="auto"/>
                <w:right w:val="none" w:sz="0" w:space="0" w:color="auto"/>
              </w:divBdr>
            </w:div>
            <w:div w:id="1329943520">
              <w:marLeft w:val="0"/>
              <w:marRight w:val="0"/>
              <w:marTop w:val="0"/>
              <w:marBottom w:val="0"/>
              <w:divBdr>
                <w:top w:val="none" w:sz="0" w:space="0" w:color="auto"/>
                <w:left w:val="none" w:sz="0" w:space="0" w:color="auto"/>
                <w:bottom w:val="none" w:sz="0" w:space="0" w:color="auto"/>
                <w:right w:val="none" w:sz="0" w:space="0" w:color="auto"/>
              </w:divBdr>
            </w:div>
            <w:div w:id="1349871241">
              <w:marLeft w:val="0"/>
              <w:marRight w:val="0"/>
              <w:marTop w:val="0"/>
              <w:marBottom w:val="0"/>
              <w:divBdr>
                <w:top w:val="none" w:sz="0" w:space="0" w:color="auto"/>
                <w:left w:val="none" w:sz="0" w:space="0" w:color="auto"/>
                <w:bottom w:val="none" w:sz="0" w:space="0" w:color="auto"/>
                <w:right w:val="none" w:sz="0" w:space="0" w:color="auto"/>
              </w:divBdr>
            </w:div>
            <w:div w:id="1380737862">
              <w:marLeft w:val="0"/>
              <w:marRight w:val="0"/>
              <w:marTop w:val="0"/>
              <w:marBottom w:val="0"/>
              <w:divBdr>
                <w:top w:val="none" w:sz="0" w:space="0" w:color="auto"/>
                <w:left w:val="none" w:sz="0" w:space="0" w:color="auto"/>
                <w:bottom w:val="none" w:sz="0" w:space="0" w:color="auto"/>
                <w:right w:val="none" w:sz="0" w:space="0" w:color="auto"/>
              </w:divBdr>
            </w:div>
            <w:div w:id="1401101528">
              <w:marLeft w:val="0"/>
              <w:marRight w:val="0"/>
              <w:marTop w:val="0"/>
              <w:marBottom w:val="0"/>
              <w:divBdr>
                <w:top w:val="none" w:sz="0" w:space="0" w:color="auto"/>
                <w:left w:val="none" w:sz="0" w:space="0" w:color="auto"/>
                <w:bottom w:val="none" w:sz="0" w:space="0" w:color="auto"/>
                <w:right w:val="none" w:sz="0" w:space="0" w:color="auto"/>
              </w:divBdr>
            </w:div>
            <w:div w:id="1412191048">
              <w:marLeft w:val="0"/>
              <w:marRight w:val="0"/>
              <w:marTop w:val="0"/>
              <w:marBottom w:val="0"/>
              <w:divBdr>
                <w:top w:val="none" w:sz="0" w:space="0" w:color="auto"/>
                <w:left w:val="none" w:sz="0" w:space="0" w:color="auto"/>
                <w:bottom w:val="none" w:sz="0" w:space="0" w:color="auto"/>
                <w:right w:val="none" w:sz="0" w:space="0" w:color="auto"/>
              </w:divBdr>
            </w:div>
            <w:div w:id="1430274141">
              <w:marLeft w:val="0"/>
              <w:marRight w:val="0"/>
              <w:marTop w:val="0"/>
              <w:marBottom w:val="0"/>
              <w:divBdr>
                <w:top w:val="none" w:sz="0" w:space="0" w:color="auto"/>
                <w:left w:val="none" w:sz="0" w:space="0" w:color="auto"/>
                <w:bottom w:val="none" w:sz="0" w:space="0" w:color="auto"/>
                <w:right w:val="none" w:sz="0" w:space="0" w:color="auto"/>
              </w:divBdr>
            </w:div>
            <w:div w:id="1535651100">
              <w:marLeft w:val="0"/>
              <w:marRight w:val="0"/>
              <w:marTop w:val="0"/>
              <w:marBottom w:val="0"/>
              <w:divBdr>
                <w:top w:val="none" w:sz="0" w:space="0" w:color="auto"/>
                <w:left w:val="none" w:sz="0" w:space="0" w:color="auto"/>
                <w:bottom w:val="none" w:sz="0" w:space="0" w:color="auto"/>
                <w:right w:val="none" w:sz="0" w:space="0" w:color="auto"/>
              </w:divBdr>
            </w:div>
            <w:div w:id="1619558362">
              <w:marLeft w:val="0"/>
              <w:marRight w:val="0"/>
              <w:marTop w:val="0"/>
              <w:marBottom w:val="0"/>
              <w:divBdr>
                <w:top w:val="none" w:sz="0" w:space="0" w:color="auto"/>
                <w:left w:val="none" w:sz="0" w:space="0" w:color="auto"/>
                <w:bottom w:val="none" w:sz="0" w:space="0" w:color="auto"/>
                <w:right w:val="none" w:sz="0" w:space="0" w:color="auto"/>
              </w:divBdr>
            </w:div>
            <w:div w:id="1698238768">
              <w:marLeft w:val="0"/>
              <w:marRight w:val="0"/>
              <w:marTop w:val="0"/>
              <w:marBottom w:val="0"/>
              <w:divBdr>
                <w:top w:val="none" w:sz="0" w:space="0" w:color="auto"/>
                <w:left w:val="none" w:sz="0" w:space="0" w:color="auto"/>
                <w:bottom w:val="none" w:sz="0" w:space="0" w:color="auto"/>
                <w:right w:val="none" w:sz="0" w:space="0" w:color="auto"/>
              </w:divBdr>
            </w:div>
            <w:div w:id="1726639221">
              <w:marLeft w:val="0"/>
              <w:marRight w:val="0"/>
              <w:marTop w:val="0"/>
              <w:marBottom w:val="0"/>
              <w:divBdr>
                <w:top w:val="none" w:sz="0" w:space="0" w:color="auto"/>
                <w:left w:val="none" w:sz="0" w:space="0" w:color="auto"/>
                <w:bottom w:val="none" w:sz="0" w:space="0" w:color="auto"/>
                <w:right w:val="none" w:sz="0" w:space="0" w:color="auto"/>
              </w:divBdr>
            </w:div>
            <w:div w:id="1865095260">
              <w:marLeft w:val="0"/>
              <w:marRight w:val="0"/>
              <w:marTop w:val="0"/>
              <w:marBottom w:val="0"/>
              <w:divBdr>
                <w:top w:val="none" w:sz="0" w:space="0" w:color="auto"/>
                <w:left w:val="none" w:sz="0" w:space="0" w:color="auto"/>
                <w:bottom w:val="none" w:sz="0" w:space="0" w:color="auto"/>
                <w:right w:val="none" w:sz="0" w:space="0" w:color="auto"/>
              </w:divBdr>
            </w:div>
            <w:div w:id="1866744849">
              <w:marLeft w:val="0"/>
              <w:marRight w:val="0"/>
              <w:marTop w:val="0"/>
              <w:marBottom w:val="0"/>
              <w:divBdr>
                <w:top w:val="none" w:sz="0" w:space="0" w:color="auto"/>
                <w:left w:val="none" w:sz="0" w:space="0" w:color="auto"/>
                <w:bottom w:val="none" w:sz="0" w:space="0" w:color="auto"/>
                <w:right w:val="none" w:sz="0" w:space="0" w:color="auto"/>
              </w:divBdr>
            </w:div>
            <w:div w:id="2035229248">
              <w:marLeft w:val="0"/>
              <w:marRight w:val="0"/>
              <w:marTop w:val="0"/>
              <w:marBottom w:val="0"/>
              <w:divBdr>
                <w:top w:val="none" w:sz="0" w:space="0" w:color="auto"/>
                <w:left w:val="none" w:sz="0" w:space="0" w:color="auto"/>
                <w:bottom w:val="none" w:sz="0" w:space="0" w:color="auto"/>
                <w:right w:val="none" w:sz="0" w:space="0" w:color="auto"/>
              </w:divBdr>
            </w:div>
            <w:div w:id="21443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1066">
      <w:bodyDiv w:val="1"/>
      <w:marLeft w:val="0"/>
      <w:marRight w:val="0"/>
      <w:marTop w:val="0"/>
      <w:marBottom w:val="0"/>
      <w:divBdr>
        <w:top w:val="none" w:sz="0" w:space="0" w:color="auto"/>
        <w:left w:val="none" w:sz="0" w:space="0" w:color="auto"/>
        <w:bottom w:val="none" w:sz="0" w:space="0" w:color="auto"/>
        <w:right w:val="none" w:sz="0" w:space="0" w:color="auto"/>
      </w:divBdr>
      <w:divsChild>
        <w:div w:id="728261980">
          <w:marLeft w:val="0"/>
          <w:marRight w:val="0"/>
          <w:marTop w:val="0"/>
          <w:marBottom w:val="0"/>
          <w:divBdr>
            <w:top w:val="none" w:sz="0" w:space="0" w:color="auto"/>
            <w:left w:val="none" w:sz="0" w:space="0" w:color="auto"/>
            <w:bottom w:val="none" w:sz="0" w:space="0" w:color="auto"/>
            <w:right w:val="none" w:sz="0" w:space="0" w:color="auto"/>
          </w:divBdr>
          <w:divsChild>
            <w:div w:id="5401898">
              <w:marLeft w:val="0"/>
              <w:marRight w:val="0"/>
              <w:marTop w:val="0"/>
              <w:marBottom w:val="0"/>
              <w:divBdr>
                <w:top w:val="none" w:sz="0" w:space="0" w:color="auto"/>
                <w:left w:val="none" w:sz="0" w:space="0" w:color="auto"/>
                <w:bottom w:val="none" w:sz="0" w:space="0" w:color="auto"/>
                <w:right w:val="none" w:sz="0" w:space="0" w:color="auto"/>
              </w:divBdr>
            </w:div>
            <w:div w:id="19556736">
              <w:marLeft w:val="0"/>
              <w:marRight w:val="0"/>
              <w:marTop w:val="0"/>
              <w:marBottom w:val="0"/>
              <w:divBdr>
                <w:top w:val="none" w:sz="0" w:space="0" w:color="auto"/>
                <w:left w:val="none" w:sz="0" w:space="0" w:color="auto"/>
                <w:bottom w:val="none" w:sz="0" w:space="0" w:color="auto"/>
                <w:right w:val="none" w:sz="0" w:space="0" w:color="auto"/>
              </w:divBdr>
            </w:div>
            <w:div w:id="38937621">
              <w:marLeft w:val="0"/>
              <w:marRight w:val="0"/>
              <w:marTop w:val="0"/>
              <w:marBottom w:val="0"/>
              <w:divBdr>
                <w:top w:val="none" w:sz="0" w:space="0" w:color="auto"/>
                <w:left w:val="none" w:sz="0" w:space="0" w:color="auto"/>
                <w:bottom w:val="none" w:sz="0" w:space="0" w:color="auto"/>
                <w:right w:val="none" w:sz="0" w:space="0" w:color="auto"/>
              </w:divBdr>
            </w:div>
            <w:div w:id="81491459">
              <w:marLeft w:val="0"/>
              <w:marRight w:val="0"/>
              <w:marTop w:val="0"/>
              <w:marBottom w:val="0"/>
              <w:divBdr>
                <w:top w:val="none" w:sz="0" w:space="0" w:color="auto"/>
                <w:left w:val="none" w:sz="0" w:space="0" w:color="auto"/>
                <w:bottom w:val="none" w:sz="0" w:space="0" w:color="auto"/>
                <w:right w:val="none" w:sz="0" w:space="0" w:color="auto"/>
              </w:divBdr>
            </w:div>
            <w:div w:id="131607612">
              <w:marLeft w:val="0"/>
              <w:marRight w:val="0"/>
              <w:marTop w:val="0"/>
              <w:marBottom w:val="0"/>
              <w:divBdr>
                <w:top w:val="none" w:sz="0" w:space="0" w:color="auto"/>
                <w:left w:val="none" w:sz="0" w:space="0" w:color="auto"/>
                <w:bottom w:val="none" w:sz="0" w:space="0" w:color="auto"/>
                <w:right w:val="none" w:sz="0" w:space="0" w:color="auto"/>
              </w:divBdr>
            </w:div>
            <w:div w:id="209612255">
              <w:marLeft w:val="0"/>
              <w:marRight w:val="0"/>
              <w:marTop w:val="0"/>
              <w:marBottom w:val="0"/>
              <w:divBdr>
                <w:top w:val="none" w:sz="0" w:space="0" w:color="auto"/>
                <w:left w:val="none" w:sz="0" w:space="0" w:color="auto"/>
                <w:bottom w:val="none" w:sz="0" w:space="0" w:color="auto"/>
                <w:right w:val="none" w:sz="0" w:space="0" w:color="auto"/>
              </w:divBdr>
            </w:div>
            <w:div w:id="232855040">
              <w:marLeft w:val="0"/>
              <w:marRight w:val="0"/>
              <w:marTop w:val="0"/>
              <w:marBottom w:val="0"/>
              <w:divBdr>
                <w:top w:val="none" w:sz="0" w:space="0" w:color="auto"/>
                <w:left w:val="none" w:sz="0" w:space="0" w:color="auto"/>
                <w:bottom w:val="none" w:sz="0" w:space="0" w:color="auto"/>
                <w:right w:val="none" w:sz="0" w:space="0" w:color="auto"/>
              </w:divBdr>
            </w:div>
            <w:div w:id="250746225">
              <w:marLeft w:val="0"/>
              <w:marRight w:val="0"/>
              <w:marTop w:val="0"/>
              <w:marBottom w:val="0"/>
              <w:divBdr>
                <w:top w:val="none" w:sz="0" w:space="0" w:color="auto"/>
                <w:left w:val="none" w:sz="0" w:space="0" w:color="auto"/>
                <w:bottom w:val="none" w:sz="0" w:space="0" w:color="auto"/>
                <w:right w:val="none" w:sz="0" w:space="0" w:color="auto"/>
              </w:divBdr>
            </w:div>
            <w:div w:id="259535166">
              <w:marLeft w:val="0"/>
              <w:marRight w:val="0"/>
              <w:marTop w:val="0"/>
              <w:marBottom w:val="0"/>
              <w:divBdr>
                <w:top w:val="none" w:sz="0" w:space="0" w:color="auto"/>
                <w:left w:val="none" w:sz="0" w:space="0" w:color="auto"/>
                <w:bottom w:val="none" w:sz="0" w:space="0" w:color="auto"/>
                <w:right w:val="none" w:sz="0" w:space="0" w:color="auto"/>
              </w:divBdr>
            </w:div>
            <w:div w:id="415518918">
              <w:marLeft w:val="0"/>
              <w:marRight w:val="0"/>
              <w:marTop w:val="0"/>
              <w:marBottom w:val="0"/>
              <w:divBdr>
                <w:top w:val="none" w:sz="0" w:space="0" w:color="auto"/>
                <w:left w:val="none" w:sz="0" w:space="0" w:color="auto"/>
                <w:bottom w:val="none" w:sz="0" w:space="0" w:color="auto"/>
                <w:right w:val="none" w:sz="0" w:space="0" w:color="auto"/>
              </w:divBdr>
            </w:div>
            <w:div w:id="418449731">
              <w:marLeft w:val="0"/>
              <w:marRight w:val="0"/>
              <w:marTop w:val="0"/>
              <w:marBottom w:val="0"/>
              <w:divBdr>
                <w:top w:val="none" w:sz="0" w:space="0" w:color="auto"/>
                <w:left w:val="none" w:sz="0" w:space="0" w:color="auto"/>
                <w:bottom w:val="none" w:sz="0" w:space="0" w:color="auto"/>
                <w:right w:val="none" w:sz="0" w:space="0" w:color="auto"/>
              </w:divBdr>
            </w:div>
            <w:div w:id="627080124">
              <w:marLeft w:val="0"/>
              <w:marRight w:val="0"/>
              <w:marTop w:val="0"/>
              <w:marBottom w:val="0"/>
              <w:divBdr>
                <w:top w:val="none" w:sz="0" w:space="0" w:color="auto"/>
                <w:left w:val="none" w:sz="0" w:space="0" w:color="auto"/>
                <w:bottom w:val="none" w:sz="0" w:space="0" w:color="auto"/>
                <w:right w:val="none" w:sz="0" w:space="0" w:color="auto"/>
              </w:divBdr>
            </w:div>
            <w:div w:id="644965737">
              <w:marLeft w:val="0"/>
              <w:marRight w:val="0"/>
              <w:marTop w:val="0"/>
              <w:marBottom w:val="0"/>
              <w:divBdr>
                <w:top w:val="none" w:sz="0" w:space="0" w:color="auto"/>
                <w:left w:val="none" w:sz="0" w:space="0" w:color="auto"/>
                <w:bottom w:val="none" w:sz="0" w:space="0" w:color="auto"/>
                <w:right w:val="none" w:sz="0" w:space="0" w:color="auto"/>
              </w:divBdr>
            </w:div>
            <w:div w:id="667371225">
              <w:marLeft w:val="0"/>
              <w:marRight w:val="0"/>
              <w:marTop w:val="0"/>
              <w:marBottom w:val="0"/>
              <w:divBdr>
                <w:top w:val="none" w:sz="0" w:space="0" w:color="auto"/>
                <w:left w:val="none" w:sz="0" w:space="0" w:color="auto"/>
                <w:bottom w:val="none" w:sz="0" w:space="0" w:color="auto"/>
                <w:right w:val="none" w:sz="0" w:space="0" w:color="auto"/>
              </w:divBdr>
            </w:div>
            <w:div w:id="674457048">
              <w:marLeft w:val="0"/>
              <w:marRight w:val="0"/>
              <w:marTop w:val="0"/>
              <w:marBottom w:val="0"/>
              <w:divBdr>
                <w:top w:val="none" w:sz="0" w:space="0" w:color="auto"/>
                <w:left w:val="none" w:sz="0" w:space="0" w:color="auto"/>
                <w:bottom w:val="none" w:sz="0" w:space="0" w:color="auto"/>
                <w:right w:val="none" w:sz="0" w:space="0" w:color="auto"/>
              </w:divBdr>
            </w:div>
            <w:div w:id="762383730">
              <w:marLeft w:val="0"/>
              <w:marRight w:val="0"/>
              <w:marTop w:val="0"/>
              <w:marBottom w:val="0"/>
              <w:divBdr>
                <w:top w:val="none" w:sz="0" w:space="0" w:color="auto"/>
                <w:left w:val="none" w:sz="0" w:space="0" w:color="auto"/>
                <w:bottom w:val="none" w:sz="0" w:space="0" w:color="auto"/>
                <w:right w:val="none" w:sz="0" w:space="0" w:color="auto"/>
              </w:divBdr>
            </w:div>
            <w:div w:id="775908808">
              <w:marLeft w:val="0"/>
              <w:marRight w:val="0"/>
              <w:marTop w:val="0"/>
              <w:marBottom w:val="0"/>
              <w:divBdr>
                <w:top w:val="none" w:sz="0" w:space="0" w:color="auto"/>
                <w:left w:val="none" w:sz="0" w:space="0" w:color="auto"/>
                <w:bottom w:val="none" w:sz="0" w:space="0" w:color="auto"/>
                <w:right w:val="none" w:sz="0" w:space="0" w:color="auto"/>
              </w:divBdr>
            </w:div>
            <w:div w:id="801119807">
              <w:marLeft w:val="0"/>
              <w:marRight w:val="0"/>
              <w:marTop w:val="0"/>
              <w:marBottom w:val="0"/>
              <w:divBdr>
                <w:top w:val="none" w:sz="0" w:space="0" w:color="auto"/>
                <w:left w:val="none" w:sz="0" w:space="0" w:color="auto"/>
                <w:bottom w:val="none" w:sz="0" w:space="0" w:color="auto"/>
                <w:right w:val="none" w:sz="0" w:space="0" w:color="auto"/>
              </w:divBdr>
            </w:div>
            <w:div w:id="805440232">
              <w:marLeft w:val="0"/>
              <w:marRight w:val="0"/>
              <w:marTop w:val="0"/>
              <w:marBottom w:val="0"/>
              <w:divBdr>
                <w:top w:val="none" w:sz="0" w:space="0" w:color="auto"/>
                <w:left w:val="none" w:sz="0" w:space="0" w:color="auto"/>
                <w:bottom w:val="none" w:sz="0" w:space="0" w:color="auto"/>
                <w:right w:val="none" w:sz="0" w:space="0" w:color="auto"/>
              </w:divBdr>
            </w:div>
            <w:div w:id="822240298">
              <w:marLeft w:val="0"/>
              <w:marRight w:val="0"/>
              <w:marTop w:val="0"/>
              <w:marBottom w:val="0"/>
              <w:divBdr>
                <w:top w:val="none" w:sz="0" w:space="0" w:color="auto"/>
                <w:left w:val="none" w:sz="0" w:space="0" w:color="auto"/>
                <w:bottom w:val="none" w:sz="0" w:space="0" w:color="auto"/>
                <w:right w:val="none" w:sz="0" w:space="0" w:color="auto"/>
              </w:divBdr>
            </w:div>
            <w:div w:id="904535335">
              <w:marLeft w:val="0"/>
              <w:marRight w:val="0"/>
              <w:marTop w:val="0"/>
              <w:marBottom w:val="0"/>
              <w:divBdr>
                <w:top w:val="none" w:sz="0" w:space="0" w:color="auto"/>
                <w:left w:val="none" w:sz="0" w:space="0" w:color="auto"/>
                <w:bottom w:val="none" w:sz="0" w:space="0" w:color="auto"/>
                <w:right w:val="none" w:sz="0" w:space="0" w:color="auto"/>
              </w:divBdr>
            </w:div>
            <w:div w:id="933199687">
              <w:marLeft w:val="0"/>
              <w:marRight w:val="0"/>
              <w:marTop w:val="0"/>
              <w:marBottom w:val="0"/>
              <w:divBdr>
                <w:top w:val="none" w:sz="0" w:space="0" w:color="auto"/>
                <w:left w:val="none" w:sz="0" w:space="0" w:color="auto"/>
                <w:bottom w:val="none" w:sz="0" w:space="0" w:color="auto"/>
                <w:right w:val="none" w:sz="0" w:space="0" w:color="auto"/>
              </w:divBdr>
            </w:div>
            <w:div w:id="945649398">
              <w:marLeft w:val="0"/>
              <w:marRight w:val="0"/>
              <w:marTop w:val="0"/>
              <w:marBottom w:val="0"/>
              <w:divBdr>
                <w:top w:val="none" w:sz="0" w:space="0" w:color="auto"/>
                <w:left w:val="none" w:sz="0" w:space="0" w:color="auto"/>
                <w:bottom w:val="none" w:sz="0" w:space="0" w:color="auto"/>
                <w:right w:val="none" w:sz="0" w:space="0" w:color="auto"/>
              </w:divBdr>
            </w:div>
            <w:div w:id="992298273">
              <w:marLeft w:val="0"/>
              <w:marRight w:val="0"/>
              <w:marTop w:val="0"/>
              <w:marBottom w:val="0"/>
              <w:divBdr>
                <w:top w:val="none" w:sz="0" w:space="0" w:color="auto"/>
                <w:left w:val="none" w:sz="0" w:space="0" w:color="auto"/>
                <w:bottom w:val="none" w:sz="0" w:space="0" w:color="auto"/>
                <w:right w:val="none" w:sz="0" w:space="0" w:color="auto"/>
              </w:divBdr>
            </w:div>
            <w:div w:id="1019117447">
              <w:marLeft w:val="0"/>
              <w:marRight w:val="0"/>
              <w:marTop w:val="0"/>
              <w:marBottom w:val="0"/>
              <w:divBdr>
                <w:top w:val="none" w:sz="0" w:space="0" w:color="auto"/>
                <w:left w:val="none" w:sz="0" w:space="0" w:color="auto"/>
                <w:bottom w:val="none" w:sz="0" w:space="0" w:color="auto"/>
                <w:right w:val="none" w:sz="0" w:space="0" w:color="auto"/>
              </w:divBdr>
            </w:div>
            <w:div w:id="1019426389">
              <w:marLeft w:val="0"/>
              <w:marRight w:val="0"/>
              <w:marTop w:val="0"/>
              <w:marBottom w:val="0"/>
              <w:divBdr>
                <w:top w:val="none" w:sz="0" w:space="0" w:color="auto"/>
                <w:left w:val="none" w:sz="0" w:space="0" w:color="auto"/>
                <w:bottom w:val="none" w:sz="0" w:space="0" w:color="auto"/>
                <w:right w:val="none" w:sz="0" w:space="0" w:color="auto"/>
              </w:divBdr>
            </w:div>
            <w:div w:id="1129518084">
              <w:marLeft w:val="0"/>
              <w:marRight w:val="0"/>
              <w:marTop w:val="0"/>
              <w:marBottom w:val="0"/>
              <w:divBdr>
                <w:top w:val="none" w:sz="0" w:space="0" w:color="auto"/>
                <w:left w:val="none" w:sz="0" w:space="0" w:color="auto"/>
                <w:bottom w:val="none" w:sz="0" w:space="0" w:color="auto"/>
                <w:right w:val="none" w:sz="0" w:space="0" w:color="auto"/>
              </w:divBdr>
            </w:div>
            <w:div w:id="1156218240">
              <w:marLeft w:val="0"/>
              <w:marRight w:val="0"/>
              <w:marTop w:val="0"/>
              <w:marBottom w:val="0"/>
              <w:divBdr>
                <w:top w:val="none" w:sz="0" w:space="0" w:color="auto"/>
                <w:left w:val="none" w:sz="0" w:space="0" w:color="auto"/>
                <w:bottom w:val="none" w:sz="0" w:space="0" w:color="auto"/>
                <w:right w:val="none" w:sz="0" w:space="0" w:color="auto"/>
              </w:divBdr>
            </w:div>
            <w:div w:id="1267227322">
              <w:marLeft w:val="0"/>
              <w:marRight w:val="0"/>
              <w:marTop w:val="0"/>
              <w:marBottom w:val="0"/>
              <w:divBdr>
                <w:top w:val="none" w:sz="0" w:space="0" w:color="auto"/>
                <w:left w:val="none" w:sz="0" w:space="0" w:color="auto"/>
                <w:bottom w:val="none" w:sz="0" w:space="0" w:color="auto"/>
                <w:right w:val="none" w:sz="0" w:space="0" w:color="auto"/>
              </w:divBdr>
            </w:div>
            <w:div w:id="1274433228">
              <w:marLeft w:val="0"/>
              <w:marRight w:val="0"/>
              <w:marTop w:val="0"/>
              <w:marBottom w:val="0"/>
              <w:divBdr>
                <w:top w:val="none" w:sz="0" w:space="0" w:color="auto"/>
                <w:left w:val="none" w:sz="0" w:space="0" w:color="auto"/>
                <w:bottom w:val="none" w:sz="0" w:space="0" w:color="auto"/>
                <w:right w:val="none" w:sz="0" w:space="0" w:color="auto"/>
              </w:divBdr>
            </w:div>
            <w:div w:id="1355811076">
              <w:marLeft w:val="0"/>
              <w:marRight w:val="0"/>
              <w:marTop w:val="0"/>
              <w:marBottom w:val="0"/>
              <w:divBdr>
                <w:top w:val="none" w:sz="0" w:space="0" w:color="auto"/>
                <w:left w:val="none" w:sz="0" w:space="0" w:color="auto"/>
                <w:bottom w:val="none" w:sz="0" w:space="0" w:color="auto"/>
                <w:right w:val="none" w:sz="0" w:space="0" w:color="auto"/>
              </w:divBdr>
            </w:div>
            <w:div w:id="1359624540">
              <w:marLeft w:val="0"/>
              <w:marRight w:val="0"/>
              <w:marTop w:val="0"/>
              <w:marBottom w:val="0"/>
              <w:divBdr>
                <w:top w:val="none" w:sz="0" w:space="0" w:color="auto"/>
                <w:left w:val="none" w:sz="0" w:space="0" w:color="auto"/>
                <w:bottom w:val="none" w:sz="0" w:space="0" w:color="auto"/>
                <w:right w:val="none" w:sz="0" w:space="0" w:color="auto"/>
              </w:divBdr>
            </w:div>
            <w:div w:id="1371102477">
              <w:marLeft w:val="0"/>
              <w:marRight w:val="0"/>
              <w:marTop w:val="0"/>
              <w:marBottom w:val="0"/>
              <w:divBdr>
                <w:top w:val="none" w:sz="0" w:space="0" w:color="auto"/>
                <w:left w:val="none" w:sz="0" w:space="0" w:color="auto"/>
                <w:bottom w:val="none" w:sz="0" w:space="0" w:color="auto"/>
                <w:right w:val="none" w:sz="0" w:space="0" w:color="auto"/>
              </w:divBdr>
            </w:div>
            <w:div w:id="1438015139">
              <w:marLeft w:val="0"/>
              <w:marRight w:val="0"/>
              <w:marTop w:val="0"/>
              <w:marBottom w:val="0"/>
              <w:divBdr>
                <w:top w:val="none" w:sz="0" w:space="0" w:color="auto"/>
                <w:left w:val="none" w:sz="0" w:space="0" w:color="auto"/>
                <w:bottom w:val="none" w:sz="0" w:space="0" w:color="auto"/>
                <w:right w:val="none" w:sz="0" w:space="0" w:color="auto"/>
              </w:divBdr>
            </w:div>
            <w:div w:id="1452940102">
              <w:marLeft w:val="0"/>
              <w:marRight w:val="0"/>
              <w:marTop w:val="0"/>
              <w:marBottom w:val="0"/>
              <w:divBdr>
                <w:top w:val="none" w:sz="0" w:space="0" w:color="auto"/>
                <w:left w:val="none" w:sz="0" w:space="0" w:color="auto"/>
                <w:bottom w:val="none" w:sz="0" w:space="0" w:color="auto"/>
                <w:right w:val="none" w:sz="0" w:space="0" w:color="auto"/>
              </w:divBdr>
            </w:div>
            <w:div w:id="1453209091">
              <w:marLeft w:val="0"/>
              <w:marRight w:val="0"/>
              <w:marTop w:val="0"/>
              <w:marBottom w:val="0"/>
              <w:divBdr>
                <w:top w:val="none" w:sz="0" w:space="0" w:color="auto"/>
                <w:left w:val="none" w:sz="0" w:space="0" w:color="auto"/>
                <w:bottom w:val="none" w:sz="0" w:space="0" w:color="auto"/>
                <w:right w:val="none" w:sz="0" w:space="0" w:color="auto"/>
              </w:divBdr>
            </w:div>
            <w:div w:id="1483303390">
              <w:marLeft w:val="0"/>
              <w:marRight w:val="0"/>
              <w:marTop w:val="0"/>
              <w:marBottom w:val="0"/>
              <w:divBdr>
                <w:top w:val="none" w:sz="0" w:space="0" w:color="auto"/>
                <w:left w:val="none" w:sz="0" w:space="0" w:color="auto"/>
                <w:bottom w:val="none" w:sz="0" w:space="0" w:color="auto"/>
                <w:right w:val="none" w:sz="0" w:space="0" w:color="auto"/>
              </w:divBdr>
            </w:div>
            <w:div w:id="1514803081">
              <w:marLeft w:val="0"/>
              <w:marRight w:val="0"/>
              <w:marTop w:val="0"/>
              <w:marBottom w:val="0"/>
              <w:divBdr>
                <w:top w:val="none" w:sz="0" w:space="0" w:color="auto"/>
                <w:left w:val="none" w:sz="0" w:space="0" w:color="auto"/>
                <w:bottom w:val="none" w:sz="0" w:space="0" w:color="auto"/>
                <w:right w:val="none" w:sz="0" w:space="0" w:color="auto"/>
              </w:divBdr>
            </w:div>
            <w:div w:id="1539122588">
              <w:marLeft w:val="0"/>
              <w:marRight w:val="0"/>
              <w:marTop w:val="0"/>
              <w:marBottom w:val="0"/>
              <w:divBdr>
                <w:top w:val="none" w:sz="0" w:space="0" w:color="auto"/>
                <w:left w:val="none" w:sz="0" w:space="0" w:color="auto"/>
                <w:bottom w:val="none" w:sz="0" w:space="0" w:color="auto"/>
                <w:right w:val="none" w:sz="0" w:space="0" w:color="auto"/>
              </w:divBdr>
            </w:div>
            <w:div w:id="1585020905">
              <w:marLeft w:val="0"/>
              <w:marRight w:val="0"/>
              <w:marTop w:val="0"/>
              <w:marBottom w:val="0"/>
              <w:divBdr>
                <w:top w:val="none" w:sz="0" w:space="0" w:color="auto"/>
                <w:left w:val="none" w:sz="0" w:space="0" w:color="auto"/>
                <w:bottom w:val="none" w:sz="0" w:space="0" w:color="auto"/>
                <w:right w:val="none" w:sz="0" w:space="0" w:color="auto"/>
              </w:divBdr>
            </w:div>
            <w:div w:id="1611860254">
              <w:marLeft w:val="0"/>
              <w:marRight w:val="0"/>
              <w:marTop w:val="0"/>
              <w:marBottom w:val="0"/>
              <w:divBdr>
                <w:top w:val="none" w:sz="0" w:space="0" w:color="auto"/>
                <w:left w:val="none" w:sz="0" w:space="0" w:color="auto"/>
                <w:bottom w:val="none" w:sz="0" w:space="0" w:color="auto"/>
                <w:right w:val="none" w:sz="0" w:space="0" w:color="auto"/>
              </w:divBdr>
            </w:div>
            <w:div w:id="1615290895">
              <w:marLeft w:val="0"/>
              <w:marRight w:val="0"/>
              <w:marTop w:val="0"/>
              <w:marBottom w:val="0"/>
              <w:divBdr>
                <w:top w:val="none" w:sz="0" w:space="0" w:color="auto"/>
                <w:left w:val="none" w:sz="0" w:space="0" w:color="auto"/>
                <w:bottom w:val="none" w:sz="0" w:space="0" w:color="auto"/>
                <w:right w:val="none" w:sz="0" w:space="0" w:color="auto"/>
              </w:divBdr>
            </w:div>
            <w:div w:id="1679235175">
              <w:marLeft w:val="0"/>
              <w:marRight w:val="0"/>
              <w:marTop w:val="0"/>
              <w:marBottom w:val="0"/>
              <w:divBdr>
                <w:top w:val="none" w:sz="0" w:space="0" w:color="auto"/>
                <w:left w:val="none" w:sz="0" w:space="0" w:color="auto"/>
                <w:bottom w:val="none" w:sz="0" w:space="0" w:color="auto"/>
                <w:right w:val="none" w:sz="0" w:space="0" w:color="auto"/>
              </w:divBdr>
            </w:div>
            <w:div w:id="1683970305">
              <w:marLeft w:val="0"/>
              <w:marRight w:val="0"/>
              <w:marTop w:val="0"/>
              <w:marBottom w:val="0"/>
              <w:divBdr>
                <w:top w:val="none" w:sz="0" w:space="0" w:color="auto"/>
                <w:left w:val="none" w:sz="0" w:space="0" w:color="auto"/>
                <w:bottom w:val="none" w:sz="0" w:space="0" w:color="auto"/>
                <w:right w:val="none" w:sz="0" w:space="0" w:color="auto"/>
              </w:divBdr>
            </w:div>
            <w:div w:id="1726374020">
              <w:marLeft w:val="0"/>
              <w:marRight w:val="0"/>
              <w:marTop w:val="0"/>
              <w:marBottom w:val="0"/>
              <w:divBdr>
                <w:top w:val="none" w:sz="0" w:space="0" w:color="auto"/>
                <w:left w:val="none" w:sz="0" w:space="0" w:color="auto"/>
                <w:bottom w:val="none" w:sz="0" w:space="0" w:color="auto"/>
                <w:right w:val="none" w:sz="0" w:space="0" w:color="auto"/>
              </w:divBdr>
            </w:div>
            <w:div w:id="1749616232">
              <w:marLeft w:val="0"/>
              <w:marRight w:val="0"/>
              <w:marTop w:val="0"/>
              <w:marBottom w:val="0"/>
              <w:divBdr>
                <w:top w:val="none" w:sz="0" w:space="0" w:color="auto"/>
                <w:left w:val="none" w:sz="0" w:space="0" w:color="auto"/>
                <w:bottom w:val="none" w:sz="0" w:space="0" w:color="auto"/>
                <w:right w:val="none" w:sz="0" w:space="0" w:color="auto"/>
              </w:divBdr>
            </w:div>
            <w:div w:id="1811439784">
              <w:marLeft w:val="0"/>
              <w:marRight w:val="0"/>
              <w:marTop w:val="0"/>
              <w:marBottom w:val="0"/>
              <w:divBdr>
                <w:top w:val="none" w:sz="0" w:space="0" w:color="auto"/>
                <w:left w:val="none" w:sz="0" w:space="0" w:color="auto"/>
                <w:bottom w:val="none" w:sz="0" w:space="0" w:color="auto"/>
                <w:right w:val="none" w:sz="0" w:space="0" w:color="auto"/>
              </w:divBdr>
            </w:div>
            <w:div w:id="1878853204">
              <w:marLeft w:val="0"/>
              <w:marRight w:val="0"/>
              <w:marTop w:val="0"/>
              <w:marBottom w:val="0"/>
              <w:divBdr>
                <w:top w:val="none" w:sz="0" w:space="0" w:color="auto"/>
                <w:left w:val="none" w:sz="0" w:space="0" w:color="auto"/>
                <w:bottom w:val="none" w:sz="0" w:space="0" w:color="auto"/>
                <w:right w:val="none" w:sz="0" w:space="0" w:color="auto"/>
              </w:divBdr>
            </w:div>
            <w:div w:id="2098087068">
              <w:marLeft w:val="0"/>
              <w:marRight w:val="0"/>
              <w:marTop w:val="0"/>
              <w:marBottom w:val="0"/>
              <w:divBdr>
                <w:top w:val="none" w:sz="0" w:space="0" w:color="auto"/>
                <w:left w:val="none" w:sz="0" w:space="0" w:color="auto"/>
                <w:bottom w:val="none" w:sz="0" w:space="0" w:color="auto"/>
                <w:right w:val="none" w:sz="0" w:space="0" w:color="auto"/>
              </w:divBdr>
            </w:div>
            <w:div w:id="2103991095">
              <w:marLeft w:val="0"/>
              <w:marRight w:val="0"/>
              <w:marTop w:val="0"/>
              <w:marBottom w:val="0"/>
              <w:divBdr>
                <w:top w:val="none" w:sz="0" w:space="0" w:color="auto"/>
                <w:left w:val="none" w:sz="0" w:space="0" w:color="auto"/>
                <w:bottom w:val="none" w:sz="0" w:space="0" w:color="auto"/>
                <w:right w:val="none" w:sz="0" w:space="0" w:color="auto"/>
              </w:divBdr>
            </w:div>
            <w:div w:id="213674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9477">
      <w:bodyDiv w:val="1"/>
      <w:marLeft w:val="0"/>
      <w:marRight w:val="0"/>
      <w:marTop w:val="0"/>
      <w:marBottom w:val="0"/>
      <w:divBdr>
        <w:top w:val="none" w:sz="0" w:space="0" w:color="auto"/>
        <w:left w:val="none" w:sz="0" w:space="0" w:color="auto"/>
        <w:bottom w:val="none" w:sz="0" w:space="0" w:color="auto"/>
        <w:right w:val="none" w:sz="0" w:space="0" w:color="auto"/>
      </w:divBdr>
      <w:divsChild>
        <w:div w:id="517161646">
          <w:marLeft w:val="0"/>
          <w:marRight w:val="0"/>
          <w:marTop w:val="0"/>
          <w:marBottom w:val="0"/>
          <w:divBdr>
            <w:top w:val="none" w:sz="0" w:space="0" w:color="auto"/>
            <w:left w:val="none" w:sz="0" w:space="0" w:color="auto"/>
            <w:bottom w:val="none" w:sz="0" w:space="0" w:color="auto"/>
            <w:right w:val="none" w:sz="0" w:space="0" w:color="auto"/>
          </w:divBdr>
          <w:divsChild>
            <w:div w:id="23137515">
              <w:marLeft w:val="0"/>
              <w:marRight w:val="0"/>
              <w:marTop w:val="0"/>
              <w:marBottom w:val="0"/>
              <w:divBdr>
                <w:top w:val="none" w:sz="0" w:space="0" w:color="auto"/>
                <w:left w:val="none" w:sz="0" w:space="0" w:color="auto"/>
                <w:bottom w:val="none" w:sz="0" w:space="0" w:color="auto"/>
                <w:right w:val="none" w:sz="0" w:space="0" w:color="auto"/>
              </w:divBdr>
            </w:div>
            <w:div w:id="57558880">
              <w:marLeft w:val="0"/>
              <w:marRight w:val="0"/>
              <w:marTop w:val="0"/>
              <w:marBottom w:val="0"/>
              <w:divBdr>
                <w:top w:val="none" w:sz="0" w:space="0" w:color="auto"/>
                <w:left w:val="none" w:sz="0" w:space="0" w:color="auto"/>
                <w:bottom w:val="none" w:sz="0" w:space="0" w:color="auto"/>
                <w:right w:val="none" w:sz="0" w:space="0" w:color="auto"/>
              </w:divBdr>
            </w:div>
            <w:div w:id="59982798">
              <w:marLeft w:val="0"/>
              <w:marRight w:val="0"/>
              <w:marTop w:val="0"/>
              <w:marBottom w:val="0"/>
              <w:divBdr>
                <w:top w:val="none" w:sz="0" w:space="0" w:color="auto"/>
                <w:left w:val="none" w:sz="0" w:space="0" w:color="auto"/>
                <w:bottom w:val="none" w:sz="0" w:space="0" w:color="auto"/>
                <w:right w:val="none" w:sz="0" w:space="0" w:color="auto"/>
              </w:divBdr>
            </w:div>
            <w:div w:id="64033069">
              <w:marLeft w:val="0"/>
              <w:marRight w:val="0"/>
              <w:marTop w:val="0"/>
              <w:marBottom w:val="0"/>
              <w:divBdr>
                <w:top w:val="none" w:sz="0" w:space="0" w:color="auto"/>
                <w:left w:val="none" w:sz="0" w:space="0" w:color="auto"/>
                <w:bottom w:val="none" w:sz="0" w:space="0" w:color="auto"/>
                <w:right w:val="none" w:sz="0" w:space="0" w:color="auto"/>
              </w:divBdr>
            </w:div>
            <w:div w:id="108010758">
              <w:marLeft w:val="0"/>
              <w:marRight w:val="0"/>
              <w:marTop w:val="0"/>
              <w:marBottom w:val="0"/>
              <w:divBdr>
                <w:top w:val="none" w:sz="0" w:space="0" w:color="auto"/>
                <w:left w:val="none" w:sz="0" w:space="0" w:color="auto"/>
                <w:bottom w:val="none" w:sz="0" w:space="0" w:color="auto"/>
                <w:right w:val="none" w:sz="0" w:space="0" w:color="auto"/>
              </w:divBdr>
            </w:div>
            <w:div w:id="115490020">
              <w:marLeft w:val="0"/>
              <w:marRight w:val="0"/>
              <w:marTop w:val="0"/>
              <w:marBottom w:val="0"/>
              <w:divBdr>
                <w:top w:val="none" w:sz="0" w:space="0" w:color="auto"/>
                <w:left w:val="none" w:sz="0" w:space="0" w:color="auto"/>
                <w:bottom w:val="none" w:sz="0" w:space="0" w:color="auto"/>
                <w:right w:val="none" w:sz="0" w:space="0" w:color="auto"/>
              </w:divBdr>
            </w:div>
            <w:div w:id="207187191">
              <w:marLeft w:val="0"/>
              <w:marRight w:val="0"/>
              <w:marTop w:val="0"/>
              <w:marBottom w:val="0"/>
              <w:divBdr>
                <w:top w:val="none" w:sz="0" w:space="0" w:color="auto"/>
                <w:left w:val="none" w:sz="0" w:space="0" w:color="auto"/>
                <w:bottom w:val="none" w:sz="0" w:space="0" w:color="auto"/>
                <w:right w:val="none" w:sz="0" w:space="0" w:color="auto"/>
              </w:divBdr>
            </w:div>
            <w:div w:id="207374539">
              <w:marLeft w:val="0"/>
              <w:marRight w:val="0"/>
              <w:marTop w:val="0"/>
              <w:marBottom w:val="0"/>
              <w:divBdr>
                <w:top w:val="none" w:sz="0" w:space="0" w:color="auto"/>
                <w:left w:val="none" w:sz="0" w:space="0" w:color="auto"/>
                <w:bottom w:val="none" w:sz="0" w:space="0" w:color="auto"/>
                <w:right w:val="none" w:sz="0" w:space="0" w:color="auto"/>
              </w:divBdr>
            </w:div>
            <w:div w:id="256327503">
              <w:marLeft w:val="0"/>
              <w:marRight w:val="0"/>
              <w:marTop w:val="0"/>
              <w:marBottom w:val="0"/>
              <w:divBdr>
                <w:top w:val="none" w:sz="0" w:space="0" w:color="auto"/>
                <w:left w:val="none" w:sz="0" w:space="0" w:color="auto"/>
                <w:bottom w:val="none" w:sz="0" w:space="0" w:color="auto"/>
                <w:right w:val="none" w:sz="0" w:space="0" w:color="auto"/>
              </w:divBdr>
            </w:div>
            <w:div w:id="271594580">
              <w:marLeft w:val="0"/>
              <w:marRight w:val="0"/>
              <w:marTop w:val="0"/>
              <w:marBottom w:val="0"/>
              <w:divBdr>
                <w:top w:val="none" w:sz="0" w:space="0" w:color="auto"/>
                <w:left w:val="none" w:sz="0" w:space="0" w:color="auto"/>
                <w:bottom w:val="none" w:sz="0" w:space="0" w:color="auto"/>
                <w:right w:val="none" w:sz="0" w:space="0" w:color="auto"/>
              </w:divBdr>
            </w:div>
            <w:div w:id="330374003">
              <w:marLeft w:val="0"/>
              <w:marRight w:val="0"/>
              <w:marTop w:val="0"/>
              <w:marBottom w:val="0"/>
              <w:divBdr>
                <w:top w:val="none" w:sz="0" w:space="0" w:color="auto"/>
                <w:left w:val="none" w:sz="0" w:space="0" w:color="auto"/>
                <w:bottom w:val="none" w:sz="0" w:space="0" w:color="auto"/>
                <w:right w:val="none" w:sz="0" w:space="0" w:color="auto"/>
              </w:divBdr>
            </w:div>
            <w:div w:id="385614577">
              <w:marLeft w:val="0"/>
              <w:marRight w:val="0"/>
              <w:marTop w:val="0"/>
              <w:marBottom w:val="0"/>
              <w:divBdr>
                <w:top w:val="none" w:sz="0" w:space="0" w:color="auto"/>
                <w:left w:val="none" w:sz="0" w:space="0" w:color="auto"/>
                <w:bottom w:val="none" w:sz="0" w:space="0" w:color="auto"/>
                <w:right w:val="none" w:sz="0" w:space="0" w:color="auto"/>
              </w:divBdr>
            </w:div>
            <w:div w:id="400561525">
              <w:marLeft w:val="0"/>
              <w:marRight w:val="0"/>
              <w:marTop w:val="0"/>
              <w:marBottom w:val="0"/>
              <w:divBdr>
                <w:top w:val="none" w:sz="0" w:space="0" w:color="auto"/>
                <w:left w:val="none" w:sz="0" w:space="0" w:color="auto"/>
                <w:bottom w:val="none" w:sz="0" w:space="0" w:color="auto"/>
                <w:right w:val="none" w:sz="0" w:space="0" w:color="auto"/>
              </w:divBdr>
            </w:div>
            <w:div w:id="413862079">
              <w:marLeft w:val="0"/>
              <w:marRight w:val="0"/>
              <w:marTop w:val="0"/>
              <w:marBottom w:val="0"/>
              <w:divBdr>
                <w:top w:val="none" w:sz="0" w:space="0" w:color="auto"/>
                <w:left w:val="none" w:sz="0" w:space="0" w:color="auto"/>
                <w:bottom w:val="none" w:sz="0" w:space="0" w:color="auto"/>
                <w:right w:val="none" w:sz="0" w:space="0" w:color="auto"/>
              </w:divBdr>
            </w:div>
            <w:div w:id="427849832">
              <w:marLeft w:val="0"/>
              <w:marRight w:val="0"/>
              <w:marTop w:val="0"/>
              <w:marBottom w:val="0"/>
              <w:divBdr>
                <w:top w:val="none" w:sz="0" w:space="0" w:color="auto"/>
                <w:left w:val="none" w:sz="0" w:space="0" w:color="auto"/>
                <w:bottom w:val="none" w:sz="0" w:space="0" w:color="auto"/>
                <w:right w:val="none" w:sz="0" w:space="0" w:color="auto"/>
              </w:divBdr>
            </w:div>
            <w:div w:id="438261617">
              <w:marLeft w:val="0"/>
              <w:marRight w:val="0"/>
              <w:marTop w:val="0"/>
              <w:marBottom w:val="0"/>
              <w:divBdr>
                <w:top w:val="none" w:sz="0" w:space="0" w:color="auto"/>
                <w:left w:val="none" w:sz="0" w:space="0" w:color="auto"/>
                <w:bottom w:val="none" w:sz="0" w:space="0" w:color="auto"/>
                <w:right w:val="none" w:sz="0" w:space="0" w:color="auto"/>
              </w:divBdr>
            </w:div>
            <w:div w:id="447428427">
              <w:marLeft w:val="0"/>
              <w:marRight w:val="0"/>
              <w:marTop w:val="0"/>
              <w:marBottom w:val="0"/>
              <w:divBdr>
                <w:top w:val="none" w:sz="0" w:space="0" w:color="auto"/>
                <w:left w:val="none" w:sz="0" w:space="0" w:color="auto"/>
                <w:bottom w:val="none" w:sz="0" w:space="0" w:color="auto"/>
                <w:right w:val="none" w:sz="0" w:space="0" w:color="auto"/>
              </w:divBdr>
            </w:div>
            <w:div w:id="453140783">
              <w:marLeft w:val="0"/>
              <w:marRight w:val="0"/>
              <w:marTop w:val="0"/>
              <w:marBottom w:val="0"/>
              <w:divBdr>
                <w:top w:val="none" w:sz="0" w:space="0" w:color="auto"/>
                <w:left w:val="none" w:sz="0" w:space="0" w:color="auto"/>
                <w:bottom w:val="none" w:sz="0" w:space="0" w:color="auto"/>
                <w:right w:val="none" w:sz="0" w:space="0" w:color="auto"/>
              </w:divBdr>
            </w:div>
            <w:div w:id="551355889">
              <w:marLeft w:val="0"/>
              <w:marRight w:val="0"/>
              <w:marTop w:val="0"/>
              <w:marBottom w:val="0"/>
              <w:divBdr>
                <w:top w:val="none" w:sz="0" w:space="0" w:color="auto"/>
                <w:left w:val="none" w:sz="0" w:space="0" w:color="auto"/>
                <w:bottom w:val="none" w:sz="0" w:space="0" w:color="auto"/>
                <w:right w:val="none" w:sz="0" w:space="0" w:color="auto"/>
              </w:divBdr>
            </w:div>
            <w:div w:id="603197896">
              <w:marLeft w:val="0"/>
              <w:marRight w:val="0"/>
              <w:marTop w:val="0"/>
              <w:marBottom w:val="0"/>
              <w:divBdr>
                <w:top w:val="none" w:sz="0" w:space="0" w:color="auto"/>
                <w:left w:val="none" w:sz="0" w:space="0" w:color="auto"/>
                <w:bottom w:val="none" w:sz="0" w:space="0" w:color="auto"/>
                <w:right w:val="none" w:sz="0" w:space="0" w:color="auto"/>
              </w:divBdr>
            </w:div>
            <w:div w:id="635575026">
              <w:marLeft w:val="0"/>
              <w:marRight w:val="0"/>
              <w:marTop w:val="0"/>
              <w:marBottom w:val="0"/>
              <w:divBdr>
                <w:top w:val="none" w:sz="0" w:space="0" w:color="auto"/>
                <w:left w:val="none" w:sz="0" w:space="0" w:color="auto"/>
                <w:bottom w:val="none" w:sz="0" w:space="0" w:color="auto"/>
                <w:right w:val="none" w:sz="0" w:space="0" w:color="auto"/>
              </w:divBdr>
            </w:div>
            <w:div w:id="669215375">
              <w:marLeft w:val="0"/>
              <w:marRight w:val="0"/>
              <w:marTop w:val="0"/>
              <w:marBottom w:val="0"/>
              <w:divBdr>
                <w:top w:val="none" w:sz="0" w:space="0" w:color="auto"/>
                <w:left w:val="none" w:sz="0" w:space="0" w:color="auto"/>
                <w:bottom w:val="none" w:sz="0" w:space="0" w:color="auto"/>
                <w:right w:val="none" w:sz="0" w:space="0" w:color="auto"/>
              </w:divBdr>
            </w:div>
            <w:div w:id="696125044">
              <w:marLeft w:val="0"/>
              <w:marRight w:val="0"/>
              <w:marTop w:val="0"/>
              <w:marBottom w:val="0"/>
              <w:divBdr>
                <w:top w:val="none" w:sz="0" w:space="0" w:color="auto"/>
                <w:left w:val="none" w:sz="0" w:space="0" w:color="auto"/>
                <w:bottom w:val="none" w:sz="0" w:space="0" w:color="auto"/>
                <w:right w:val="none" w:sz="0" w:space="0" w:color="auto"/>
              </w:divBdr>
            </w:div>
            <w:div w:id="711535279">
              <w:marLeft w:val="0"/>
              <w:marRight w:val="0"/>
              <w:marTop w:val="0"/>
              <w:marBottom w:val="0"/>
              <w:divBdr>
                <w:top w:val="none" w:sz="0" w:space="0" w:color="auto"/>
                <w:left w:val="none" w:sz="0" w:space="0" w:color="auto"/>
                <w:bottom w:val="none" w:sz="0" w:space="0" w:color="auto"/>
                <w:right w:val="none" w:sz="0" w:space="0" w:color="auto"/>
              </w:divBdr>
            </w:div>
            <w:div w:id="735981731">
              <w:marLeft w:val="0"/>
              <w:marRight w:val="0"/>
              <w:marTop w:val="0"/>
              <w:marBottom w:val="0"/>
              <w:divBdr>
                <w:top w:val="none" w:sz="0" w:space="0" w:color="auto"/>
                <w:left w:val="none" w:sz="0" w:space="0" w:color="auto"/>
                <w:bottom w:val="none" w:sz="0" w:space="0" w:color="auto"/>
                <w:right w:val="none" w:sz="0" w:space="0" w:color="auto"/>
              </w:divBdr>
            </w:div>
            <w:div w:id="824325080">
              <w:marLeft w:val="0"/>
              <w:marRight w:val="0"/>
              <w:marTop w:val="0"/>
              <w:marBottom w:val="0"/>
              <w:divBdr>
                <w:top w:val="none" w:sz="0" w:space="0" w:color="auto"/>
                <w:left w:val="none" w:sz="0" w:space="0" w:color="auto"/>
                <w:bottom w:val="none" w:sz="0" w:space="0" w:color="auto"/>
                <w:right w:val="none" w:sz="0" w:space="0" w:color="auto"/>
              </w:divBdr>
            </w:div>
            <w:div w:id="891886011">
              <w:marLeft w:val="0"/>
              <w:marRight w:val="0"/>
              <w:marTop w:val="0"/>
              <w:marBottom w:val="0"/>
              <w:divBdr>
                <w:top w:val="none" w:sz="0" w:space="0" w:color="auto"/>
                <w:left w:val="none" w:sz="0" w:space="0" w:color="auto"/>
                <w:bottom w:val="none" w:sz="0" w:space="0" w:color="auto"/>
                <w:right w:val="none" w:sz="0" w:space="0" w:color="auto"/>
              </w:divBdr>
            </w:div>
            <w:div w:id="906695234">
              <w:marLeft w:val="0"/>
              <w:marRight w:val="0"/>
              <w:marTop w:val="0"/>
              <w:marBottom w:val="0"/>
              <w:divBdr>
                <w:top w:val="none" w:sz="0" w:space="0" w:color="auto"/>
                <w:left w:val="none" w:sz="0" w:space="0" w:color="auto"/>
                <w:bottom w:val="none" w:sz="0" w:space="0" w:color="auto"/>
                <w:right w:val="none" w:sz="0" w:space="0" w:color="auto"/>
              </w:divBdr>
            </w:div>
            <w:div w:id="952129219">
              <w:marLeft w:val="0"/>
              <w:marRight w:val="0"/>
              <w:marTop w:val="0"/>
              <w:marBottom w:val="0"/>
              <w:divBdr>
                <w:top w:val="none" w:sz="0" w:space="0" w:color="auto"/>
                <w:left w:val="none" w:sz="0" w:space="0" w:color="auto"/>
                <w:bottom w:val="none" w:sz="0" w:space="0" w:color="auto"/>
                <w:right w:val="none" w:sz="0" w:space="0" w:color="auto"/>
              </w:divBdr>
            </w:div>
            <w:div w:id="956254357">
              <w:marLeft w:val="0"/>
              <w:marRight w:val="0"/>
              <w:marTop w:val="0"/>
              <w:marBottom w:val="0"/>
              <w:divBdr>
                <w:top w:val="none" w:sz="0" w:space="0" w:color="auto"/>
                <w:left w:val="none" w:sz="0" w:space="0" w:color="auto"/>
                <w:bottom w:val="none" w:sz="0" w:space="0" w:color="auto"/>
                <w:right w:val="none" w:sz="0" w:space="0" w:color="auto"/>
              </w:divBdr>
            </w:div>
            <w:div w:id="1017467067">
              <w:marLeft w:val="0"/>
              <w:marRight w:val="0"/>
              <w:marTop w:val="0"/>
              <w:marBottom w:val="0"/>
              <w:divBdr>
                <w:top w:val="none" w:sz="0" w:space="0" w:color="auto"/>
                <w:left w:val="none" w:sz="0" w:space="0" w:color="auto"/>
                <w:bottom w:val="none" w:sz="0" w:space="0" w:color="auto"/>
                <w:right w:val="none" w:sz="0" w:space="0" w:color="auto"/>
              </w:divBdr>
            </w:div>
            <w:div w:id="1042359940">
              <w:marLeft w:val="0"/>
              <w:marRight w:val="0"/>
              <w:marTop w:val="0"/>
              <w:marBottom w:val="0"/>
              <w:divBdr>
                <w:top w:val="none" w:sz="0" w:space="0" w:color="auto"/>
                <w:left w:val="none" w:sz="0" w:space="0" w:color="auto"/>
                <w:bottom w:val="none" w:sz="0" w:space="0" w:color="auto"/>
                <w:right w:val="none" w:sz="0" w:space="0" w:color="auto"/>
              </w:divBdr>
            </w:div>
            <w:div w:id="1052074175">
              <w:marLeft w:val="0"/>
              <w:marRight w:val="0"/>
              <w:marTop w:val="0"/>
              <w:marBottom w:val="0"/>
              <w:divBdr>
                <w:top w:val="none" w:sz="0" w:space="0" w:color="auto"/>
                <w:left w:val="none" w:sz="0" w:space="0" w:color="auto"/>
                <w:bottom w:val="none" w:sz="0" w:space="0" w:color="auto"/>
                <w:right w:val="none" w:sz="0" w:space="0" w:color="auto"/>
              </w:divBdr>
            </w:div>
            <w:div w:id="1073552683">
              <w:marLeft w:val="0"/>
              <w:marRight w:val="0"/>
              <w:marTop w:val="0"/>
              <w:marBottom w:val="0"/>
              <w:divBdr>
                <w:top w:val="none" w:sz="0" w:space="0" w:color="auto"/>
                <w:left w:val="none" w:sz="0" w:space="0" w:color="auto"/>
                <w:bottom w:val="none" w:sz="0" w:space="0" w:color="auto"/>
                <w:right w:val="none" w:sz="0" w:space="0" w:color="auto"/>
              </w:divBdr>
            </w:div>
            <w:div w:id="1077703553">
              <w:marLeft w:val="0"/>
              <w:marRight w:val="0"/>
              <w:marTop w:val="0"/>
              <w:marBottom w:val="0"/>
              <w:divBdr>
                <w:top w:val="none" w:sz="0" w:space="0" w:color="auto"/>
                <w:left w:val="none" w:sz="0" w:space="0" w:color="auto"/>
                <w:bottom w:val="none" w:sz="0" w:space="0" w:color="auto"/>
                <w:right w:val="none" w:sz="0" w:space="0" w:color="auto"/>
              </w:divBdr>
            </w:div>
            <w:div w:id="1082141667">
              <w:marLeft w:val="0"/>
              <w:marRight w:val="0"/>
              <w:marTop w:val="0"/>
              <w:marBottom w:val="0"/>
              <w:divBdr>
                <w:top w:val="none" w:sz="0" w:space="0" w:color="auto"/>
                <w:left w:val="none" w:sz="0" w:space="0" w:color="auto"/>
                <w:bottom w:val="none" w:sz="0" w:space="0" w:color="auto"/>
                <w:right w:val="none" w:sz="0" w:space="0" w:color="auto"/>
              </w:divBdr>
            </w:div>
            <w:div w:id="1110780772">
              <w:marLeft w:val="0"/>
              <w:marRight w:val="0"/>
              <w:marTop w:val="0"/>
              <w:marBottom w:val="0"/>
              <w:divBdr>
                <w:top w:val="none" w:sz="0" w:space="0" w:color="auto"/>
                <w:left w:val="none" w:sz="0" w:space="0" w:color="auto"/>
                <w:bottom w:val="none" w:sz="0" w:space="0" w:color="auto"/>
                <w:right w:val="none" w:sz="0" w:space="0" w:color="auto"/>
              </w:divBdr>
            </w:div>
            <w:div w:id="1119449988">
              <w:marLeft w:val="0"/>
              <w:marRight w:val="0"/>
              <w:marTop w:val="0"/>
              <w:marBottom w:val="0"/>
              <w:divBdr>
                <w:top w:val="none" w:sz="0" w:space="0" w:color="auto"/>
                <w:left w:val="none" w:sz="0" w:space="0" w:color="auto"/>
                <w:bottom w:val="none" w:sz="0" w:space="0" w:color="auto"/>
                <w:right w:val="none" w:sz="0" w:space="0" w:color="auto"/>
              </w:divBdr>
            </w:div>
            <w:div w:id="1123157461">
              <w:marLeft w:val="0"/>
              <w:marRight w:val="0"/>
              <w:marTop w:val="0"/>
              <w:marBottom w:val="0"/>
              <w:divBdr>
                <w:top w:val="none" w:sz="0" w:space="0" w:color="auto"/>
                <w:left w:val="none" w:sz="0" w:space="0" w:color="auto"/>
                <w:bottom w:val="none" w:sz="0" w:space="0" w:color="auto"/>
                <w:right w:val="none" w:sz="0" w:space="0" w:color="auto"/>
              </w:divBdr>
            </w:div>
            <w:div w:id="1216237588">
              <w:marLeft w:val="0"/>
              <w:marRight w:val="0"/>
              <w:marTop w:val="0"/>
              <w:marBottom w:val="0"/>
              <w:divBdr>
                <w:top w:val="none" w:sz="0" w:space="0" w:color="auto"/>
                <w:left w:val="none" w:sz="0" w:space="0" w:color="auto"/>
                <w:bottom w:val="none" w:sz="0" w:space="0" w:color="auto"/>
                <w:right w:val="none" w:sz="0" w:space="0" w:color="auto"/>
              </w:divBdr>
            </w:div>
            <w:div w:id="1411735066">
              <w:marLeft w:val="0"/>
              <w:marRight w:val="0"/>
              <w:marTop w:val="0"/>
              <w:marBottom w:val="0"/>
              <w:divBdr>
                <w:top w:val="none" w:sz="0" w:space="0" w:color="auto"/>
                <w:left w:val="none" w:sz="0" w:space="0" w:color="auto"/>
                <w:bottom w:val="none" w:sz="0" w:space="0" w:color="auto"/>
                <w:right w:val="none" w:sz="0" w:space="0" w:color="auto"/>
              </w:divBdr>
            </w:div>
            <w:div w:id="1458840134">
              <w:marLeft w:val="0"/>
              <w:marRight w:val="0"/>
              <w:marTop w:val="0"/>
              <w:marBottom w:val="0"/>
              <w:divBdr>
                <w:top w:val="none" w:sz="0" w:space="0" w:color="auto"/>
                <w:left w:val="none" w:sz="0" w:space="0" w:color="auto"/>
                <w:bottom w:val="none" w:sz="0" w:space="0" w:color="auto"/>
                <w:right w:val="none" w:sz="0" w:space="0" w:color="auto"/>
              </w:divBdr>
            </w:div>
            <w:div w:id="1526483628">
              <w:marLeft w:val="0"/>
              <w:marRight w:val="0"/>
              <w:marTop w:val="0"/>
              <w:marBottom w:val="0"/>
              <w:divBdr>
                <w:top w:val="none" w:sz="0" w:space="0" w:color="auto"/>
                <w:left w:val="none" w:sz="0" w:space="0" w:color="auto"/>
                <w:bottom w:val="none" w:sz="0" w:space="0" w:color="auto"/>
                <w:right w:val="none" w:sz="0" w:space="0" w:color="auto"/>
              </w:divBdr>
            </w:div>
            <w:div w:id="1635911464">
              <w:marLeft w:val="0"/>
              <w:marRight w:val="0"/>
              <w:marTop w:val="0"/>
              <w:marBottom w:val="0"/>
              <w:divBdr>
                <w:top w:val="none" w:sz="0" w:space="0" w:color="auto"/>
                <w:left w:val="none" w:sz="0" w:space="0" w:color="auto"/>
                <w:bottom w:val="none" w:sz="0" w:space="0" w:color="auto"/>
                <w:right w:val="none" w:sz="0" w:space="0" w:color="auto"/>
              </w:divBdr>
            </w:div>
            <w:div w:id="1711107693">
              <w:marLeft w:val="0"/>
              <w:marRight w:val="0"/>
              <w:marTop w:val="0"/>
              <w:marBottom w:val="0"/>
              <w:divBdr>
                <w:top w:val="none" w:sz="0" w:space="0" w:color="auto"/>
                <w:left w:val="none" w:sz="0" w:space="0" w:color="auto"/>
                <w:bottom w:val="none" w:sz="0" w:space="0" w:color="auto"/>
                <w:right w:val="none" w:sz="0" w:space="0" w:color="auto"/>
              </w:divBdr>
            </w:div>
            <w:div w:id="1721242512">
              <w:marLeft w:val="0"/>
              <w:marRight w:val="0"/>
              <w:marTop w:val="0"/>
              <w:marBottom w:val="0"/>
              <w:divBdr>
                <w:top w:val="none" w:sz="0" w:space="0" w:color="auto"/>
                <w:left w:val="none" w:sz="0" w:space="0" w:color="auto"/>
                <w:bottom w:val="none" w:sz="0" w:space="0" w:color="auto"/>
                <w:right w:val="none" w:sz="0" w:space="0" w:color="auto"/>
              </w:divBdr>
            </w:div>
            <w:div w:id="1757748647">
              <w:marLeft w:val="0"/>
              <w:marRight w:val="0"/>
              <w:marTop w:val="0"/>
              <w:marBottom w:val="0"/>
              <w:divBdr>
                <w:top w:val="none" w:sz="0" w:space="0" w:color="auto"/>
                <w:left w:val="none" w:sz="0" w:space="0" w:color="auto"/>
                <w:bottom w:val="none" w:sz="0" w:space="0" w:color="auto"/>
                <w:right w:val="none" w:sz="0" w:space="0" w:color="auto"/>
              </w:divBdr>
            </w:div>
            <w:div w:id="1766342764">
              <w:marLeft w:val="0"/>
              <w:marRight w:val="0"/>
              <w:marTop w:val="0"/>
              <w:marBottom w:val="0"/>
              <w:divBdr>
                <w:top w:val="none" w:sz="0" w:space="0" w:color="auto"/>
                <w:left w:val="none" w:sz="0" w:space="0" w:color="auto"/>
                <w:bottom w:val="none" w:sz="0" w:space="0" w:color="auto"/>
                <w:right w:val="none" w:sz="0" w:space="0" w:color="auto"/>
              </w:divBdr>
            </w:div>
            <w:div w:id="1780251917">
              <w:marLeft w:val="0"/>
              <w:marRight w:val="0"/>
              <w:marTop w:val="0"/>
              <w:marBottom w:val="0"/>
              <w:divBdr>
                <w:top w:val="none" w:sz="0" w:space="0" w:color="auto"/>
                <w:left w:val="none" w:sz="0" w:space="0" w:color="auto"/>
                <w:bottom w:val="none" w:sz="0" w:space="0" w:color="auto"/>
                <w:right w:val="none" w:sz="0" w:space="0" w:color="auto"/>
              </w:divBdr>
            </w:div>
            <w:div w:id="1787969204">
              <w:marLeft w:val="0"/>
              <w:marRight w:val="0"/>
              <w:marTop w:val="0"/>
              <w:marBottom w:val="0"/>
              <w:divBdr>
                <w:top w:val="none" w:sz="0" w:space="0" w:color="auto"/>
                <w:left w:val="none" w:sz="0" w:space="0" w:color="auto"/>
                <w:bottom w:val="none" w:sz="0" w:space="0" w:color="auto"/>
                <w:right w:val="none" w:sz="0" w:space="0" w:color="auto"/>
              </w:divBdr>
            </w:div>
            <w:div w:id="1792630539">
              <w:marLeft w:val="0"/>
              <w:marRight w:val="0"/>
              <w:marTop w:val="0"/>
              <w:marBottom w:val="0"/>
              <w:divBdr>
                <w:top w:val="none" w:sz="0" w:space="0" w:color="auto"/>
                <w:left w:val="none" w:sz="0" w:space="0" w:color="auto"/>
                <w:bottom w:val="none" w:sz="0" w:space="0" w:color="auto"/>
                <w:right w:val="none" w:sz="0" w:space="0" w:color="auto"/>
              </w:divBdr>
            </w:div>
            <w:div w:id="1803498632">
              <w:marLeft w:val="0"/>
              <w:marRight w:val="0"/>
              <w:marTop w:val="0"/>
              <w:marBottom w:val="0"/>
              <w:divBdr>
                <w:top w:val="none" w:sz="0" w:space="0" w:color="auto"/>
                <w:left w:val="none" w:sz="0" w:space="0" w:color="auto"/>
                <w:bottom w:val="none" w:sz="0" w:space="0" w:color="auto"/>
                <w:right w:val="none" w:sz="0" w:space="0" w:color="auto"/>
              </w:divBdr>
            </w:div>
            <w:div w:id="1816676664">
              <w:marLeft w:val="0"/>
              <w:marRight w:val="0"/>
              <w:marTop w:val="0"/>
              <w:marBottom w:val="0"/>
              <w:divBdr>
                <w:top w:val="none" w:sz="0" w:space="0" w:color="auto"/>
                <w:left w:val="none" w:sz="0" w:space="0" w:color="auto"/>
                <w:bottom w:val="none" w:sz="0" w:space="0" w:color="auto"/>
                <w:right w:val="none" w:sz="0" w:space="0" w:color="auto"/>
              </w:divBdr>
            </w:div>
            <w:div w:id="1842886778">
              <w:marLeft w:val="0"/>
              <w:marRight w:val="0"/>
              <w:marTop w:val="0"/>
              <w:marBottom w:val="0"/>
              <w:divBdr>
                <w:top w:val="none" w:sz="0" w:space="0" w:color="auto"/>
                <w:left w:val="none" w:sz="0" w:space="0" w:color="auto"/>
                <w:bottom w:val="none" w:sz="0" w:space="0" w:color="auto"/>
                <w:right w:val="none" w:sz="0" w:space="0" w:color="auto"/>
              </w:divBdr>
            </w:div>
            <w:div w:id="1940671826">
              <w:marLeft w:val="0"/>
              <w:marRight w:val="0"/>
              <w:marTop w:val="0"/>
              <w:marBottom w:val="0"/>
              <w:divBdr>
                <w:top w:val="none" w:sz="0" w:space="0" w:color="auto"/>
                <w:left w:val="none" w:sz="0" w:space="0" w:color="auto"/>
                <w:bottom w:val="none" w:sz="0" w:space="0" w:color="auto"/>
                <w:right w:val="none" w:sz="0" w:space="0" w:color="auto"/>
              </w:divBdr>
            </w:div>
            <w:div w:id="1983461244">
              <w:marLeft w:val="0"/>
              <w:marRight w:val="0"/>
              <w:marTop w:val="0"/>
              <w:marBottom w:val="0"/>
              <w:divBdr>
                <w:top w:val="none" w:sz="0" w:space="0" w:color="auto"/>
                <w:left w:val="none" w:sz="0" w:space="0" w:color="auto"/>
                <w:bottom w:val="none" w:sz="0" w:space="0" w:color="auto"/>
                <w:right w:val="none" w:sz="0" w:space="0" w:color="auto"/>
              </w:divBdr>
            </w:div>
            <w:div w:id="2017145894">
              <w:marLeft w:val="0"/>
              <w:marRight w:val="0"/>
              <w:marTop w:val="0"/>
              <w:marBottom w:val="0"/>
              <w:divBdr>
                <w:top w:val="none" w:sz="0" w:space="0" w:color="auto"/>
                <w:left w:val="none" w:sz="0" w:space="0" w:color="auto"/>
                <w:bottom w:val="none" w:sz="0" w:space="0" w:color="auto"/>
                <w:right w:val="none" w:sz="0" w:space="0" w:color="auto"/>
              </w:divBdr>
            </w:div>
            <w:div w:id="2086761326">
              <w:marLeft w:val="0"/>
              <w:marRight w:val="0"/>
              <w:marTop w:val="0"/>
              <w:marBottom w:val="0"/>
              <w:divBdr>
                <w:top w:val="none" w:sz="0" w:space="0" w:color="auto"/>
                <w:left w:val="none" w:sz="0" w:space="0" w:color="auto"/>
                <w:bottom w:val="none" w:sz="0" w:space="0" w:color="auto"/>
                <w:right w:val="none" w:sz="0" w:space="0" w:color="auto"/>
              </w:divBdr>
            </w:div>
            <w:div w:id="2094466728">
              <w:marLeft w:val="0"/>
              <w:marRight w:val="0"/>
              <w:marTop w:val="0"/>
              <w:marBottom w:val="0"/>
              <w:divBdr>
                <w:top w:val="none" w:sz="0" w:space="0" w:color="auto"/>
                <w:left w:val="none" w:sz="0" w:space="0" w:color="auto"/>
                <w:bottom w:val="none" w:sz="0" w:space="0" w:color="auto"/>
                <w:right w:val="none" w:sz="0" w:space="0" w:color="auto"/>
              </w:divBdr>
            </w:div>
            <w:div w:id="21283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76572">
      <w:bodyDiv w:val="1"/>
      <w:marLeft w:val="0"/>
      <w:marRight w:val="0"/>
      <w:marTop w:val="0"/>
      <w:marBottom w:val="0"/>
      <w:divBdr>
        <w:top w:val="none" w:sz="0" w:space="0" w:color="auto"/>
        <w:left w:val="none" w:sz="0" w:space="0" w:color="auto"/>
        <w:bottom w:val="none" w:sz="0" w:space="0" w:color="auto"/>
        <w:right w:val="none" w:sz="0" w:space="0" w:color="auto"/>
      </w:divBdr>
      <w:divsChild>
        <w:div w:id="324824233">
          <w:marLeft w:val="0"/>
          <w:marRight w:val="0"/>
          <w:marTop w:val="0"/>
          <w:marBottom w:val="0"/>
          <w:divBdr>
            <w:top w:val="none" w:sz="0" w:space="0" w:color="auto"/>
            <w:left w:val="none" w:sz="0" w:space="0" w:color="auto"/>
            <w:bottom w:val="none" w:sz="0" w:space="0" w:color="auto"/>
            <w:right w:val="none" w:sz="0" w:space="0" w:color="auto"/>
          </w:divBdr>
          <w:divsChild>
            <w:div w:id="14770348">
              <w:marLeft w:val="0"/>
              <w:marRight w:val="0"/>
              <w:marTop w:val="0"/>
              <w:marBottom w:val="0"/>
              <w:divBdr>
                <w:top w:val="none" w:sz="0" w:space="0" w:color="auto"/>
                <w:left w:val="none" w:sz="0" w:space="0" w:color="auto"/>
                <w:bottom w:val="none" w:sz="0" w:space="0" w:color="auto"/>
                <w:right w:val="none" w:sz="0" w:space="0" w:color="auto"/>
              </w:divBdr>
            </w:div>
            <w:div w:id="15428884">
              <w:marLeft w:val="0"/>
              <w:marRight w:val="0"/>
              <w:marTop w:val="0"/>
              <w:marBottom w:val="0"/>
              <w:divBdr>
                <w:top w:val="none" w:sz="0" w:space="0" w:color="auto"/>
                <w:left w:val="none" w:sz="0" w:space="0" w:color="auto"/>
                <w:bottom w:val="none" w:sz="0" w:space="0" w:color="auto"/>
                <w:right w:val="none" w:sz="0" w:space="0" w:color="auto"/>
              </w:divBdr>
            </w:div>
            <w:div w:id="24598853">
              <w:marLeft w:val="0"/>
              <w:marRight w:val="0"/>
              <w:marTop w:val="0"/>
              <w:marBottom w:val="0"/>
              <w:divBdr>
                <w:top w:val="none" w:sz="0" w:space="0" w:color="auto"/>
                <w:left w:val="none" w:sz="0" w:space="0" w:color="auto"/>
                <w:bottom w:val="none" w:sz="0" w:space="0" w:color="auto"/>
                <w:right w:val="none" w:sz="0" w:space="0" w:color="auto"/>
              </w:divBdr>
            </w:div>
            <w:div w:id="148206494">
              <w:marLeft w:val="0"/>
              <w:marRight w:val="0"/>
              <w:marTop w:val="0"/>
              <w:marBottom w:val="0"/>
              <w:divBdr>
                <w:top w:val="none" w:sz="0" w:space="0" w:color="auto"/>
                <w:left w:val="none" w:sz="0" w:space="0" w:color="auto"/>
                <w:bottom w:val="none" w:sz="0" w:space="0" w:color="auto"/>
                <w:right w:val="none" w:sz="0" w:space="0" w:color="auto"/>
              </w:divBdr>
            </w:div>
            <w:div w:id="202060219">
              <w:marLeft w:val="0"/>
              <w:marRight w:val="0"/>
              <w:marTop w:val="0"/>
              <w:marBottom w:val="0"/>
              <w:divBdr>
                <w:top w:val="none" w:sz="0" w:space="0" w:color="auto"/>
                <w:left w:val="none" w:sz="0" w:space="0" w:color="auto"/>
                <w:bottom w:val="none" w:sz="0" w:space="0" w:color="auto"/>
                <w:right w:val="none" w:sz="0" w:space="0" w:color="auto"/>
              </w:divBdr>
            </w:div>
            <w:div w:id="226108475">
              <w:marLeft w:val="0"/>
              <w:marRight w:val="0"/>
              <w:marTop w:val="0"/>
              <w:marBottom w:val="0"/>
              <w:divBdr>
                <w:top w:val="none" w:sz="0" w:space="0" w:color="auto"/>
                <w:left w:val="none" w:sz="0" w:space="0" w:color="auto"/>
                <w:bottom w:val="none" w:sz="0" w:space="0" w:color="auto"/>
                <w:right w:val="none" w:sz="0" w:space="0" w:color="auto"/>
              </w:divBdr>
            </w:div>
            <w:div w:id="267740990">
              <w:marLeft w:val="0"/>
              <w:marRight w:val="0"/>
              <w:marTop w:val="0"/>
              <w:marBottom w:val="0"/>
              <w:divBdr>
                <w:top w:val="none" w:sz="0" w:space="0" w:color="auto"/>
                <w:left w:val="none" w:sz="0" w:space="0" w:color="auto"/>
                <w:bottom w:val="none" w:sz="0" w:space="0" w:color="auto"/>
                <w:right w:val="none" w:sz="0" w:space="0" w:color="auto"/>
              </w:divBdr>
            </w:div>
            <w:div w:id="365101706">
              <w:marLeft w:val="0"/>
              <w:marRight w:val="0"/>
              <w:marTop w:val="0"/>
              <w:marBottom w:val="0"/>
              <w:divBdr>
                <w:top w:val="none" w:sz="0" w:space="0" w:color="auto"/>
                <w:left w:val="none" w:sz="0" w:space="0" w:color="auto"/>
                <w:bottom w:val="none" w:sz="0" w:space="0" w:color="auto"/>
                <w:right w:val="none" w:sz="0" w:space="0" w:color="auto"/>
              </w:divBdr>
            </w:div>
            <w:div w:id="548689399">
              <w:marLeft w:val="0"/>
              <w:marRight w:val="0"/>
              <w:marTop w:val="0"/>
              <w:marBottom w:val="0"/>
              <w:divBdr>
                <w:top w:val="none" w:sz="0" w:space="0" w:color="auto"/>
                <w:left w:val="none" w:sz="0" w:space="0" w:color="auto"/>
                <w:bottom w:val="none" w:sz="0" w:space="0" w:color="auto"/>
                <w:right w:val="none" w:sz="0" w:space="0" w:color="auto"/>
              </w:divBdr>
            </w:div>
            <w:div w:id="640966588">
              <w:marLeft w:val="0"/>
              <w:marRight w:val="0"/>
              <w:marTop w:val="0"/>
              <w:marBottom w:val="0"/>
              <w:divBdr>
                <w:top w:val="none" w:sz="0" w:space="0" w:color="auto"/>
                <w:left w:val="none" w:sz="0" w:space="0" w:color="auto"/>
                <w:bottom w:val="none" w:sz="0" w:space="0" w:color="auto"/>
                <w:right w:val="none" w:sz="0" w:space="0" w:color="auto"/>
              </w:divBdr>
            </w:div>
            <w:div w:id="717362581">
              <w:marLeft w:val="0"/>
              <w:marRight w:val="0"/>
              <w:marTop w:val="0"/>
              <w:marBottom w:val="0"/>
              <w:divBdr>
                <w:top w:val="none" w:sz="0" w:space="0" w:color="auto"/>
                <w:left w:val="none" w:sz="0" w:space="0" w:color="auto"/>
                <w:bottom w:val="none" w:sz="0" w:space="0" w:color="auto"/>
                <w:right w:val="none" w:sz="0" w:space="0" w:color="auto"/>
              </w:divBdr>
            </w:div>
            <w:div w:id="795876342">
              <w:marLeft w:val="0"/>
              <w:marRight w:val="0"/>
              <w:marTop w:val="0"/>
              <w:marBottom w:val="0"/>
              <w:divBdr>
                <w:top w:val="none" w:sz="0" w:space="0" w:color="auto"/>
                <w:left w:val="none" w:sz="0" w:space="0" w:color="auto"/>
                <w:bottom w:val="none" w:sz="0" w:space="0" w:color="auto"/>
                <w:right w:val="none" w:sz="0" w:space="0" w:color="auto"/>
              </w:divBdr>
            </w:div>
            <w:div w:id="810093234">
              <w:marLeft w:val="0"/>
              <w:marRight w:val="0"/>
              <w:marTop w:val="0"/>
              <w:marBottom w:val="0"/>
              <w:divBdr>
                <w:top w:val="none" w:sz="0" w:space="0" w:color="auto"/>
                <w:left w:val="none" w:sz="0" w:space="0" w:color="auto"/>
                <w:bottom w:val="none" w:sz="0" w:space="0" w:color="auto"/>
                <w:right w:val="none" w:sz="0" w:space="0" w:color="auto"/>
              </w:divBdr>
            </w:div>
            <w:div w:id="816652228">
              <w:marLeft w:val="0"/>
              <w:marRight w:val="0"/>
              <w:marTop w:val="0"/>
              <w:marBottom w:val="0"/>
              <w:divBdr>
                <w:top w:val="none" w:sz="0" w:space="0" w:color="auto"/>
                <w:left w:val="none" w:sz="0" w:space="0" w:color="auto"/>
                <w:bottom w:val="none" w:sz="0" w:space="0" w:color="auto"/>
                <w:right w:val="none" w:sz="0" w:space="0" w:color="auto"/>
              </w:divBdr>
            </w:div>
            <w:div w:id="826559826">
              <w:marLeft w:val="0"/>
              <w:marRight w:val="0"/>
              <w:marTop w:val="0"/>
              <w:marBottom w:val="0"/>
              <w:divBdr>
                <w:top w:val="none" w:sz="0" w:space="0" w:color="auto"/>
                <w:left w:val="none" w:sz="0" w:space="0" w:color="auto"/>
                <w:bottom w:val="none" w:sz="0" w:space="0" w:color="auto"/>
                <w:right w:val="none" w:sz="0" w:space="0" w:color="auto"/>
              </w:divBdr>
            </w:div>
            <w:div w:id="832335915">
              <w:marLeft w:val="0"/>
              <w:marRight w:val="0"/>
              <w:marTop w:val="0"/>
              <w:marBottom w:val="0"/>
              <w:divBdr>
                <w:top w:val="none" w:sz="0" w:space="0" w:color="auto"/>
                <w:left w:val="none" w:sz="0" w:space="0" w:color="auto"/>
                <w:bottom w:val="none" w:sz="0" w:space="0" w:color="auto"/>
                <w:right w:val="none" w:sz="0" w:space="0" w:color="auto"/>
              </w:divBdr>
            </w:div>
            <w:div w:id="833648393">
              <w:marLeft w:val="0"/>
              <w:marRight w:val="0"/>
              <w:marTop w:val="0"/>
              <w:marBottom w:val="0"/>
              <w:divBdr>
                <w:top w:val="none" w:sz="0" w:space="0" w:color="auto"/>
                <w:left w:val="none" w:sz="0" w:space="0" w:color="auto"/>
                <w:bottom w:val="none" w:sz="0" w:space="0" w:color="auto"/>
                <w:right w:val="none" w:sz="0" w:space="0" w:color="auto"/>
              </w:divBdr>
            </w:div>
            <w:div w:id="934248124">
              <w:marLeft w:val="0"/>
              <w:marRight w:val="0"/>
              <w:marTop w:val="0"/>
              <w:marBottom w:val="0"/>
              <w:divBdr>
                <w:top w:val="none" w:sz="0" w:space="0" w:color="auto"/>
                <w:left w:val="none" w:sz="0" w:space="0" w:color="auto"/>
                <w:bottom w:val="none" w:sz="0" w:space="0" w:color="auto"/>
                <w:right w:val="none" w:sz="0" w:space="0" w:color="auto"/>
              </w:divBdr>
            </w:div>
            <w:div w:id="1002970106">
              <w:marLeft w:val="0"/>
              <w:marRight w:val="0"/>
              <w:marTop w:val="0"/>
              <w:marBottom w:val="0"/>
              <w:divBdr>
                <w:top w:val="none" w:sz="0" w:space="0" w:color="auto"/>
                <w:left w:val="none" w:sz="0" w:space="0" w:color="auto"/>
                <w:bottom w:val="none" w:sz="0" w:space="0" w:color="auto"/>
                <w:right w:val="none" w:sz="0" w:space="0" w:color="auto"/>
              </w:divBdr>
            </w:div>
            <w:div w:id="1123578089">
              <w:marLeft w:val="0"/>
              <w:marRight w:val="0"/>
              <w:marTop w:val="0"/>
              <w:marBottom w:val="0"/>
              <w:divBdr>
                <w:top w:val="none" w:sz="0" w:space="0" w:color="auto"/>
                <w:left w:val="none" w:sz="0" w:space="0" w:color="auto"/>
                <w:bottom w:val="none" w:sz="0" w:space="0" w:color="auto"/>
                <w:right w:val="none" w:sz="0" w:space="0" w:color="auto"/>
              </w:divBdr>
            </w:div>
            <w:div w:id="1217012082">
              <w:marLeft w:val="0"/>
              <w:marRight w:val="0"/>
              <w:marTop w:val="0"/>
              <w:marBottom w:val="0"/>
              <w:divBdr>
                <w:top w:val="none" w:sz="0" w:space="0" w:color="auto"/>
                <w:left w:val="none" w:sz="0" w:space="0" w:color="auto"/>
                <w:bottom w:val="none" w:sz="0" w:space="0" w:color="auto"/>
                <w:right w:val="none" w:sz="0" w:space="0" w:color="auto"/>
              </w:divBdr>
            </w:div>
            <w:div w:id="1227912333">
              <w:marLeft w:val="0"/>
              <w:marRight w:val="0"/>
              <w:marTop w:val="0"/>
              <w:marBottom w:val="0"/>
              <w:divBdr>
                <w:top w:val="none" w:sz="0" w:space="0" w:color="auto"/>
                <w:left w:val="none" w:sz="0" w:space="0" w:color="auto"/>
                <w:bottom w:val="none" w:sz="0" w:space="0" w:color="auto"/>
                <w:right w:val="none" w:sz="0" w:space="0" w:color="auto"/>
              </w:divBdr>
            </w:div>
            <w:div w:id="1288001871">
              <w:marLeft w:val="0"/>
              <w:marRight w:val="0"/>
              <w:marTop w:val="0"/>
              <w:marBottom w:val="0"/>
              <w:divBdr>
                <w:top w:val="none" w:sz="0" w:space="0" w:color="auto"/>
                <w:left w:val="none" w:sz="0" w:space="0" w:color="auto"/>
                <w:bottom w:val="none" w:sz="0" w:space="0" w:color="auto"/>
                <w:right w:val="none" w:sz="0" w:space="0" w:color="auto"/>
              </w:divBdr>
            </w:div>
            <w:div w:id="1303999494">
              <w:marLeft w:val="0"/>
              <w:marRight w:val="0"/>
              <w:marTop w:val="0"/>
              <w:marBottom w:val="0"/>
              <w:divBdr>
                <w:top w:val="none" w:sz="0" w:space="0" w:color="auto"/>
                <w:left w:val="none" w:sz="0" w:space="0" w:color="auto"/>
                <w:bottom w:val="none" w:sz="0" w:space="0" w:color="auto"/>
                <w:right w:val="none" w:sz="0" w:space="0" w:color="auto"/>
              </w:divBdr>
            </w:div>
            <w:div w:id="1319187999">
              <w:marLeft w:val="0"/>
              <w:marRight w:val="0"/>
              <w:marTop w:val="0"/>
              <w:marBottom w:val="0"/>
              <w:divBdr>
                <w:top w:val="none" w:sz="0" w:space="0" w:color="auto"/>
                <w:left w:val="none" w:sz="0" w:space="0" w:color="auto"/>
                <w:bottom w:val="none" w:sz="0" w:space="0" w:color="auto"/>
                <w:right w:val="none" w:sz="0" w:space="0" w:color="auto"/>
              </w:divBdr>
            </w:div>
            <w:div w:id="1331181112">
              <w:marLeft w:val="0"/>
              <w:marRight w:val="0"/>
              <w:marTop w:val="0"/>
              <w:marBottom w:val="0"/>
              <w:divBdr>
                <w:top w:val="none" w:sz="0" w:space="0" w:color="auto"/>
                <w:left w:val="none" w:sz="0" w:space="0" w:color="auto"/>
                <w:bottom w:val="none" w:sz="0" w:space="0" w:color="auto"/>
                <w:right w:val="none" w:sz="0" w:space="0" w:color="auto"/>
              </w:divBdr>
            </w:div>
            <w:div w:id="1342781009">
              <w:marLeft w:val="0"/>
              <w:marRight w:val="0"/>
              <w:marTop w:val="0"/>
              <w:marBottom w:val="0"/>
              <w:divBdr>
                <w:top w:val="none" w:sz="0" w:space="0" w:color="auto"/>
                <w:left w:val="none" w:sz="0" w:space="0" w:color="auto"/>
                <w:bottom w:val="none" w:sz="0" w:space="0" w:color="auto"/>
                <w:right w:val="none" w:sz="0" w:space="0" w:color="auto"/>
              </w:divBdr>
            </w:div>
            <w:div w:id="1361512975">
              <w:marLeft w:val="0"/>
              <w:marRight w:val="0"/>
              <w:marTop w:val="0"/>
              <w:marBottom w:val="0"/>
              <w:divBdr>
                <w:top w:val="none" w:sz="0" w:space="0" w:color="auto"/>
                <w:left w:val="none" w:sz="0" w:space="0" w:color="auto"/>
                <w:bottom w:val="none" w:sz="0" w:space="0" w:color="auto"/>
                <w:right w:val="none" w:sz="0" w:space="0" w:color="auto"/>
              </w:divBdr>
            </w:div>
            <w:div w:id="1408574239">
              <w:marLeft w:val="0"/>
              <w:marRight w:val="0"/>
              <w:marTop w:val="0"/>
              <w:marBottom w:val="0"/>
              <w:divBdr>
                <w:top w:val="none" w:sz="0" w:space="0" w:color="auto"/>
                <w:left w:val="none" w:sz="0" w:space="0" w:color="auto"/>
                <w:bottom w:val="none" w:sz="0" w:space="0" w:color="auto"/>
                <w:right w:val="none" w:sz="0" w:space="0" w:color="auto"/>
              </w:divBdr>
            </w:div>
            <w:div w:id="1441798124">
              <w:marLeft w:val="0"/>
              <w:marRight w:val="0"/>
              <w:marTop w:val="0"/>
              <w:marBottom w:val="0"/>
              <w:divBdr>
                <w:top w:val="none" w:sz="0" w:space="0" w:color="auto"/>
                <w:left w:val="none" w:sz="0" w:space="0" w:color="auto"/>
                <w:bottom w:val="none" w:sz="0" w:space="0" w:color="auto"/>
                <w:right w:val="none" w:sz="0" w:space="0" w:color="auto"/>
              </w:divBdr>
            </w:div>
            <w:div w:id="1471050029">
              <w:marLeft w:val="0"/>
              <w:marRight w:val="0"/>
              <w:marTop w:val="0"/>
              <w:marBottom w:val="0"/>
              <w:divBdr>
                <w:top w:val="none" w:sz="0" w:space="0" w:color="auto"/>
                <w:left w:val="none" w:sz="0" w:space="0" w:color="auto"/>
                <w:bottom w:val="none" w:sz="0" w:space="0" w:color="auto"/>
                <w:right w:val="none" w:sz="0" w:space="0" w:color="auto"/>
              </w:divBdr>
            </w:div>
            <w:div w:id="1482774934">
              <w:marLeft w:val="0"/>
              <w:marRight w:val="0"/>
              <w:marTop w:val="0"/>
              <w:marBottom w:val="0"/>
              <w:divBdr>
                <w:top w:val="none" w:sz="0" w:space="0" w:color="auto"/>
                <w:left w:val="none" w:sz="0" w:space="0" w:color="auto"/>
                <w:bottom w:val="none" w:sz="0" w:space="0" w:color="auto"/>
                <w:right w:val="none" w:sz="0" w:space="0" w:color="auto"/>
              </w:divBdr>
            </w:div>
            <w:div w:id="1549344019">
              <w:marLeft w:val="0"/>
              <w:marRight w:val="0"/>
              <w:marTop w:val="0"/>
              <w:marBottom w:val="0"/>
              <w:divBdr>
                <w:top w:val="none" w:sz="0" w:space="0" w:color="auto"/>
                <w:left w:val="none" w:sz="0" w:space="0" w:color="auto"/>
                <w:bottom w:val="none" w:sz="0" w:space="0" w:color="auto"/>
                <w:right w:val="none" w:sz="0" w:space="0" w:color="auto"/>
              </w:divBdr>
            </w:div>
            <w:div w:id="1567573720">
              <w:marLeft w:val="0"/>
              <w:marRight w:val="0"/>
              <w:marTop w:val="0"/>
              <w:marBottom w:val="0"/>
              <w:divBdr>
                <w:top w:val="none" w:sz="0" w:space="0" w:color="auto"/>
                <w:left w:val="none" w:sz="0" w:space="0" w:color="auto"/>
                <w:bottom w:val="none" w:sz="0" w:space="0" w:color="auto"/>
                <w:right w:val="none" w:sz="0" w:space="0" w:color="auto"/>
              </w:divBdr>
            </w:div>
            <w:div w:id="1599748866">
              <w:marLeft w:val="0"/>
              <w:marRight w:val="0"/>
              <w:marTop w:val="0"/>
              <w:marBottom w:val="0"/>
              <w:divBdr>
                <w:top w:val="none" w:sz="0" w:space="0" w:color="auto"/>
                <w:left w:val="none" w:sz="0" w:space="0" w:color="auto"/>
                <w:bottom w:val="none" w:sz="0" w:space="0" w:color="auto"/>
                <w:right w:val="none" w:sz="0" w:space="0" w:color="auto"/>
              </w:divBdr>
            </w:div>
            <w:div w:id="1633053370">
              <w:marLeft w:val="0"/>
              <w:marRight w:val="0"/>
              <w:marTop w:val="0"/>
              <w:marBottom w:val="0"/>
              <w:divBdr>
                <w:top w:val="none" w:sz="0" w:space="0" w:color="auto"/>
                <w:left w:val="none" w:sz="0" w:space="0" w:color="auto"/>
                <w:bottom w:val="none" w:sz="0" w:space="0" w:color="auto"/>
                <w:right w:val="none" w:sz="0" w:space="0" w:color="auto"/>
              </w:divBdr>
            </w:div>
            <w:div w:id="1703895200">
              <w:marLeft w:val="0"/>
              <w:marRight w:val="0"/>
              <w:marTop w:val="0"/>
              <w:marBottom w:val="0"/>
              <w:divBdr>
                <w:top w:val="none" w:sz="0" w:space="0" w:color="auto"/>
                <w:left w:val="none" w:sz="0" w:space="0" w:color="auto"/>
                <w:bottom w:val="none" w:sz="0" w:space="0" w:color="auto"/>
                <w:right w:val="none" w:sz="0" w:space="0" w:color="auto"/>
              </w:divBdr>
            </w:div>
            <w:div w:id="1742871048">
              <w:marLeft w:val="0"/>
              <w:marRight w:val="0"/>
              <w:marTop w:val="0"/>
              <w:marBottom w:val="0"/>
              <w:divBdr>
                <w:top w:val="none" w:sz="0" w:space="0" w:color="auto"/>
                <w:left w:val="none" w:sz="0" w:space="0" w:color="auto"/>
                <w:bottom w:val="none" w:sz="0" w:space="0" w:color="auto"/>
                <w:right w:val="none" w:sz="0" w:space="0" w:color="auto"/>
              </w:divBdr>
            </w:div>
            <w:div w:id="1784423281">
              <w:marLeft w:val="0"/>
              <w:marRight w:val="0"/>
              <w:marTop w:val="0"/>
              <w:marBottom w:val="0"/>
              <w:divBdr>
                <w:top w:val="none" w:sz="0" w:space="0" w:color="auto"/>
                <w:left w:val="none" w:sz="0" w:space="0" w:color="auto"/>
                <w:bottom w:val="none" w:sz="0" w:space="0" w:color="auto"/>
                <w:right w:val="none" w:sz="0" w:space="0" w:color="auto"/>
              </w:divBdr>
            </w:div>
            <w:div w:id="1796872457">
              <w:marLeft w:val="0"/>
              <w:marRight w:val="0"/>
              <w:marTop w:val="0"/>
              <w:marBottom w:val="0"/>
              <w:divBdr>
                <w:top w:val="none" w:sz="0" w:space="0" w:color="auto"/>
                <w:left w:val="none" w:sz="0" w:space="0" w:color="auto"/>
                <w:bottom w:val="none" w:sz="0" w:space="0" w:color="auto"/>
                <w:right w:val="none" w:sz="0" w:space="0" w:color="auto"/>
              </w:divBdr>
            </w:div>
            <w:div w:id="1844589508">
              <w:marLeft w:val="0"/>
              <w:marRight w:val="0"/>
              <w:marTop w:val="0"/>
              <w:marBottom w:val="0"/>
              <w:divBdr>
                <w:top w:val="none" w:sz="0" w:space="0" w:color="auto"/>
                <w:left w:val="none" w:sz="0" w:space="0" w:color="auto"/>
                <w:bottom w:val="none" w:sz="0" w:space="0" w:color="auto"/>
                <w:right w:val="none" w:sz="0" w:space="0" w:color="auto"/>
              </w:divBdr>
            </w:div>
            <w:div w:id="1920287469">
              <w:marLeft w:val="0"/>
              <w:marRight w:val="0"/>
              <w:marTop w:val="0"/>
              <w:marBottom w:val="0"/>
              <w:divBdr>
                <w:top w:val="none" w:sz="0" w:space="0" w:color="auto"/>
                <w:left w:val="none" w:sz="0" w:space="0" w:color="auto"/>
                <w:bottom w:val="none" w:sz="0" w:space="0" w:color="auto"/>
                <w:right w:val="none" w:sz="0" w:space="0" w:color="auto"/>
              </w:divBdr>
            </w:div>
            <w:div w:id="1949585641">
              <w:marLeft w:val="0"/>
              <w:marRight w:val="0"/>
              <w:marTop w:val="0"/>
              <w:marBottom w:val="0"/>
              <w:divBdr>
                <w:top w:val="none" w:sz="0" w:space="0" w:color="auto"/>
                <w:left w:val="none" w:sz="0" w:space="0" w:color="auto"/>
                <w:bottom w:val="none" w:sz="0" w:space="0" w:color="auto"/>
                <w:right w:val="none" w:sz="0" w:space="0" w:color="auto"/>
              </w:divBdr>
            </w:div>
            <w:div w:id="1986469238">
              <w:marLeft w:val="0"/>
              <w:marRight w:val="0"/>
              <w:marTop w:val="0"/>
              <w:marBottom w:val="0"/>
              <w:divBdr>
                <w:top w:val="none" w:sz="0" w:space="0" w:color="auto"/>
                <w:left w:val="none" w:sz="0" w:space="0" w:color="auto"/>
                <w:bottom w:val="none" w:sz="0" w:space="0" w:color="auto"/>
                <w:right w:val="none" w:sz="0" w:space="0" w:color="auto"/>
              </w:divBdr>
            </w:div>
            <w:div w:id="2022706149">
              <w:marLeft w:val="0"/>
              <w:marRight w:val="0"/>
              <w:marTop w:val="0"/>
              <w:marBottom w:val="0"/>
              <w:divBdr>
                <w:top w:val="none" w:sz="0" w:space="0" w:color="auto"/>
                <w:left w:val="none" w:sz="0" w:space="0" w:color="auto"/>
                <w:bottom w:val="none" w:sz="0" w:space="0" w:color="auto"/>
                <w:right w:val="none" w:sz="0" w:space="0" w:color="auto"/>
              </w:divBdr>
            </w:div>
            <w:div w:id="2063554214">
              <w:marLeft w:val="0"/>
              <w:marRight w:val="0"/>
              <w:marTop w:val="0"/>
              <w:marBottom w:val="0"/>
              <w:divBdr>
                <w:top w:val="none" w:sz="0" w:space="0" w:color="auto"/>
                <w:left w:val="none" w:sz="0" w:space="0" w:color="auto"/>
                <w:bottom w:val="none" w:sz="0" w:space="0" w:color="auto"/>
                <w:right w:val="none" w:sz="0" w:space="0" w:color="auto"/>
              </w:divBdr>
            </w:div>
            <w:div w:id="2065909170">
              <w:marLeft w:val="0"/>
              <w:marRight w:val="0"/>
              <w:marTop w:val="0"/>
              <w:marBottom w:val="0"/>
              <w:divBdr>
                <w:top w:val="none" w:sz="0" w:space="0" w:color="auto"/>
                <w:left w:val="none" w:sz="0" w:space="0" w:color="auto"/>
                <w:bottom w:val="none" w:sz="0" w:space="0" w:color="auto"/>
                <w:right w:val="none" w:sz="0" w:space="0" w:color="auto"/>
              </w:divBdr>
            </w:div>
            <w:div w:id="208020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2650">
      <w:bodyDiv w:val="1"/>
      <w:marLeft w:val="0"/>
      <w:marRight w:val="0"/>
      <w:marTop w:val="0"/>
      <w:marBottom w:val="0"/>
      <w:divBdr>
        <w:top w:val="none" w:sz="0" w:space="0" w:color="auto"/>
        <w:left w:val="none" w:sz="0" w:space="0" w:color="auto"/>
        <w:bottom w:val="none" w:sz="0" w:space="0" w:color="auto"/>
        <w:right w:val="none" w:sz="0" w:space="0" w:color="auto"/>
      </w:divBdr>
      <w:divsChild>
        <w:div w:id="1884125538">
          <w:marLeft w:val="0"/>
          <w:marRight w:val="0"/>
          <w:marTop w:val="0"/>
          <w:marBottom w:val="0"/>
          <w:divBdr>
            <w:top w:val="none" w:sz="0" w:space="0" w:color="auto"/>
            <w:left w:val="none" w:sz="0" w:space="0" w:color="auto"/>
            <w:bottom w:val="none" w:sz="0" w:space="0" w:color="auto"/>
            <w:right w:val="none" w:sz="0" w:space="0" w:color="auto"/>
          </w:divBdr>
          <w:divsChild>
            <w:div w:id="215315854">
              <w:marLeft w:val="0"/>
              <w:marRight w:val="0"/>
              <w:marTop w:val="0"/>
              <w:marBottom w:val="0"/>
              <w:divBdr>
                <w:top w:val="none" w:sz="0" w:space="0" w:color="auto"/>
                <w:left w:val="none" w:sz="0" w:space="0" w:color="auto"/>
                <w:bottom w:val="none" w:sz="0" w:space="0" w:color="auto"/>
                <w:right w:val="none" w:sz="0" w:space="0" w:color="auto"/>
              </w:divBdr>
            </w:div>
            <w:div w:id="1465081268">
              <w:marLeft w:val="0"/>
              <w:marRight w:val="0"/>
              <w:marTop w:val="0"/>
              <w:marBottom w:val="0"/>
              <w:divBdr>
                <w:top w:val="none" w:sz="0" w:space="0" w:color="auto"/>
                <w:left w:val="none" w:sz="0" w:space="0" w:color="auto"/>
                <w:bottom w:val="none" w:sz="0" w:space="0" w:color="auto"/>
                <w:right w:val="none" w:sz="0" w:space="0" w:color="auto"/>
              </w:divBdr>
            </w:div>
            <w:div w:id="1652322569">
              <w:marLeft w:val="0"/>
              <w:marRight w:val="0"/>
              <w:marTop w:val="0"/>
              <w:marBottom w:val="0"/>
              <w:divBdr>
                <w:top w:val="none" w:sz="0" w:space="0" w:color="auto"/>
                <w:left w:val="none" w:sz="0" w:space="0" w:color="auto"/>
                <w:bottom w:val="none" w:sz="0" w:space="0" w:color="auto"/>
                <w:right w:val="none" w:sz="0" w:space="0" w:color="auto"/>
              </w:divBdr>
            </w:div>
            <w:div w:id="1989817538">
              <w:marLeft w:val="0"/>
              <w:marRight w:val="0"/>
              <w:marTop w:val="0"/>
              <w:marBottom w:val="0"/>
              <w:divBdr>
                <w:top w:val="none" w:sz="0" w:space="0" w:color="auto"/>
                <w:left w:val="none" w:sz="0" w:space="0" w:color="auto"/>
                <w:bottom w:val="none" w:sz="0" w:space="0" w:color="auto"/>
                <w:right w:val="none" w:sz="0" w:space="0" w:color="auto"/>
              </w:divBdr>
            </w:div>
            <w:div w:id="2114393902">
              <w:marLeft w:val="0"/>
              <w:marRight w:val="0"/>
              <w:marTop w:val="0"/>
              <w:marBottom w:val="0"/>
              <w:divBdr>
                <w:top w:val="none" w:sz="0" w:space="0" w:color="auto"/>
                <w:left w:val="none" w:sz="0" w:space="0" w:color="auto"/>
                <w:bottom w:val="none" w:sz="0" w:space="0" w:color="auto"/>
                <w:right w:val="none" w:sz="0" w:space="0" w:color="auto"/>
              </w:divBdr>
            </w:div>
            <w:div w:id="21407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8210">
      <w:bodyDiv w:val="1"/>
      <w:marLeft w:val="0"/>
      <w:marRight w:val="0"/>
      <w:marTop w:val="0"/>
      <w:marBottom w:val="0"/>
      <w:divBdr>
        <w:top w:val="none" w:sz="0" w:space="0" w:color="auto"/>
        <w:left w:val="none" w:sz="0" w:space="0" w:color="auto"/>
        <w:bottom w:val="none" w:sz="0" w:space="0" w:color="auto"/>
        <w:right w:val="none" w:sz="0" w:space="0" w:color="auto"/>
      </w:divBdr>
    </w:div>
    <w:div w:id="1287546314">
      <w:bodyDiv w:val="1"/>
      <w:marLeft w:val="0"/>
      <w:marRight w:val="0"/>
      <w:marTop w:val="0"/>
      <w:marBottom w:val="0"/>
      <w:divBdr>
        <w:top w:val="none" w:sz="0" w:space="0" w:color="auto"/>
        <w:left w:val="none" w:sz="0" w:space="0" w:color="auto"/>
        <w:bottom w:val="none" w:sz="0" w:space="0" w:color="auto"/>
        <w:right w:val="none" w:sz="0" w:space="0" w:color="auto"/>
      </w:divBdr>
      <w:divsChild>
        <w:div w:id="100687520">
          <w:marLeft w:val="0"/>
          <w:marRight w:val="0"/>
          <w:marTop w:val="0"/>
          <w:marBottom w:val="0"/>
          <w:divBdr>
            <w:top w:val="none" w:sz="0" w:space="0" w:color="auto"/>
            <w:left w:val="none" w:sz="0" w:space="0" w:color="auto"/>
            <w:bottom w:val="none" w:sz="0" w:space="0" w:color="auto"/>
            <w:right w:val="none" w:sz="0" w:space="0" w:color="auto"/>
          </w:divBdr>
          <w:divsChild>
            <w:div w:id="46349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6017">
      <w:bodyDiv w:val="1"/>
      <w:marLeft w:val="0"/>
      <w:marRight w:val="0"/>
      <w:marTop w:val="0"/>
      <w:marBottom w:val="0"/>
      <w:divBdr>
        <w:top w:val="none" w:sz="0" w:space="0" w:color="auto"/>
        <w:left w:val="none" w:sz="0" w:space="0" w:color="auto"/>
        <w:bottom w:val="none" w:sz="0" w:space="0" w:color="auto"/>
        <w:right w:val="none" w:sz="0" w:space="0" w:color="auto"/>
      </w:divBdr>
      <w:divsChild>
        <w:div w:id="244536842">
          <w:marLeft w:val="0"/>
          <w:marRight w:val="0"/>
          <w:marTop w:val="0"/>
          <w:marBottom w:val="0"/>
          <w:divBdr>
            <w:top w:val="none" w:sz="0" w:space="0" w:color="auto"/>
            <w:left w:val="none" w:sz="0" w:space="0" w:color="auto"/>
            <w:bottom w:val="none" w:sz="0" w:space="0" w:color="auto"/>
            <w:right w:val="none" w:sz="0" w:space="0" w:color="auto"/>
          </w:divBdr>
          <w:divsChild>
            <w:div w:id="34889037">
              <w:marLeft w:val="0"/>
              <w:marRight w:val="0"/>
              <w:marTop w:val="0"/>
              <w:marBottom w:val="0"/>
              <w:divBdr>
                <w:top w:val="none" w:sz="0" w:space="0" w:color="auto"/>
                <w:left w:val="none" w:sz="0" w:space="0" w:color="auto"/>
                <w:bottom w:val="none" w:sz="0" w:space="0" w:color="auto"/>
                <w:right w:val="none" w:sz="0" w:space="0" w:color="auto"/>
              </w:divBdr>
            </w:div>
            <w:div w:id="36902153">
              <w:marLeft w:val="0"/>
              <w:marRight w:val="0"/>
              <w:marTop w:val="0"/>
              <w:marBottom w:val="0"/>
              <w:divBdr>
                <w:top w:val="none" w:sz="0" w:space="0" w:color="auto"/>
                <w:left w:val="none" w:sz="0" w:space="0" w:color="auto"/>
                <w:bottom w:val="none" w:sz="0" w:space="0" w:color="auto"/>
                <w:right w:val="none" w:sz="0" w:space="0" w:color="auto"/>
              </w:divBdr>
            </w:div>
            <w:div w:id="215630899">
              <w:marLeft w:val="0"/>
              <w:marRight w:val="0"/>
              <w:marTop w:val="0"/>
              <w:marBottom w:val="0"/>
              <w:divBdr>
                <w:top w:val="none" w:sz="0" w:space="0" w:color="auto"/>
                <w:left w:val="none" w:sz="0" w:space="0" w:color="auto"/>
                <w:bottom w:val="none" w:sz="0" w:space="0" w:color="auto"/>
                <w:right w:val="none" w:sz="0" w:space="0" w:color="auto"/>
              </w:divBdr>
            </w:div>
            <w:div w:id="247734507">
              <w:marLeft w:val="0"/>
              <w:marRight w:val="0"/>
              <w:marTop w:val="0"/>
              <w:marBottom w:val="0"/>
              <w:divBdr>
                <w:top w:val="none" w:sz="0" w:space="0" w:color="auto"/>
                <w:left w:val="none" w:sz="0" w:space="0" w:color="auto"/>
                <w:bottom w:val="none" w:sz="0" w:space="0" w:color="auto"/>
                <w:right w:val="none" w:sz="0" w:space="0" w:color="auto"/>
              </w:divBdr>
            </w:div>
            <w:div w:id="267393956">
              <w:marLeft w:val="0"/>
              <w:marRight w:val="0"/>
              <w:marTop w:val="0"/>
              <w:marBottom w:val="0"/>
              <w:divBdr>
                <w:top w:val="none" w:sz="0" w:space="0" w:color="auto"/>
                <w:left w:val="none" w:sz="0" w:space="0" w:color="auto"/>
                <w:bottom w:val="none" w:sz="0" w:space="0" w:color="auto"/>
                <w:right w:val="none" w:sz="0" w:space="0" w:color="auto"/>
              </w:divBdr>
            </w:div>
            <w:div w:id="278804484">
              <w:marLeft w:val="0"/>
              <w:marRight w:val="0"/>
              <w:marTop w:val="0"/>
              <w:marBottom w:val="0"/>
              <w:divBdr>
                <w:top w:val="none" w:sz="0" w:space="0" w:color="auto"/>
                <w:left w:val="none" w:sz="0" w:space="0" w:color="auto"/>
                <w:bottom w:val="none" w:sz="0" w:space="0" w:color="auto"/>
                <w:right w:val="none" w:sz="0" w:space="0" w:color="auto"/>
              </w:divBdr>
            </w:div>
            <w:div w:id="309478852">
              <w:marLeft w:val="0"/>
              <w:marRight w:val="0"/>
              <w:marTop w:val="0"/>
              <w:marBottom w:val="0"/>
              <w:divBdr>
                <w:top w:val="none" w:sz="0" w:space="0" w:color="auto"/>
                <w:left w:val="none" w:sz="0" w:space="0" w:color="auto"/>
                <w:bottom w:val="none" w:sz="0" w:space="0" w:color="auto"/>
                <w:right w:val="none" w:sz="0" w:space="0" w:color="auto"/>
              </w:divBdr>
            </w:div>
            <w:div w:id="317001106">
              <w:marLeft w:val="0"/>
              <w:marRight w:val="0"/>
              <w:marTop w:val="0"/>
              <w:marBottom w:val="0"/>
              <w:divBdr>
                <w:top w:val="none" w:sz="0" w:space="0" w:color="auto"/>
                <w:left w:val="none" w:sz="0" w:space="0" w:color="auto"/>
                <w:bottom w:val="none" w:sz="0" w:space="0" w:color="auto"/>
                <w:right w:val="none" w:sz="0" w:space="0" w:color="auto"/>
              </w:divBdr>
            </w:div>
            <w:div w:id="324555625">
              <w:marLeft w:val="0"/>
              <w:marRight w:val="0"/>
              <w:marTop w:val="0"/>
              <w:marBottom w:val="0"/>
              <w:divBdr>
                <w:top w:val="none" w:sz="0" w:space="0" w:color="auto"/>
                <w:left w:val="none" w:sz="0" w:space="0" w:color="auto"/>
                <w:bottom w:val="none" w:sz="0" w:space="0" w:color="auto"/>
                <w:right w:val="none" w:sz="0" w:space="0" w:color="auto"/>
              </w:divBdr>
            </w:div>
            <w:div w:id="355277132">
              <w:marLeft w:val="0"/>
              <w:marRight w:val="0"/>
              <w:marTop w:val="0"/>
              <w:marBottom w:val="0"/>
              <w:divBdr>
                <w:top w:val="none" w:sz="0" w:space="0" w:color="auto"/>
                <w:left w:val="none" w:sz="0" w:space="0" w:color="auto"/>
                <w:bottom w:val="none" w:sz="0" w:space="0" w:color="auto"/>
                <w:right w:val="none" w:sz="0" w:space="0" w:color="auto"/>
              </w:divBdr>
            </w:div>
            <w:div w:id="356279817">
              <w:marLeft w:val="0"/>
              <w:marRight w:val="0"/>
              <w:marTop w:val="0"/>
              <w:marBottom w:val="0"/>
              <w:divBdr>
                <w:top w:val="none" w:sz="0" w:space="0" w:color="auto"/>
                <w:left w:val="none" w:sz="0" w:space="0" w:color="auto"/>
                <w:bottom w:val="none" w:sz="0" w:space="0" w:color="auto"/>
                <w:right w:val="none" w:sz="0" w:space="0" w:color="auto"/>
              </w:divBdr>
            </w:div>
            <w:div w:id="385842381">
              <w:marLeft w:val="0"/>
              <w:marRight w:val="0"/>
              <w:marTop w:val="0"/>
              <w:marBottom w:val="0"/>
              <w:divBdr>
                <w:top w:val="none" w:sz="0" w:space="0" w:color="auto"/>
                <w:left w:val="none" w:sz="0" w:space="0" w:color="auto"/>
                <w:bottom w:val="none" w:sz="0" w:space="0" w:color="auto"/>
                <w:right w:val="none" w:sz="0" w:space="0" w:color="auto"/>
              </w:divBdr>
            </w:div>
            <w:div w:id="404761468">
              <w:marLeft w:val="0"/>
              <w:marRight w:val="0"/>
              <w:marTop w:val="0"/>
              <w:marBottom w:val="0"/>
              <w:divBdr>
                <w:top w:val="none" w:sz="0" w:space="0" w:color="auto"/>
                <w:left w:val="none" w:sz="0" w:space="0" w:color="auto"/>
                <w:bottom w:val="none" w:sz="0" w:space="0" w:color="auto"/>
                <w:right w:val="none" w:sz="0" w:space="0" w:color="auto"/>
              </w:divBdr>
            </w:div>
            <w:div w:id="412826112">
              <w:marLeft w:val="0"/>
              <w:marRight w:val="0"/>
              <w:marTop w:val="0"/>
              <w:marBottom w:val="0"/>
              <w:divBdr>
                <w:top w:val="none" w:sz="0" w:space="0" w:color="auto"/>
                <w:left w:val="none" w:sz="0" w:space="0" w:color="auto"/>
                <w:bottom w:val="none" w:sz="0" w:space="0" w:color="auto"/>
                <w:right w:val="none" w:sz="0" w:space="0" w:color="auto"/>
              </w:divBdr>
            </w:div>
            <w:div w:id="449056372">
              <w:marLeft w:val="0"/>
              <w:marRight w:val="0"/>
              <w:marTop w:val="0"/>
              <w:marBottom w:val="0"/>
              <w:divBdr>
                <w:top w:val="none" w:sz="0" w:space="0" w:color="auto"/>
                <w:left w:val="none" w:sz="0" w:space="0" w:color="auto"/>
                <w:bottom w:val="none" w:sz="0" w:space="0" w:color="auto"/>
                <w:right w:val="none" w:sz="0" w:space="0" w:color="auto"/>
              </w:divBdr>
            </w:div>
            <w:div w:id="453256637">
              <w:marLeft w:val="0"/>
              <w:marRight w:val="0"/>
              <w:marTop w:val="0"/>
              <w:marBottom w:val="0"/>
              <w:divBdr>
                <w:top w:val="none" w:sz="0" w:space="0" w:color="auto"/>
                <w:left w:val="none" w:sz="0" w:space="0" w:color="auto"/>
                <w:bottom w:val="none" w:sz="0" w:space="0" w:color="auto"/>
                <w:right w:val="none" w:sz="0" w:space="0" w:color="auto"/>
              </w:divBdr>
            </w:div>
            <w:div w:id="478572633">
              <w:marLeft w:val="0"/>
              <w:marRight w:val="0"/>
              <w:marTop w:val="0"/>
              <w:marBottom w:val="0"/>
              <w:divBdr>
                <w:top w:val="none" w:sz="0" w:space="0" w:color="auto"/>
                <w:left w:val="none" w:sz="0" w:space="0" w:color="auto"/>
                <w:bottom w:val="none" w:sz="0" w:space="0" w:color="auto"/>
                <w:right w:val="none" w:sz="0" w:space="0" w:color="auto"/>
              </w:divBdr>
            </w:div>
            <w:div w:id="486480832">
              <w:marLeft w:val="0"/>
              <w:marRight w:val="0"/>
              <w:marTop w:val="0"/>
              <w:marBottom w:val="0"/>
              <w:divBdr>
                <w:top w:val="none" w:sz="0" w:space="0" w:color="auto"/>
                <w:left w:val="none" w:sz="0" w:space="0" w:color="auto"/>
                <w:bottom w:val="none" w:sz="0" w:space="0" w:color="auto"/>
                <w:right w:val="none" w:sz="0" w:space="0" w:color="auto"/>
              </w:divBdr>
            </w:div>
            <w:div w:id="525481229">
              <w:marLeft w:val="0"/>
              <w:marRight w:val="0"/>
              <w:marTop w:val="0"/>
              <w:marBottom w:val="0"/>
              <w:divBdr>
                <w:top w:val="none" w:sz="0" w:space="0" w:color="auto"/>
                <w:left w:val="none" w:sz="0" w:space="0" w:color="auto"/>
                <w:bottom w:val="none" w:sz="0" w:space="0" w:color="auto"/>
                <w:right w:val="none" w:sz="0" w:space="0" w:color="auto"/>
              </w:divBdr>
            </w:div>
            <w:div w:id="581064496">
              <w:marLeft w:val="0"/>
              <w:marRight w:val="0"/>
              <w:marTop w:val="0"/>
              <w:marBottom w:val="0"/>
              <w:divBdr>
                <w:top w:val="none" w:sz="0" w:space="0" w:color="auto"/>
                <w:left w:val="none" w:sz="0" w:space="0" w:color="auto"/>
                <w:bottom w:val="none" w:sz="0" w:space="0" w:color="auto"/>
                <w:right w:val="none" w:sz="0" w:space="0" w:color="auto"/>
              </w:divBdr>
            </w:div>
            <w:div w:id="600182865">
              <w:marLeft w:val="0"/>
              <w:marRight w:val="0"/>
              <w:marTop w:val="0"/>
              <w:marBottom w:val="0"/>
              <w:divBdr>
                <w:top w:val="none" w:sz="0" w:space="0" w:color="auto"/>
                <w:left w:val="none" w:sz="0" w:space="0" w:color="auto"/>
                <w:bottom w:val="none" w:sz="0" w:space="0" w:color="auto"/>
                <w:right w:val="none" w:sz="0" w:space="0" w:color="auto"/>
              </w:divBdr>
            </w:div>
            <w:div w:id="641155754">
              <w:marLeft w:val="0"/>
              <w:marRight w:val="0"/>
              <w:marTop w:val="0"/>
              <w:marBottom w:val="0"/>
              <w:divBdr>
                <w:top w:val="none" w:sz="0" w:space="0" w:color="auto"/>
                <w:left w:val="none" w:sz="0" w:space="0" w:color="auto"/>
                <w:bottom w:val="none" w:sz="0" w:space="0" w:color="auto"/>
                <w:right w:val="none" w:sz="0" w:space="0" w:color="auto"/>
              </w:divBdr>
            </w:div>
            <w:div w:id="670524167">
              <w:marLeft w:val="0"/>
              <w:marRight w:val="0"/>
              <w:marTop w:val="0"/>
              <w:marBottom w:val="0"/>
              <w:divBdr>
                <w:top w:val="none" w:sz="0" w:space="0" w:color="auto"/>
                <w:left w:val="none" w:sz="0" w:space="0" w:color="auto"/>
                <w:bottom w:val="none" w:sz="0" w:space="0" w:color="auto"/>
                <w:right w:val="none" w:sz="0" w:space="0" w:color="auto"/>
              </w:divBdr>
            </w:div>
            <w:div w:id="673410847">
              <w:marLeft w:val="0"/>
              <w:marRight w:val="0"/>
              <w:marTop w:val="0"/>
              <w:marBottom w:val="0"/>
              <w:divBdr>
                <w:top w:val="none" w:sz="0" w:space="0" w:color="auto"/>
                <w:left w:val="none" w:sz="0" w:space="0" w:color="auto"/>
                <w:bottom w:val="none" w:sz="0" w:space="0" w:color="auto"/>
                <w:right w:val="none" w:sz="0" w:space="0" w:color="auto"/>
              </w:divBdr>
            </w:div>
            <w:div w:id="676738806">
              <w:marLeft w:val="0"/>
              <w:marRight w:val="0"/>
              <w:marTop w:val="0"/>
              <w:marBottom w:val="0"/>
              <w:divBdr>
                <w:top w:val="none" w:sz="0" w:space="0" w:color="auto"/>
                <w:left w:val="none" w:sz="0" w:space="0" w:color="auto"/>
                <w:bottom w:val="none" w:sz="0" w:space="0" w:color="auto"/>
                <w:right w:val="none" w:sz="0" w:space="0" w:color="auto"/>
              </w:divBdr>
            </w:div>
            <w:div w:id="714936960">
              <w:marLeft w:val="0"/>
              <w:marRight w:val="0"/>
              <w:marTop w:val="0"/>
              <w:marBottom w:val="0"/>
              <w:divBdr>
                <w:top w:val="none" w:sz="0" w:space="0" w:color="auto"/>
                <w:left w:val="none" w:sz="0" w:space="0" w:color="auto"/>
                <w:bottom w:val="none" w:sz="0" w:space="0" w:color="auto"/>
                <w:right w:val="none" w:sz="0" w:space="0" w:color="auto"/>
              </w:divBdr>
            </w:div>
            <w:div w:id="730924778">
              <w:marLeft w:val="0"/>
              <w:marRight w:val="0"/>
              <w:marTop w:val="0"/>
              <w:marBottom w:val="0"/>
              <w:divBdr>
                <w:top w:val="none" w:sz="0" w:space="0" w:color="auto"/>
                <w:left w:val="none" w:sz="0" w:space="0" w:color="auto"/>
                <w:bottom w:val="none" w:sz="0" w:space="0" w:color="auto"/>
                <w:right w:val="none" w:sz="0" w:space="0" w:color="auto"/>
              </w:divBdr>
            </w:div>
            <w:div w:id="736781679">
              <w:marLeft w:val="0"/>
              <w:marRight w:val="0"/>
              <w:marTop w:val="0"/>
              <w:marBottom w:val="0"/>
              <w:divBdr>
                <w:top w:val="none" w:sz="0" w:space="0" w:color="auto"/>
                <w:left w:val="none" w:sz="0" w:space="0" w:color="auto"/>
                <w:bottom w:val="none" w:sz="0" w:space="0" w:color="auto"/>
                <w:right w:val="none" w:sz="0" w:space="0" w:color="auto"/>
              </w:divBdr>
            </w:div>
            <w:div w:id="743452585">
              <w:marLeft w:val="0"/>
              <w:marRight w:val="0"/>
              <w:marTop w:val="0"/>
              <w:marBottom w:val="0"/>
              <w:divBdr>
                <w:top w:val="none" w:sz="0" w:space="0" w:color="auto"/>
                <w:left w:val="none" w:sz="0" w:space="0" w:color="auto"/>
                <w:bottom w:val="none" w:sz="0" w:space="0" w:color="auto"/>
                <w:right w:val="none" w:sz="0" w:space="0" w:color="auto"/>
              </w:divBdr>
            </w:div>
            <w:div w:id="790562180">
              <w:marLeft w:val="0"/>
              <w:marRight w:val="0"/>
              <w:marTop w:val="0"/>
              <w:marBottom w:val="0"/>
              <w:divBdr>
                <w:top w:val="none" w:sz="0" w:space="0" w:color="auto"/>
                <w:left w:val="none" w:sz="0" w:space="0" w:color="auto"/>
                <w:bottom w:val="none" w:sz="0" w:space="0" w:color="auto"/>
                <w:right w:val="none" w:sz="0" w:space="0" w:color="auto"/>
              </w:divBdr>
            </w:div>
            <w:div w:id="801851232">
              <w:marLeft w:val="0"/>
              <w:marRight w:val="0"/>
              <w:marTop w:val="0"/>
              <w:marBottom w:val="0"/>
              <w:divBdr>
                <w:top w:val="none" w:sz="0" w:space="0" w:color="auto"/>
                <w:left w:val="none" w:sz="0" w:space="0" w:color="auto"/>
                <w:bottom w:val="none" w:sz="0" w:space="0" w:color="auto"/>
                <w:right w:val="none" w:sz="0" w:space="0" w:color="auto"/>
              </w:divBdr>
            </w:div>
            <w:div w:id="809130396">
              <w:marLeft w:val="0"/>
              <w:marRight w:val="0"/>
              <w:marTop w:val="0"/>
              <w:marBottom w:val="0"/>
              <w:divBdr>
                <w:top w:val="none" w:sz="0" w:space="0" w:color="auto"/>
                <w:left w:val="none" w:sz="0" w:space="0" w:color="auto"/>
                <w:bottom w:val="none" w:sz="0" w:space="0" w:color="auto"/>
                <w:right w:val="none" w:sz="0" w:space="0" w:color="auto"/>
              </w:divBdr>
            </w:div>
            <w:div w:id="822429830">
              <w:marLeft w:val="0"/>
              <w:marRight w:val="0"/>
              <w:marTop w:val="0"/>
              <w:marBottom w:val="0"/>
              <w:divBdr>
                <w:top w:val="none" w:sz="0" w:space="0" w:color="auto"/>
                <w:left w:val="none" w:sz="0" w:space="0" w:color="auto"/>
                <w:bottom w:val="none" w:sz="0" w:space="0" w:color="auto"/>
                <w:right w:val="none" w:sz="0" w:space="0" w:color="auto"/>
              </w:divBdr>
            </w:div>
            <w:div w:id="826243359">
              <w:marLeft w:val="0"/>
              <w:marRight w:val="0"/>
              <w:marTop w:val="0"/>
              <w:marBottom w:val="0"/>
              <w:divBdr>
                <w:top w:val="none" w:sz="0" w:space="0" w:color="auto"/>
                <w:left w:val="none" w:sz="0" w:space="0" w:color="auto"/>
                <w:bottom w:val="none" w:sz="0" w:space="0" w:color="auto"/>
                <w:right w:val="none" w:sz="0" w:space="0" w:color="auto"/>
              </w:divBdr>
            </w:div>
            <w:div w:id="852575001">
              <w:marLeft w:val="0"/>
              <w:marRight w:val="0"/>
              <w:marTop w:val="0"/>
              <w:marBottom w:val="0"/>
              <w:divBdr>
                <w:top w:val="none" w:sz="0" w:space="0" w:color="auto"/>
                <w:left w:val="none" w:sz="0" w:space="0" w:color="auto"/>
                <w:bottom w:val="none" w:sz="0" w:space="0" w:color="auto"/>
                <w:right w:val="none" w:sz="0" w:space="0" w:color="auto"/>
              </w:divBdr>
            </w:div>
            <w:div w:id="967081887">
              <w:marLeft w:val="0"/>
              <w:marRight w:val="0"/>
              <w:marTop w:val="0"/>
              <w:marBottom w:val="0"/>
              <w:divBdr>
                <w:top w:val="none" w:sz="0" w:space="0" w:color="auto"/>
                <w:left w:val="none" w:sz="0" w:space="0" w:color="auto"/>
                <w:bottom w:val="none" w:sz="0" w:space="0" w:color="auto"/>
                <w:right w:val="none" w:sz="0" w:space="0" w:color="auto"/>
              </w:divBdr>
            </w:div>
            <w:div w:id="981619469">
              <w:marLeft w:val="0"/>
              <w:marRight w:val="0"/>
              <w:marTop w:val="0"/>
              <w:marBottom w:val="0"/>
              <w:divBdr>
                <w:top w:val="none" w:sz="0" w:space="0" w:color="auto"/>
                <w:left w:val="none" w:sz="0" w:space="0" w:color="auto"/>
                <w:bottom w:val="none" w:sz="0" w:space="0" w:color="auto"/>
                <w:right w:val="none" w:sz="0" w:space="0" w:color="auto"/>
              </w:divBdr>
            </w:div>
            <w:div w:id="987124886">
              <w:marLeft w:val="0"/>
              <w:marRight w:val="0"/>
              <w:marTop w:val="0"/>
              <w:marBottom w:val="0"/>
              <w:divBdr>
                <w:top w:val="none" w:sz="0" w:space="0" w:color="auto"/>
                <w:left w:val="none" w:sz="0" w:space="0" w:color="auto"/>
                <w:bottom w:val="none" w:sz="0" w:space="0" w:color="auto"/>
                <w:right w:val="none" w:sz="0" w:space="0" w:color="auto"/>
              </w:divBdr>
            </w:div>
            <w:div w:id="1004280930">
              <w:marLeft w:val="0"/>
              <w:marRight w:val="0"/>
              <w:marTop w:val="0"/>
              <w:marBottom w:val="0"/>
              <w:divBdr>
                <w:top w:val="none" w:sz="0" w:space="0" w:color="auto"/>
                <w:left w:val="none" w:sz="0" w:space="0" w:color="auto"/>
                <w:bottom w:val="none" w:sz="0" w:space="0" w:color="auto"/>
                <w:right w:val="none" w:sz="0" w:space="0" w:color="auto"/>
              </w:divBdr>
            </w:div>
            <w:div w:id="1023017050">
              <w:marLeft w:val="0"/>
              <w:marRight w:val="0"/>
              <w:marTop w:val="0"/>
              <w:marBottom w:val="0"/>
              <w:divBdr>
                <w:top w:val="none" w:sz="0" w:space="0" w:color="auto"/>
                <w:left w:val="none" w:sz="0" w:space="0" w:color="auto"/>
                <w:bottom w:val="none" w:sz="0" w:space="0" w:color="auto"/>
                <w:right w:val="none" w:sz="0" w:space="0" w:color="auto"/>
              </w:divBdr>
            </w:div>
            <w:div w:id="1051883392">
              <w:marLeft w:val="0"/>
              <w:marRight w:val="0"/>
              <w:marTop w:val="0"/>
              <w:marBottom w:val="0"/>
              <w:divBdr>
                <w:top w:val="none" w:sz="0" w:space="0" w:color="auto"/>
                <w:left w:val="none" w:sz="0" w:space="0" w:color="auto"/>
                <w:bottom w:val="none" w:sz="0" w:space="0" w:color="auto"/>
                <w:right w:val="none" w:sz="0" w:space="0" w:color="auto"/>
              </w:divBdr>
            </w:div>
            <w:div w:id="1065110001">
              <w:marLeft w:val="0"/>
              <w:marRight w:val="0"/>
              <w:marTop w:val="0"/>
              <w:marBottom w:val="0"/>
              <w:divBdr>
                <w:top w:val="none" w:sz="0" w:space="0" w:color="auto"/>
                <w:left w:val="none" w:sz="0" w:space="0" w:color="auto"/>
                <w:bottom w:val="none" w:sz="0" w:space="0" w:color="auto"/>
                <w:right w:val="none" w:sz="0" w:space="0" w:color="auto"/>
              </w:divBdr>
            </w:div>
            <w:div w:id="1074087374">
              <w:marLeft w:val="0"/>
              <w:marRight w:val="0"/>
              <w:marTop w:val="0"/>
              <w:marBottom w:val="0"/>
              <w:divBdr>
                <w:top w:val="none" w:sz="0" w:space="0" w:color="auto"/>
                <w:left w:val="none" w:sz="0" w:space="0" w:color="auto"/>
                <w:bottom w:val="none" w:sz="0" w:space="0" w:color="auto"/>
                <w:right w:val="none" w:sz="0" w:space="0" w:color="auto"/>
              </w:divBdr>
            </w:div>
            <w:div w:id="1114903451">
              <w:marLeft w:val="0"/>
              <w:marRight w:val="0"/>
              <w:marTop w:val="0"/>
              <w:marBottom w:val="0"/>
              <w:divBdr>
                <w:top w:val="none" w:sz="0" w:space="0" w:color="auto"/>
                <w:left w:val="none" w:sz="0" w:space="0" w:color="auto"/>
                <w:bottom w:val="none" w:sz="0" w:space="0" w:color="auto"/>
                <w:right w:val="none" w:sz="0" w:space="0" w:color="auto"/>
              </w:divBdr>
            </w:div>
            <w:div w:id="1129588898">
              <w:marLeft w:val="0"/>
              <w:marRight w:val="0"/>
              <w:marTop w:val="0"/>
              <w:marBottom w:val="0"/>
              <w:divBdr>
                <w:top w:val="none" w:sz="0" w:space="0" w:color="auto"/>
                <w:left w:val="none" w:sz="0" w:space="0" w:color="auto"/>
                <w:bottom w:val="none" w:sz="0" w:space="0" w:color="auto"/>
                <w:right w:val="none" w:sz="0" w:space="0" w:color="auto"/>
              </w:divBdr>
            </w:div>
            <w:div w:id="1150096940">
              <w:marLeft w:val="0"/>
              <w:marRight w:val="0"/>
              <w:marTop w:val="0"/>
              <w:marBottom w:val="0"/>
              <w:divBdr>
                <w:top w:val="none" w:sz="0" w:space="0" w:color="auto"/>
                <w:left w:val="none" w:sz="0" w:space="0" w:color="auto"/>
                <w:bottom w:val="none" w:sz="0" w:space="0" w:color="auto"/>
                <w:right w:val="none" w:sz="0" w:space="0" w:color="auto"/>
              </w:divBdr>
            </w:div>
            <w:div w:id="1165903710">
              <w:marLeft w:val="0"/>
              <w:marRight w:val="0"/>
              <w:marTop w:val="0"/>
              <w:marBottom w:val="0"/>
              <w:divBdr>
                <w:top w:val="none" w:sz="0" w:space="0" w:color="auto"/>
                <w:left w:val="none" w:sz="0" w:space="0" w:color="auto"/>
                <w:bottom w:val="none" w:sz="0" w:space="0" w:color="auto"/>
                <w:right w:val="none" w:sz="0" w:space="0" w:color="auto"/>
              </w:divBdr>
            </w:div>
            <w:div w:id="1171140784">
              <w:marLeft w:val="0"/>
              <w:marRight w:val="0"/>
              <w:marTop w:val="0"/>
              <w:marBottom w:val="0"/>
              <w:divBdr>
                <w:top w:val="none" w:sz="0" w:space="0" w:color="auto"/>
                <w:left w:val="none" w:sz="0" w:space="0" w:color="auto"/>
                <w:bottom w:val="none" w:sz="0" w:space="0" w:color="auto"/>
                <w:right w:val="none" w:sz="0" w:space="0" w:color="auto"/>
              </w:divBdr>
            </w:div>
            <w:div w:id="1218542371">
              <w:marLeft w:val="0"/>
              <w:marRight w:val="0"/>
              <w:marTop w:val="0"/>
              <w:marBottom w:val="0"/>
              <w:divBdr>
                <w:top w:val="none" w:sz="0" w:space="0" w:color="auto"/>
                <w:left w:val="none" w:sz="0" w:space="0" w:color="auto"/>
                <w:bottom w:val="none" w:sz="0" w:space="0" w:color="auto"/>
                <w:right w:val="none" w:sz="0" w:space="0" w:color="auto"/>
              </w:divBdr>
            </w:div>
            <w:div w:id="1236404024">
              <w:marLeft w:val="0"/>
              <w:marRight w:val="0"/>
              <w:marTop w:val="0"/>
              <w:marBottom w:val="0"/>
              <w:divBdr>
                <w:top w:val="none" w:sz="0" w:space="0" w:color="auto"/>
                <w:left w:val="none" w:sz="0" w:space="0" w:color="auto"/>
                <w:bottom w:val="none" w:sz="0" w:space="0" w:color="auto"/>
                <w:right w:val="none" w:sz="0" w:space="0" w:color="auto"/>
              </w:divBdr>
            </w:div>
            <w:div w:id="1242134582">
              <w:marLeft w:val="0"/>
              <w:marRight w:val="0"/>
              <w:marTop w:val="0"/>
              <w:marBottom w:val="0"/>
              <w:divBdr>
                <w:top w:val="none" w:sz="0" w:space="0" w:color="auto"/>
                <w:left w:val="none" w:sz="0" w:space="0" w:color="auto"/>
                <w:bottom w:val="none" w:sz="0" w:space="0" w:color="auto"/>
                <w:right w:val="none" w:sz="0" w:space="0" w:color="auto"/>
              </w:divBdr>
            </w:div>
            <w:div w:id="1263413047">
              <w:marLeft w:val="0"/>
              <w:marRight w:val="0"/>
              <w:marTop w:val="0"/>
              <w:marBottom w:val="0"/>
              <w:divBdr>
                <w:top w:val="none" w:sz="0" w:space="0" w:color="auto"/>
                <w:left w:val="none" w:sz="0" w:space="0" w:color="auto"/>
                <w:bottom w:val="none" w:sz="0" w:space="0" w:color="auto"/>
                <w:right w:val="none" w:sz="0" w:space="0" w:color="auto"/>
              </w:divBdr>
            </w:div>
            <w:div w:id="1303190324">
              <w:marLeft w:val="0"/>
              <w:marRight w:val="0"/>
              <w:marTop w:val="0"/>
              <w:marBottom w:val="0"/>
              <w:divBdr>
                <w:top w:val="none" w:sz="0" w:space="0" w:color="auto"/>
                <w:left w:val="none" w:sz="0" w:space="0" w:color="auto"/>
                <w:bottom w:val="none" w:sz="0" w:space="0" w:color="auto"/>
                <w:right w:val="none" w:sz="0" w:space="0" w:color="auto"/>
              </w:divBdr>
            </w:div>
            <w:div w:id="1387949817">
              <w:marLeft w:val="0"/>
              <w:marRight w:val="0"/>
              <w:marTop w:val="0"/>
              <w:marBottom w:val="0"/>
              <w:divBdr>
                <w:top w:val="none" w:sz="0" w:space="0" w:color="auto"/>
                <w:left w:val="none" w:sz="0" w:space="0" w:color="auto"/>
                <w:bottom w:val="none" w:sz="0" w:space="0" w:color="auto"/>
                <w:right w:val="none" w:sz="0" w:space="0" w:color="auto"/>
              </w:divBdr>
            </w:div>
            <w:div w:id="1448500318">
              <w:marLeft w:val="0"/>
              <w:marRight w:val="0"/>
              <w:marTop w:val="0"/>
              <w:marBottom w:val="0"/>
              <w:divBdr>
                <w:top w:val="none" w:sz="0" w:space="0" w:color="auto"/>
                <w:left w:val="none" w:sz="0" w:space="0" w:color="auto"/>
                <w:bottom w:val="none" w:sz="0" w:space="0" w:color="auto"/>
                <w:right w:val="none" w:sz="0" w:space="0" w:color="auto"/>
              </w:divBdr>
            </w:div>
            <w:div w:id="1484196379">
              <w:marLeft w:val="0"/>
              <w:marRight w:val="0"/>
              <w:marTop w:val="0"/>
              <w:marBottom w:val="0"/>
              <w:divBdr>
                <w:top w:val="none" w:sz="0" w:space="0" w:color="auto"/>
                <w:left w:val="none" w:sz="0" w:space="0" w:color="auto"/>
                <w:bottom w:val="none" w:sz="0" w:space="0" w:color="auto"/>
                <w:right w:val="none" w:sz="0" w:space="0" w:color="auto"/>
              </w:divBdr>
            </w:div>
            <w:div w:id="1581141349">
              <w:marLeft w:val="0"/>
              <w:marRight w:val="0"/>
              <w:marTop w:val="0"/>
              <w:marBottom w:val="0"/>
              <w:divBdr>
                <w:top w:val="none" w:sz="0" w:space="0" w:color="auto"/>
                <w:left w:val="none" w:sz="0" w:space="0" w:color="auto"/>
                <w:bottom w:val="none" w:sz="0" w:space="0" w:color="auto"/>
                <w:right w:val="none" w:sz="0" w:space="0" w:color="auto"/>
              </w:divBdr>
            </w:div>
            <w:div w:id="1599830267">
              <w:marLeft w:val="0"/>
              <w:marRight w:val="0"/>
              <w:marTop w:val="0"/>
              <w:marBottom w:val="0"/>
              <w:divBdr>
                <w:top w:val="none" w:sz="0" w:space="0" w:color="auto"/>
                <w:left w:val="none" w:sz="0" w:space="0" w:color="auto"/>
                <w:bottom w:val="none" w:sz="0" w:space="0" w:color="auto"/>
                <w:right w:val="none" w:sz="0" w:space="0" w:color="auto"/>
              </w:divBdr>
            </w:div>
            <w:div w:id="1619485213">
              <w:marLeft w:val="0"/>
              <w:marRight w:val="0"/>
              <w:marTop w:val="0"/>
              <w:marBottom w:val="0"/>
              <w:divBdr>
                <w:top w:val="none" w:sz="0" w:space="0" w:color="auto"/>
                <w:left w:val="none" w:sz="0" w:space="0" w:color="auto"/>
                <w:bottom w:val="none" w:sz="0" w:space="0" w:color="auto"/>
                <w:right w:val="none" w:sz="0" w:space="0" w:color="auto"/>
              </w:divBdr>
            </w:div>
            <w:div w:id="1656759689">
              <w:marLeft w:val="0"/>
              <w:marRight w:val="0"/>
              <w:marTop w:val="0"/>
              <w:marBottom w:val="0"/>
              <w:divBdr>
                <w:top w:val="none" w:sz="0" w:space="0" w:color="auto"/>
                <w:left w:val="none" w:sz="0" w:space="0" w:color="auto"/>
                <w:bottom w:val="none" w:sz="0" w:space="0" w:color="auto"/>
                <w:right w:val="none" w:sz="0" w:space="0" w:color="auto"/>
              </w:divBdr>
            </w:div>
            <w:div w:id="1660767279">
              <w:marLeft w:val="0"/>
              <w:marRight w:val="0"/>
              <w:marTop w:val="0"/>
              <w:marBottom w:val="0"/>
              <w:divBdr>
                <w:top w:val="none" w:sz="0" w:space="0" w:color="auto"/>
                <w:left w:val="none" w:sz="0" w:space="0" w:color="auto"/>
                <w:bottom w:val="none" w:sz="0" w:space="0" w:color="auto"/>
                <w:right w:val="none" w:sz="0" w:space="0" w:color="auto"/>
              </w:divBdr>
            </w:div>
            <w:div w:id="1666475529">
              <w:marLeft w:val="0"/>
              <w:marRight w:val="0"/>
              <w:marTop w:val="0"/>
              <w:marBottom w:val="0"/>
              <w:divBdr>
                <w:top w:val="none" w:sz="0" w:space="0" w:color="auto"/>
                <w:left w:val="none" w:sz="0" w:space="0" w:color="auto"/>
                <w:bottom w:val="none" w:sz="0" w:space="0" w:color="auto"/>
                <w:right w:val="none" w:sz="0" w:space="0" w:color="auto"/>
              </w:divBdr>
            </w:div>
            <w:div w:id="1703744672">
              <w:marLeft w:val="0"/>
              <w:marRight w:val="0"/>
              <w:marTop w:val="0"/>
              <w:marBottom w:val="0"/>
              <w:divBdr>
                <w:top w:val="none" w:sz="0" w:space="0" w:color="auto"/>
                <w:left w:val="none" w:sz="0" w:space="0" w:color="auto"/>
                <w:bottom w:val="none" w:sz="0" w:space="0" w:color="auto"/>
                <w:right w:val="none" w:sz="0" w:space="0" w:color="auto"/>
              </w:divBdr>
            </w:div>
            <w:div w:id="1720783055">
              <w:marLeft w:val="0"/>
              <w:marRight w:val="0"/>
              <w:marTop w:val="0"/>
              <w:marBottom w:val="0"/>
              <w:divBdr>
                <w:top w:val="none" w:sz="0" w:space="0" w:color="auto"/>
                <w:left w:val="none" w:sz="0" w:space="0" w:color="auto"/>
                <w:bottom w:val="none" w:sz="0" w:space="0" w:color="auto"/>
                <w:right w:val="none" w:sz="0" w:space="0" w:color="auto"/>
              </w:divBdr>
            </w:div>
            <w:div w:id="1730881429">
              <w:marLeft w:val="0"/>
              <w:marRight w:val="0"/>
              <w:marTop w:val="0"/>
              <w:marBottom w:val="0"/>
              <w:divBdr>
                <w:top w:val="none" w:sz="0" w:space="0" w:color="auto"/>
                <w:left w:val="none" w:sz="0" w:space="0" w:color="auto"/>
                <w:bottom w:val="none" w:sz="0" w:space="0" w:color="auto"/>
                <w:right w:val="none" w:sz="0" w:space="0" w:color="auto"/>
              </w:divBdr>
            </w:div>
            <w:div w:id="1740399886">
              <w:marLeft w:val="0"/>
              <w:marRight w:val="0"/>
              <w:marTop w:val="0"/>
              <w:marBottom w:val="0"/>
              <w:divBdr>
                <w:top w:val="none" w:sz="0" w:space="0" w:color="auto"/>
                <w:left w:val="none" w:sz="0" w:space="0" w:color="auto"/>
                <w:bottom w:val="none" w:sz="0" w:space="0" w:color="auto"/>
                <w:right w:val="none" w:sz="0" w:space="0" w:color="auto"/>
              </w:divBdr>
            </w:div>
            <w:div w:id="1768430216">
              <w:marLeft w:val="0"/>
              <w:marRight w:val="0"/>
              <w:marTop w:val="0"/>
              <w:marBottom w:val="0"/>
              <w:divBdr>
                <w:top w:val="none" w:sz="0" w:space="0" w:color="auto"/>
                <w:left w:val="none" w:sz="0" w:space="0" w:color="auto"/>
                <w:bottom w:val="none" w:sz="0" w:space="0" w:color="auto"/>
                <w:right w:val="none" w:sz="0" w:space="0" w:color="auto"/>
              </w:divBdr>
            </w:div>
            <w:div w:id="1780368270">
              <w:marLeft w:val="0"/>
              <w:marRight w:val="0"/>
              <w:marTop w:val="0"/>
              <w:marBottom w:val="0"/>
              <w:divBdr>
                <w:top w:val="none" w:sz="0" w:space="0" w:color="auto"/>
                <w:left w:val="none" w:sz="0" w:space="0" w:color="auto"/>
                <w:bottom w:val="none" w:sz="0" w:space="0" w:color="auto"/>
                <w:right w:val="none" w:sz="0" w:space="0" w:color="auto"/>
              </w:divBdr>
            </w:div>
            <w:div w:id="1802338195">
              <w:marLeft w:val="0"/>
              <w:marRight w:val="0"/>
              <w:marTop w:val="0"/>
              <w:marBottom w:val="0"/>
              <w:divBdr>
                <w:top w:val="none" w:sz="0" w:space="0" w:color="auto"/>
                <w:left w:val="none" w:sz="0" w:space="0" w:color="auto"/>
                <w:bottom w:val="none" w:sz="0" w:space="0" w:color="auto"/>
                <w:right w:val="none" w:sz="0" w:space="0" w:color="auto"/>
              </w:divBdr>
            </w:div>
            <w:div w:id="1845434345">
              <w:marLeft w:val="0"/>
              <w:marRight w:val="0"/>
              <w:marTop w:val="0"/>
              <w:marBottom w:val="0"/>
              <w:divBdr>
                <w:top w:val="none" w:sz="0" w:space="0" w:color="auto"/>
                <w:left w:val="none" w:sz="0" w:space="0" w:color="auto"/>
                <w:bottom w:val="none" w:sz="0" w:space="0" w:color="auto"/>
                <w:right w:val="none" w:sz="0" w:space="0" w:color="auto"/>
              </w:divBdr>
            </w:div>
            <w:div w:id="1867478722">
              <w:marLeft w:val="0"/>
              <w:marRight w:val="0"/>
              <w:marTop w:val="0"/>
              <w:marBottom w:val="0"/>
              <w:divBdr>
                <w:top w:val="none" w:sz="0" w:space="0" w:color="auto"/>
                <w:left w:val="none" w:sz="0" w:space="0" w:color="auto"/>
                <w:bottom w:val="none" w:sz="0" w:space="0" w:color="auto"/>
                <w:right w:val="none" w:sz="0" w:space="0" w:color="auto"/>
              </w:divBdr>
            </w:div>
            <w:div w:id="1884750153">
              <w:marLeft w:val="0"/>
              <w:marRight w:val="0"/>
              <w:marTop w:val="0"/>
              <w:marBottom w:val="0"/>
              <w:divBdr>
                <w:top w:val="none" w:sz="0" w:space="0" w:color="auto"/>
                <w:left w:val="none" w:sz="0" w:space="0" w:color="auto"/>
                <w:bottom w:val="none" w:sz="0" w:space="0" w:color="auto"/>
                <w:right w:val="none" w:sz="0" w:space="0" w:color="auto"/>
              </w:divBdr>
            </w:div>
            <w:div w:id="1887059229">
              <w:marLeft w:val="0"/>
              <w:marRight w:val="0"/>
              <w:marTop w:val="0"/>
              <w:marBottom w:val="0"/>
              <w:divBdr>
                <w:top w:val="none" w:sz="0" w:space="0" w:color="auto"/>
                <w:left w:val="none" w:sz="0" w:space="0" w:color="auto"/>
                <w:bottom w:val="none" w:sz="0" w:space="0" w:color="auto"/>
                <w:right w:val="none" w:sz="0" w:space="0" w:color="auto"/>
              </w:divBdr>
            </w:div>
            <w:div w:id="1892186902">
              <w:marLeft w:val="0"/>
              <w:marRight w:val="0"/>
              <w:marTop w:val="0"/>
              <w:marBottom w:val="0"/>
              <w:divBdr>
                <w:top w:val="none" w:sz="0" w:space="0" w:color="auto"/>
                <w:left w:val="none" w:sz="0" w:space="0" w:color="auto"/>
                <w:bottom w:val="none" w:sz="0" w:space="0" w:color="auto"/>
                <w:right w:val="none" w:sz="0" w:space="0" w:color="auto"/>
              </w:divBdr>
            </w:div>
            <w:div w:id="1931936369">
              <w:marLeft w:val="0"/>
              <w:marRight w:val="0"/>
              <w:marTop w:val="0"/>
              <w:marBottom w:val="0"/>
              <w:divBdr>
                <w:top w:val="none" w:sz="0" w:space="0" w:color="auto"/>
                <w:left w:val="none" w:sz="0" w:space="0" w:color="auto"/>
                <w:bottom w:val="none" w:sz="0" w:space="0" w:color="auto"/>
                <w:right w:val="none" w:sz="0" w:space="0" w:color="auto"/>
              </w:divBdr>
            </w:div>
            <w:div w:id="1935507099">
              <w:marLeft w:val="0"/>
              <w:marRight w:val="0"/>
              <w:marTop w:val="0"/>
              <w:marBottom w:val="0"/>
              <w:divBdr>
                <w:top w:val="none" w:sz="0" w:space="0" w:color="auto"/>
                <w:left w:val="none" w:sz="0" w:space="0" w:color="auto"/>
                <w:bottom w:val="none" w:sz="0" w:space="0" w:color="auto"/>
                <w:right w:val="none" w:sz="0" w:space="0" w:color="auto"/>
              </w:divBdr>
            </w:div>
            <w:div w:id="1963464474">
              <w:marLeft w:val="0"/>
              <w:marRight w:val="0"/>
              <w:marTop w:val="0"/>
              <w:marBottom w:val="0"/>
              <w:divBdr>
                <w:top w:val="none" w:sz="0" w:space="0" w:color="auto"/>
                <w:left w:val="none" w:sz="0" w:space="0" w:color="auto"/>
                <w:bottom w:val="none" w:sz="0" w:space="0" w:color="auto"/>
                <w:right w:val="none" w:sz="0" w:space="0" w:color="auto"/>
              </w:divBdr>
            </w:div>
            <w:div w:id="2038577731">
              <w:marLeft w:val="0"/>
              <w:marRight w:val="0"/>
              <w:marTop w:val="0"/>
              <w:marBottom w:val="0"/>
              <w:divBdr>
                <w:top w:val="none" w:sz="0" w:space="0" w:color="auto"/>
                <w:left w:val="none" w:sz="0" w:space="0" w:color="auto"/>
                <w:bottom w:val="none" w:sz="0" w:space="0" w:color="auto"/>
                <w:right w:val="none" w:sz="0" w:space="0" w:color="auto"/>
              </w:divBdr>
            </w:div>
            <w:div w:id="2095585691">
              <w:marLeft w:val="0"/>
              <w:marRight w:val="0"/>
              <w:marTop w:val="0"/>
              <w:marBottom w:val="0"/>
              <w:divBdr>
                <w:top w:val="none" w:sz="0" w:space="0" w:color="auto"/>
                <w:left w:val="none" w:sz="0" w:space="0" w:color="auto"/>
                <w:bottom w:val="none" w:sz="0" w:space="0" w:color="auto"/>
                <w:right w:val="none" w:sz="0" w:space="0" w:color="auto"/>
              </w:divBdr>
            </w:div>
            <w:div w:id="2111050938">
              <w:marLeft w:val="0"/>
              <w:marRight w:val="0"/>
              <w:marTop w:val="0"/>
              <w:marBottom w:val="0"/>
              <w:divBdr>
                <w:top w:val="none" w:sz="0" w:space="0" w:color="auto"/>
                <w:left w:val="none" w:sz="0" w:space="0" w:color="auto"/>
                <w:bottom w:val="none" w:sz="0" w:space="0" w:color="auto"/>
                <w:right w:val="none" w:sz="0" w:space="0" w:color="auto"/>
              </w:divBdr>
            </w:div>
            <w:div w:id="21377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7032">
      <w:bodyDiv w:val="1"/>
      <w:marLeft w:val="0"/>
      <w:marRight w:val="0"/>
      <w:marTop w:val="0"/>
      <w:marBottom w:val="0"/>
      <w:divBdr>
        <w:top w:val="none" w:sz="0" w:space="0" w:color="auto"/>
        <w:left w:val="none" w:sz="0" w:space="0" w:color="auto"/>
        <w:bottom w:val="none" w:sz="0" w:space="0" w:color="auto"/>
        <w:right w:val="none" w:sz="0" w:space="0" w:color="auto"/>
      </w:divBdr>
      <w:divsChild>
        <w:div w:id="2080788311">
          <w:marLeft w:val="0"/>
          <w:marRight w:val="0"/>
          <w:marTop w:val="0"/>
          <w:marBottom w:val="0"/>
          <w:divBdr>
            <w:top w:val="none" w:sz="0" w:space="0" w:color="auto"/>
            <w:left w:val="none" w:sz="0" w:space="0" w:color="auto"/>
            <w:bottom w:val="none" w:sz="0" w:space="0" w:color="auto"/>
            <w:right w:val="none" w:sz="0" w:space="0" w:color="auto"/>
          </w:divBdr>
          <w:divsChild>
            <w:div w:id="1879510268">
              <w:marLeft w:val="0"/>
              <w:marRight w:val="0"/>
              <w:marTop w:val="0"/>
              <w:marBottom w:val="0"/>
              <w:divBdr>
                <w:top w:val="none" w:sz="0" w:space="0" w:color="auto"/>
                <w:left w:val="none" w:sz="0" w:space="0" w:color="auto"/>
                <w:bottom w:val="none" w:sz="0" w:space="0" w:color="auto"/>
                <w:right w:val="none" w:sz="0" w:space="0" w:color="auto"/>
              </w:divBdr>
            </w:div>
            <w:div w:id="468982485">
              <w:marLeft w:val="0"/>
              <w:marRight w:val="0"/>
              <w:marTop w:val="0"/>
              <w:marBottom w:val="0"/>
              <w:divBdr>
                <w:top w:val="none" w:sz="0" w:space="0" w:color="auto"/>
                <w:left w:val="none" w:sz="0" w:space="0" w:color="auto"/>
                <w:bottom w:val="none" w:sz="0" w:space="0" w:color="auto"/>
                <w:right w:val="none" w:sz="0" w:space="0" w:color="auto"/>
              </w:divBdr>
            </w:div>
            <w:div w:id="1923949088">
              <w:marLeft w:val="0"/>
              <w:marRight w:val="0"/>
              <w:marTop w:val="0"/>
              <w:marBottom w:val="0"/>
              <w:divBdr>
                <w:top w:val="none" w:sz="0" w:space="0" w:color="auto"/>
                <w:left w:val="none" w:sz="0" w:space="0" w:color="auto"/>
                <w:bottom w:val="none" w:sz="0" w:space="0" w:color="auto"/>
                <w:right w:val="none" w:sz="0" w:space="0" w:color="auto"/>
              </w:divBdr>
            </w:div>
            <w:div w:id="978345804">
              <w:marLeft w:val="0"/>
              <w:marRight w:val="0"/>
              <w:marTop w:val="0"/>
              <w:marBottom w:val="0"/>
              <w:divBdr>
                <w:top w:val="none" w:sz="0" w:space="0" w:color="auto"/>
                <w:left w:val="none" w:sz="0" w:space="0" w:color="auto"/>
                <w:bottom w:val="none" w:sz="0" w:space="0" w:color="auto"/>
                <w:right w:val="none" w:sz="0" w:space="0" w:color="auto"/>
              </w:divBdr>
            </w:div>
            <w:div w:id="263656599">
              <w:marLeft w:val="0"/>
              <w:marRight w:val="0"/>
              <w:marTop w:val="0"/>
              <w:marBottom w:val="0"/>
              <w:divBdr>
                <w:top w:val="none" w:sz="0" w:space="0" w:color="auto"/>
                <w:left w:val="none" w:sz="0" w:space="0" w:color="auto"/>
                <w:bottom w:val="none" w:sz="0" w:space="0" w:color="auto"/>
                <w:right w:val="none" w:sz="0" w:space="0" w:color="auto"/>
              </w:divBdr>
            </w:div>
            <w:div w:id="1862277514">
              <w:marLeft w:val="0"/>
              <w:marRight w:val="0"/>
              <w:marTop w:val="0"/>
              <w:marBottom w:val="0"/>
              <w:divBdr>
                <w:top w:val="none" w:sz="0" w:space="0" w:color="auto"/>
                <w:left w:val="none" w:sz="0" w:space="0" w:color="auto"/>
                <w:bottom w:val="none" w:sz="0" w:space="0" w:color="auto"/>
                <w:right w:val="none" w:sz="0" w:space="0" w:color="auto"/>
              </w:divBdr>
            </w:div>
            <w:div w:id="1428232644">
              <w:marLeft w:val="0"/>
              <w:marRight w:val="0"/>
              <w:marTop w:val="0"/>
              <w:marBottom w:val="0"/>
              <w:divBdr>
                <w:top w:val="none" w:sz="0" w:space="0" w:color="auto"/>
                <w:left w:val="none" w:sz="0" w:space="0" w:color="auto"/>
                <w:bottom w:val="none" w:sz="0" w:space="0" w:color="auto"/>
                <w:right w:val="none" w:sz="0" w:space="0" w:color="auto"/>
              </w:divBdr>
            </w:div>
            <w:div w:id="257643835">
              <w:marLeft w:val="0"/>
              <w:marRight w:val="0"/>
              <w:marTop w:val="0"/>
              <w:marBottom w:val="0"/>
              <w:divBdr>
                <w:top w:val="none" w:sz="0" w:space="0" w:color="auto"/>
                <w:left w:val="none" w:sz="0" w:space="0" w:color="auto"/>
                <w:bottom w:val="none" w:sz="0" w:space="0" w:color="auto"/>
                <w:right w:val="none" w:sz="0" w:space="0" w:color="auto"/>
              </w:divBdr>
            </w:div>
            <w:div w:id="1633443396">
              <w:marLeft w:val="0"/>
              <w:marRight w:val="0"/>
              <w:marTop w:val="0"/>
              <w:marBottom w:val="0"/>
              <w:divBdr>
                <w:top w:val="none" w:sz="0" w:space="0" w:color="auto"/>
                <w:left w:val="none" w:sz="0" w:space="0" w:color="auto"/>
                <w:bottom w:val="none" w:sz="0" w:space="0" w:color="auto"/>
                <w:right w:val="none" w:sz="0" w:space="0" w:color="auto"/>
              </w:divBdr>
            </w:div>
            <w:div w:id="2000035988">
              <w:marLeft w:val="0"/>
              <w:marRight w:val="0"/>
              <w:marTop w:val="0"/>
              <w:marBottom w:val="0"/>
              <w:divBdr>
                <w:top w:val="none" w:sz="0" w:space="0" w:color="auto"/>
                <w:left w:val="none" w:sz="0" w:space="0" w:color="auto"/>
                <w:bottom w:val="none" w:sz="0" w:space="0" w:color="auto"/>
                <w:right w:val="none" w:sz="0" w:space="0" w:color="auto"/>
              </w:divBdr>
            </w:div>
            <w:div w:id="1666397575">
              <w:marLeft w:val="0"/>
              <w:marRight w:val="0"/>
              <w:marTop w:val="0"/>
              <w:marBottom w:val="0"/>
              <w:divBdr>
                <w:top w:val="none" w:sz="0" w:space="0" w:color="auto"/>
                <w:left w:val="none" w:sz="0" w:space="0" w:color="auto"/>
                <w:bottom w:val="none" w:sz="0" w:space="0" w:color="auto"/>
                <w:right w:val="none" w:sz="0" w:space="0" w:color="auto"/>
              </w:divBdr>
            </w:div>
            <w:div w:id="99882465">
              <w:marLeft w:val="0"/>
              <w:marRight w:val="0"/>
              <w:marTop w:val="0"/>
              <w:marBottom w:val="0"/>
              <w:divBdr>
                <w:top w:val="none" w:sz="0" w:space="0" w:color="auto"/>
                <w:left w:val="none" w:sz="0" w:space="0" w:color="auto"/>
                <w:bottom w:val="none" w:sz="0" w:space="0" w:color="auto"/>
                <w:right w:val="none" w:sz="0" w:space="0" w:color="auto"/>
              </w:divBdr>
            </w:div>
            <w:div w:id="1554582712">
              <w:marLeft w:val="0"/>
              <w:marRight w:val="0"/>
              <w:marTop w:val="0"/>
              <w:marBottom w:val="0"/>
              <w:divBdr>
                <w:top w:val="none" w:sz="0" w:space="0" w:color="auto"/>
                <w:left w:val="none" w:sz="0" w:space="0" w:color="auto"/>
                <w:bottom w:val="none" w:sz="0" w:space="0" w:color="auto"/>
                <w:right w:val="none" w:sz="0" w:space="0" w:color="auto"/>
              </w:divBdr>
            </w:div>
            <w:div w:id="146213781">
              <w:marLeft w:val="0"/>
              <w:marRight w:val="0"/>
              <w:marTop w:val="0"/>
              <w:marBottom w:val="0"/>
              <w:divBdr>
                <w:top w:val="none" w:sz="0" w:space="0" w:color="auto"/>
                <w:left w:val="none" w:sz="0" w:space="0" w:color="auto"/>
                <w:bottom w:val="none" w:sz="0" w:space="0" w:color="auto"/>
                <w:right w:val="none" w:sz="0" w:space="0" w:color="auto"/>
              </w:divBdr>
            </w:div>
            <w:div w:id="1431118390">
              <w:marLeft w:val="0"/>
              <w:marRight w:val="0"/>
              <w:marTop w:val="0"/>
              <w:marBottom w:val="0"/>
              <w:divBdr>
                <w:top w:val="none" w:sz="0" w:space="0" w:color="auto"/>
                <w:left w:val="none" w:sz="0" w:space="0" w:color="auto"/>
                <w:bottom w:val="none" w:sz="0" w:space="0" w:color="auto"/>
                <w:right w:val="none" w:sz="0" w:space="0" w:color="auto"/>
              </w:divBdr>
            </w:div>
            <w:div w:id="25180192">
              <w:marLeft w:val="0"/>
              <w:marRight w:val="0"/>
              <w:marTop w:val="0"/>
              <w:marBottom w:val="0"/>
              <w:divBdr>
                <w:top w:val="none" w:sz="0" w:space="0" w:color="auto"/>
                <w:left w:val="none" w:sz="0" w:space="0" w:color="auto"/>
                <w:bottom w:val="none" w:sz="0" w:space="0" w:color="auto"/>
                <w:right w:val="none" w:sz="0" w:space="0" w:color="auto"/>
              </w:divBdr>
            </w:div>
            <w:div w:id="853806395">
              <w:marLeft w:val="0"/>
              <w:marRight w:val="0"/>
              <w:marTop w:val="0"/>
              <w:marBottom w:val="0"/>
              <w:divBdr>
                <w:top w:val="none" w:sz="0" w:space="0" w:color="auto"/>
                <w:left w:val="none" w:sz="0" w:space="0" w:color="auto"/>
                <w:bottom w:val="none" w:sz="0" w:space="0" w:color="auto"/>
                <w:right w:val="none" w:sz="0" w:space="0" w:color="auto"/>
              </w:divBdr>
            </w:div>
            <w:div w:id="513957240">
              <w:marLeft w:val="0"/>
              <w:marRight w:val="0"/>
              <w:marTop w:val="0"/>
              <w:marBottom w:val="0"/>
              <w:divBdr>
                <w:top w:val="none" w:sz="0" w:space="0" w:color="auto"/>
                <w:left w:val="none" w:sz="0" w:space="0" w:color="auto"/>
                <w:bottom w:val="none" w:sz="0" w:space="0" w:color="auto"/>
                <w:right w:val="none" w:sz="0" w:space="0" w:color="auto"/>
              </w:divBdr>
            </w:div>
            <w:div w:id="1792626063">
              <w:marLeft w:val="0"/>
              <w:marRight w:val="0"/>
              <w:marTop w:val="0"/>
              <w:marBottom w:val="0"/>
              <w:divBdr>
                <w:top w:val="none" w:sz="0" w:space="0" w:color="auto"/>
                <w:left w:val="none" w:sz="0" w:space="0" w:color="auto"/>
                <w:bottom w:val="none" w:sz="0" w:space="0" w:color="auto"/>
                <w:right w:val="none" w:sz="0" w:space="0" w:color="auto"/>
              </w:divBdr>
            </w:div>
            <w:div w:id="270552733">
              <w:marLeft w:val="0"/>
              <w:marRight w:val="0"/>
              <w:marTop w:val="0"/>
              <w:marBottom w:val="0"/>
              <w:divBdr>
                <w:top w:val="none" w:sz="0" w:space="0" w:color="auto"/>
                <w:left w:val="none" w:sz="0" w:space="0" w:color="auto"/>
                <w:bottom w:val="none" w:sz="0" w:space="0" w:color="auto"/>
                <w:right w:val="none" w:sz="0" w:space="0" w:color="auto"/>
              </w:divBdr>
            </w:div>
            <w:div w:id="1909682604">
              <w:marLeft w:val="0"/>
              <w:marRight w:val="0"/>
              <w:marTop w:val="0"/>
              <w:marBottom w:val="0"/>
              <w:divBdr>
                <w:top w:val="none" w:sz="0" w:space="0" w:color="auto"/>
                <w:left w:val="none" w:sz="0" w:space="0" w:color="auto"/>
                <w:bottom w:val="none" w:sz="0" w:space="0" w:color="auto"/>
                <w:right w:val="none" w:sz="0" w:space="0" w:color="auto"/>
              </w:divBdr>
            </w:div>
            <w:div w:id="157575445">
              <w:marLeft w:val="0"/>
              <w:marRight w:val="0"/>
              <w:marTop w:val="0"/>
              <w:marBottom w:val="0"/>
              <w:divBdr>
                <w:top w:val="none" w:sz="0" w:space="0" w:color="auto"/>
                <w:left w:val="none" w:sz="0" w:space="0" w:color="auto"/>
                <w:bottom w:val="none" w:sz="0" w:space="0" w:color="auto"/>
                <w:right w:val="none" w:sz="0" w:space="0" w:color="auto"/>
              </w:divBdr>
            </w:div>
            <w:div w:id="1592471860">
              <w:marLeft w:val="0"/>
              <w:marRight w:val="0"/>
              <w:marTop w:val="0"/>
              <w:marBottom w:val="0"/>
              <w:divBdr>
                <w:top w:val="none" w:sz="0" w:space="0" w:color="auto"/>
                <w:left w:val="none" w:sz="0" w:space="0" w:color="auto"/>
                <w:bottom w:val="none" w:sz="0" w:space="0" w:color="auto"/>
                <w:right w:val="none" w:sz="0" w:space="0" w:color="auto"/>
              </w:divBdr>
            </w:div>
            <w:div w:id="778109096">
              <w:marLeft w:val="0"/>
              <w:marRight w:val="0"/>
              <w:marTop w:val="0"/>
              <w:marBottom w:val="0"/>
              <w:divBdr>
                <w:top w:val="none" w:sz="0" w:space="0" w:color="auto"/>
                <w:left w:val="none" w:sz="0" w:space="0" w:color="auto"/>
                <w:bottom w:val="none" w:sz="0" w:space="0" w:color="auto"/>
                <w:right w:val="none" w:sz="0" w:space="0" w:color="auto"/>
              </w:divBdr>
            </w:div>
            <w:div w:id="1031808725">
              <w:marLeft w:val="0"/>
              <w:marRight w:val="0"/>
              <w:marTop w:val="0"/>
              <w:marBottom w:val="0"/>
              <w:divBdr>
                <w:top w:val="none" w:sz="0" w:space="0" w:color="auto"/>
                <w:left w:val="none" w:sz="0" w:space="0" w:color="auto"/>
                <w:bottom w:val="none" w:sz="0" w:space="0" w:color="auto"/>
                <w:right w:val="none" w:sz="0" w:space="0" w:color="auto"/>
              </w:divBdr>
            </w:div>
            <w:div w:id="1163549976">
              <w:marLeft w:val="0"/>
              <w:marRight w:val="0"/>
              <w:marTop w:val="0"/>
              <w:marBottom w:val="0"/>
              <w:divBdr>
                <w:top w:val="none" w:sz="0" w:space="0" w:color="auto"/>
                <w:left w:val="none" w:sz="0" w:space="0" w:color="auto"/>
                <w:bottom w:val="none" w:sz="0" w:space="0" w:color="auto"/>
                <w:right w:val="none" w:sz="0" w:space="0" w:color="auto"/>
              </w:divBdr>
            </w:div>
            <w:div w:id="1996451915">
              <w:marLeft w:val="0"/>
              <w:marRight w:val="0"/>
              <w:marTop w:val="0"/>
              <w:marBottom w:val="0"/>
              <w:divBdr>
                <w:top w:val="none" w:sz="0" w:space="0" w:color="auto"/>
                <w:left w:val="none" w:sz="0" w:space="0" w:color="auto"/>
                <w:bottom w:val="none" w:sz="0" w:space="0" w:color="auto"/>
                <w:right w:val="none" w:sz="0" w:space="0" w:color="auto"/>
              </w:divBdr>
            </w:div>
            <w:div w:id="607200129">
              <w:marLeft w:val="0"/>
              <w:marRight w:val="0"/>
              <w:marTop w:val="0"/>
              <w:marBottom w:val="0"/>
              <w:divBdr>
                <w:top w:val="none" w:sz="0" w:space="0" w:color="auto"/>
                <w:left w:val="none" w:sz="0" w:space="0" w:color="auto"/>
                <w:bottom w:val="none" w:sz="0" w:space="0" w:color="auto"/>
                <w:right w:val="none" w:sz="0" w:space="0" w:color="auto"/>
              </w:divBdr>
            </w:div>
            <w:div w:id="325667397">
              <w:marLeft w:val="0"/>
              <w:marRight w:val="0"/>
              <w:marTop w:val="0"/>
              <w:marBottom w:val="0"/>
              <w:divBdr>
                <w:top w:val="none" w:sz="0" w:space="0" w:color="auto"/>
                <w:left w:val="none" w:sz="0" w:space="0" w:color="auto"/>
                <w:bottom w:val="none" w:sz="0" w:space="0" w:color="auto"/>
                <w:right w:val="none" w:sz="0" w:space="0" w:color="auto"/>
              </w:divBdr>
            </w:div>
            <w:div w:id="1146896284">
              <w:marLeft w:val="0"/>
              <w:marRight w:val="0"/>
              <w:marTop w:val="0"/>
              <w:marBottom w:val="0"/>
              <w:divBdr>
                <w:top w:val="none" w:sz="0" w:space="0" w:color="auto"/>
                <w:left w:val="none" w:sz="0" w:space="0" w:color="auto"/>
                <w:bottom w:val="none" w:sz="0" w:space="0" w:color="auto"/>
                <w:right w:val="none" w:sz="0" w:space="0" w:color="auto"/>
              </w:divBdr>
            </w:div>
            <w:div w:id="1519738038">
              <w:marLeft w:val="0"/>
              <w:marRight w:val="0"/>
              <w:marTop w:val="0"/>
              <w:marBottom w:val="0"/>
              <w:divBdr>
                <w:top w:val="none" w:sz="0" w:space="0" w:color="auto"/>
                <w:left w:val="none" w:sz="0" w:space="0" w:color="auto"/>
                <w:bottom w:val="none" w:sz="0" w:space="0" w:color="auto"/>
                <w:right w:val="none" w:sz="0" w:space="0" w:color="auto"/>
              </w:divBdr>
            </w:div>
            <w:div w:id="1690065414">
              <w:marLeft w:val="0"/>
              <w:marRight w:val="0"/>
              <w:marTop w:val="0"/>
              <w:marBottom w:val="0"/>
              <w:divBdr>
                <w:top w:val="none" w:sz="0" w:space="0" w:color="auto"/>
                <w:left w:val="none" w:sz="0" w:space="0" w:color="auto"/>
                <w:bottom w:val="none" w:sz="0" w:space="0" w:color="auto"/>
                <w:right w:val="none" w:sz="0" w:space="0" w:color="auto"/>
              </w:divBdr>
            </w:div>
            <w:div w:id="691104222">
              <w:marLeft w:val="0"/>
              <w:marRight w:val="0"/>
              <w:marTop w:val="0"/>
              <w:marBottom w:val="0"/>
              <w:divBdr>
                <w:top w:val="none" w:sz="0" w:space="0" w:color="auto"/>
                <w:left w:val="none" w:sz="0" w:space="0" w:color="auto"/>
                <w:bottom w:val="none" w:sz="0" w:space="0" w:color="auto"/>
                <w:right w:val="none" w:sz="0" w:space="0" w:color="auto"/>
              </w:divBdr>
            </w:div>
            <w:div w:id="230237907">
              <w:marLeft w:val="0"/>
              <w:marRight w:val="0"/>
              <w:marTop w:val="0"/>
              <w:marBottom w:val="0"/>
              <w:divBdr>
                <w:top w:val="none" w:sz="0" w:space="0" w:color="auto"/>
                <w:left w:val="none" w:sz="0" w:space="0" w:color="auto"/>
                <w:bottom w:val="none" w:sz="0" w:space="0" w:color="auto"/>
                <w:right w:val="none" w:sz="0" w:space="0" w:color="auto"/>
              </w:divBdr>
            </w:div>
            <w:div w:id="214049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31127">
      <w:bodyDiv w:val="1"/>
      <w:marLeft w:val="0"/>
      <w:marRight w:val="0"/>
      <w:marTop w:val="0"/>
      <w:marBottom w:val="0"/>
      <w:divBdr>
        <w:top w:val="none" w:sz="0" w:space="0" w:color="auto"/>
        <w:left w:val="none" w:sz="0" w:space="0" w:color="auto"/>
        <w:bottom w:val="none" w:sz="0" w:space="0" w:color="auto"/>
        <w:right w:val="none" w:sz="0" w:space="0" w:color="auto"/>
      </w:divBdr>
      <w:divsChild>
        <w:div w:id="1838881026">
          <w:marLeft w:val="0"/>
          <w:marRight w:val="0"/>
          <w:marTop w:val="0"/>
          <w:marBottom w:val="0"/>
          <w:divBdr>
            <w:top w:val="none" w:sz="0" w:space="0" w:color="auto"/>
            <w:left w:val="none" w:sz="0" w:space="0" w:color="auto"/>
            <w:bottom w:val="none" w:sz="0" w:space="0" w:color="auto"/>
            <w:right w:val="none" w:sz="0" w:space="0" w:color="auto"/>
          </w:divBdr>
          <w:divsChild>
            <w:div w:id="87578104">
              <w:marLeft w:val="0"/>
              <w:marRight w:val="0"/>
              <w:marTop w:val="0"/>
              <w:marBottom w:val="0"/>
              <w:divBdr>
                <w:top w:val="none" w:sz="0" w:space="0" w:color="auto"/>
                <w:left w:val="none" w:sz="0" w:space="0" w:color="auto"/>
                <w:bottom w:val="none" w:sz="0" w:space="0" w:color="auto"/>
                <w:right w:val="none" w:sz="0" w:space="0" w:color="auto"/>
              </w:divBdr>
            </w:div>
            <w:div w:id="141780335">
              <w:marLeft w:val="0"/>
              <w:marRight w:val="0"/>
              <w:marTop w:val="0"/>
              <w:marBottom w:val="0"/>
              <w:divBdr>
                <w:top w:val="none" w:sz="0" w:space="0" w:color="auto"/>
                <w:left w:val="none" w:sz="0" w:space="0" w:color="auto"/>
                <w:bottom w:val="none" w:sz="0" w:space="0" w:color="auto"/>
                <w:right w:val="none" w:sz="0" w:space="0" w:color="auto"/>
              </w:divBdr>
            </w:div>
            <w:div w:id="171456810">
              <w:marLeft w:val="0"/>
              <w:marRight w:val="0"/>
              <w:marTop w:val="0"/>
              <w:marBottom w:val="0"/>
              <w:divBdr>
                <w:top w:val="none" w:sz="0" w:space="0" w:color="auto"/>
                <w:left w:val="none" w:sz="0" w:space="0" w:color="auto"/>
                <w:bottom w:val="none" w:sz="0" w:space="0" w:color="auto"/>
                <w:right w:val="none" w:sz="0" w:space="0" w:color="auto"/>
              </w:divBdr>
            </w:div>
            <w:div w:id="175536951">
              <w:marLeft w:val="0"/>
              <w:marRight w:val="0"/>
              <w:marTop w:val="0"/>
              <w:marBottom w:val="0"/>
              <w:divBdr>
                <w:top w:val="none" w:sz="0" w:space="0" w:color="auto"/>
                <w:left w:val="none" w:sz="0" w:space="0" w:color="auto"/>
                <w:bottom w:val="none" w:sz="0" w:space="0" w:color="auto"/>
                <w:right w:val="none" w:sz="0" w:space="0" w:color="auto"/>
              </w:divBdr>
            </w:div>
            <w:div w:id="277881048">
              <w:marLeft w:val="0"/>
              <w:marRight w:val="0"/>
              <w:marTop w:val="0"/>
              <w:marBottom w:val="0"/>
              <w:divBdr>
                <w:top w:val="none" w:sz="0" w:space="0" w:color="auto"/>
                <w:left w:val="none" w:sz="0" w:space="0" w:color="auto"/>
                <w:bottom w:val="none" w:sz="0" w:space="0" w:color="auto"/>
                <w:right w:val="none" w:sz="0" w:space="0" w:color="auto"/>
              </w:divBdr>
            </w:div>
            <w:div w:id="336925521">
              <w:marLeft w:val="0"/>
              <w:marRight w:val="0"/>
              <w:marTop w:val="0"/>
              <w:marBottom w:val="0"/>
              <w:divBdr>
                <w:top w:val="none" w:sz="0" w:space="0" w:color="auto"/>
                <w:left w:val="none" w:sz="0" w:space="0" w:color="auto"/>
                <w:bottom w:val="none" w:sz="0" w:space="0" w:color="auto"/>
                <w:right w:val="none" w:sz="0" w:space="0" w:color="auto"/>
              </w:divBdr>
            </w:div>
            <w:div w:id="448597491">
              <w:marLeft w:val="0"/>
              <w:marRight w:val="0"/>
              <w:marTop w:val="0"/>
              <w:marBottom w:val="0"/>
              <w:divBdr>
                <w:top w:val="none" w:sz="0" w:space="0" w:color="auto"/>
                <w:left w:val="none" w:sz="0" w:space="0" w:color="auto"/>
                <w:bottom w:val="none" w:sz="0" w:space="0" w:color="auto"/>
                <w:right w:val="none" w:sz="0" w:space="0" w:color="auto"/>
              </w:divBdr>
            </w:div>
            <w:div w:id="454952878">
              <w:marLeft w:val="0"/>
              <w:marRight w:val="0"/>
              <w:marTop w:val="0"/>
              <w:marBottom w:val="0"/>
              <w:divBdr>
                <w:top w:val="none" w:sz="0" w:space="0" w:color="auto"/>
                <w:left w:val="none" w:sz="0" w:space="0" w:color="auto"/>
                <w:bottom w:val="none" w:sz="0" w:space="0" w:color="auto"/>
                <w:right w:val="none" w:sz="0" w:space="0" w:color="auto"/>
              </w:divBdr>
            </w:div>
            <w:div w:id="463350273">
              <w:marLeft w:val="0"/>
              <w:marRight w:val="0"/>
              <w:marTop w:val="0"/>
              <w:marBottom w:val="0"/>
              <w:divBdr>
                <w:top w:val="none" w:sz="0" w:space="0" w:color="auto"/>
                <w:left w:val="none" w:sz="0" w:space="0" w:color="auto"/>
                <w:bottom w:val="none" w:sz="0" w:space="0" w:color="auto"/>
                <w:right w:val="none" w:sz="0" w:space="0" w:color="auto"/>
              </w:divBdr>
            </w:div>
            <w:div w:id="565649807">
              <w:marLeft w:val="0"/>
              <w:marRight w:val="0"/>
              <w:marTop w:val="0"/>
              <w:marBottom w:val="0"/>
              <w:divBdr>
                <w:top w:val="none" w:sz="0" w:space="0" w:color="auto"/>
                <w:left w:val="none" w:sz="0" w:space="0" w:color="auto"/>
                <w:bottom w:val="none" w:sz="0" w:space="0" w:color="auto"/>
                <w:right w:val="none" w:sz="0" w:space="0" w:color="auto"/>
              </w:divBdr>
            </w:div>
            <w:div w:id="576332195">
              <w:marLeft w:val="0"/>
              <w:marRight w:val="0"/>
              <w:marTop w:val="0"/>
              <w:marBottom w:val="0"/>
              <w:divBdr>
                <w:top w:val="none" w:sz="0" w:space="0" w:color="auto"/>
                <w:left w:val="none" w:sz="0" w:space="0" w:color="auto"/>
                <w:bottom w:val="none" w:sz="0" w:space="0" w:color="auto"/>
                <w:right w:val="none" w:sz="0" w:space="0" w:color="auto"/>
              </w:divBdr>
            </w:div>
            <w:div w:id="587736691">
              <w:marLeft w:val="0"/>
              <w:marRight w:val="0"/>
              <w:marTop w:val="0"/>
              <w:marBottom w:val="0"/>
              <w:divBdr>
                <w:top w:val="none" w:sz="0" w:space="0" w:color="auto"/>
                <w:left w:val="none" w:sz="0" w:space="0" w:color="auto"/>
                <w:bottom w:val="none" w:sz="0" w:space="0" w:color="auto"/>
                <w:right w:val="none" w:sz="0" w:space="0" w:color="auto"/>
              </w:divBdr>
            </w:div>
            <w:div w:id="665938699">
              <w:marLeft w:val="0"/>
              <w:marRight w:val="0"/>
              <w:marTop w:val="0"/>
              <w:marBottom w:val="0"/>
              <w:divBdr>
                <w:top w:val="none" w:sz="0" w:space="0" w:color="auto"/>
                <w:left w:val="none" w:sz="0" w:space="0" w:color="auto"/>
                <w:bottom w:val="none" w:sz="0" w:space="0" w:color="auto"/>
                <w:right w:val="none" w:sz="0" w:space="0" w:color="auto"/>
              </w:divBdr>
            </w:div>
            <w:div w:id="668868327">
              <w:marLeft w:val="0"/>
              <w:marRight w:val="0"/>
              <w:marTop w:val="0"/>
              <w:marBottom w:val="0"/>
              <w:divBdr>
                <w:top w:val="none" w:sz="0" w:space="0" w:color="auto"/>
                <w:left w:val="none" w:sz="0" w:space="0" w:color="auto"/>
                <w:bottom w:val="none" w:sz="0" w:space="0" w:color="auto"/>
                <w:right w:val="none" w:sz="0" w:space="0" w:color="auto"/>
              </w:divBdr>
            </w:div>
            <w:div w:id="719207299">
              <w:marLeft w:val="0"/>
              <w:marRight w:val="0"/>
              <w:marTop w:val="0"/>
              <w:marBottom w:val="0"/>
              <w:divBdr>
                <w:top w:val="none" w:sz="0" w:space="0" w:color="auto"/>
                <w:left w:val="none" w:sz="0" w:space="0" w:color="auto"/>
                <w:bottom w:val="none" w:sz="0" w:space="0" w:color="auto"/>
                <w:right w:val="none" w:sz="0" w:space="0" w:color="auto"/>
              </w:divBdr>
            </w:div>
            <w:div w:id="736706598">
              <w:marLeft w:val="0"/>
              <w:marRight w:val="0"/>
              <w:marTop w:val="0"/>
              <w:marBottom w:val="0"/>
              <w:divBdr>
                <w:top w:val="none" w:sz="0" w:space="0" w:color="auto"/>
                <w:left w:val="none" w:sz="0" w:space="0" w:color="auto"/>
                <w:bottom w:val="none" w:sz="0" w:space="0" w:color="auto"/>
                <w:right w:val="none" w:sz="0" w:space="0" w:color="auto"/>
              </w:divBdr>
            </w:div>
            <w:div w:id="767426815">
              <w:marLeft w:val="0"/>
              <w:marRight w:val="0"/>
              <w:marTop w:val="0"/>
              <w:marBottom w:val="0"/>
              <w:divBdr>
                <w:top w:val="none" w:sz="0" w:space="0" w:color="auto"/>
                <w:left w:val="none" w:sz="0" w:space="0" w:color="auto"/>
                <w:bottom w:val="none" w:sz="0" w:space="0" w:color="auto"/>
                <w:right w:val="none" w:sz="0" w:space="0" w:color="auto"/>
              </w:divBdr>
            </w:div>
            <w:div w:id="809981627">
              <w:marLeft w:val="0"/>
              <w:marRight w:val="0"/>
              <w:marTop w:val="0"/>
              <w:marBottom w:val="0"/>
              <w:divBdr>
                <w:top w:val="none" w:sz="0" w:space="0" w:color="auto"/>
                <w:left w:val="none" w:sz="0" w:space="0" w:color="auto"/>
                <w:bottom w:val="none" w:sz="0" w:space="0" w:color="auto"/>
                <w:right w:val="none" w:sz="0" w:space="0" w:color="auto"/>
              </w:divBdr>
            </w:div>
            <w:div w:id="827207451">
              <w:marLeft w:val="0"/>
              <w:marRight w:val="0"/>
              <w:marTop w:val="0"/>
              <w:marBottom w:val="0"/>
              <w:divBdr>
                <w:top w:val="none" w:sz="0" w:space="0" w:color="auto"/>
                <w:left w:val="none" w:sz="0" w:space="0" w:color="auto"/>
                <w:bottom w:val="none" w:sz="0" w:space="0" w:color="auto"/>
                <w:right w:val="none" w:sz="0" w:space="0" w:color="auto"/>
              </w:divBdr>
            </w:div>
            <w:div w:id="877863233">
              <w:marLeft w:val="0"/>
              <w:marRight w:val="0"/>
              <w:marTop w:val="0"/>
              <w:marBottom w:val="0"/>
              <w:divBdr>
                <w:top w:val="none" w:sz="0" w:space="0" w:color="auto"/>
                <w:left w:val="none" w:sz="0" w:space="0" w:color="auto"/>
                <w:bottom w:val="none" w:sz="0" w:space="0" w:color="auto"/>
                <w:right w:val="none" w:sz="0" w:space="0" w:color="auto"/>
              </w:divBdr>
            </w:div>
            <w:div w:id="989674888">
              <w:marLeft w:val="0"/>
              <w:marRight w:val="0"/>
              <w:marTop w:val="0"/>
              <w:marBottom w:val="0"/>
              <w:divBdr>
                <w:top w:val="none" w:sz="0" w:space="0" w:color="auto"/>
                <w:left w:val="none" w:sz="0" w:space="0" w:color="auto"/>
                <w:bottom w:val="none" w:sz="0" w:space="0" w:color="auto"/>
                <w:right w:val="none" w:sz="0" w:space="0" w:color="auto"/>
              </w:divBdr>
            </w:div>
            <w:div w:id="1032271449">
              <w:marLeft w:val="0"/>
              <w:marRight w:val="0"/>
              <w:marTop w:val="0"/>
              <w:marBottom w:val="0"/>
              <w:divBdr>
                <w:top w:val="none" w:sz="0" w:space="0" w:color="auto"/>
                <w:left w:val="none" w:sz="0" w:space="0" w:color="auto"/>
                <w:bottom w:val="none" w:sz="0" w:space="0" w:color="auto"/>
                <w:right w:val="none" w:sz="0" w:space="0" w:color="auto"/>
              </w:divBdr>
            </w:div>
            <w:div w:id="1316491556">
              <w:marLeft w:val="0"/>
              <w:marRight w:val="0"/>
              <w:marTop w:val="0"/>
              <w:marBottom w:val="0"/>
              <w:divBdr>
                <w:top w:val="none" w:sz="0" w:space="0" w:color="auto"/>
                <w:left w:val="none" w:sz="0" w:space="0" w:color="auto"/>
                <w:bottom w:val="none" w:sz="0" w:space="0" w:color="auto"/>
                <w:right w:val="none" w:sz="0" w:space="0" w:color="auto"/>
              </w:divBdr>
            </w:div>
            <w:div w:id="1404525501">
              <w:marLeft w:val="0"/>
              <w:marRight w:val="0"/>
              <w:marTop w:val="0"/>
              <w:marBottom w:val="0"/>
              <w:divBdr>
                <w:top w:val="none" w:sz="0" w:space="0" w:color="auto"/>
                <w:left w:val="none" w:sz="0" w:space="0" w:color="auto"/>
                <w:bottom w:val="none" w:sz="0" w:space="0" w:color="auto"/>
                <w:right w:val="none" w:sz="0" w:space="0" w:color="auto"/>
              </w:divBdr>
            </w:div>
            <w:div w:id="1449468707">
              <w:marLeft w:val="0"/>
              <w:marRight w:val="0"/>
              <w:marTop w:val="0"/>
              <w:marBottom w:val="0"/>
              <w:divBdr>
                <w:top w:val="none" w:sz="0" w:space="0" w:color="auto"/>
                <w:left w:val="none" w:sz="0" w:space="0" w:color="auto"/>
                <w:bottom w:val="none" w:sz="0" w:space="0" w:color="auto"/>
                <w:right w:val="none" w:sz="0" w:space="0" w:color="auto"/>
              </w:divBdr>
            </w:div>
            <w:div w:id="1450390417">
              <w:marLeft w:val="0"/>
              <w:marRight w:val="0"/>
              <w:marTop w:val="0"/>
              <w:marBottom w:val="0"/>
              <w:divBdr>
                <w:top w:val="none" w:sz="0" w:space="0" w:color="auto"/>
                <w:left w:val="none" w:sz="0" w:space="0" w:color="auto"/>
                <w:bottom w:val="none" w:sz="0" w:space="0" w:color="auto"/>
                <w:right w:val="none" w:sz="0" w:space="0" w:color="auto"/>
              </w:divBdr>
            </w:div>
            <w:div w:id="1564949467">
              <w:marLeft w:val="0"/>
              <w:marRight w:val="0"/>
              <w:marTop w:val="0"/>
              <w:marBottom w:val="0"/>
              <w:divBdr>
                <w:top w:val="none" w:sz="0" w:space="0" w:color="auto"/>
                <w:left w:val="none" w:sz="0" w:space="0" w:color="auto"/>
                <w:bottom w:val="none" w:sz="0" w:space="0" w:color="auto"/>
                <w:right w:val="none" w:sz="0" w:space="0" w:color="auto"/>
              </w:divBdr>
            </w:div>
            <w:div w:id="1965576471">
              <w:marLeft w:val="0"/>
              <w:marRight w:val="0"/>
              <w:marTop w:val="0"/>
              <w:marBottom w:val="0"/>
              <w:divBdr>
                <w:top w:val="none" w:sz="0" w:space="0" w:color="auto"/>
                <w:left w:val="none" w:sz="0" w:space="0" w:color="auto"/>
                <w:bottom w:val="none" w:sz="0" w:space="0" w:color="auto"/>
                <w:right w:val="none" w:sz="0" w:space="0" w:color="auto"/>
              </w:divBdr>
            </w:div>
            <w:div w:id="2018606385">
              <w:marLeft w:val="0"/>
              <w:marRight w:val="0"/>
              <w:marTop w:val="0"/>
              <w:marBottom w:val="0"/>
              <w:divBdr>
                <w:top w:val="none" w:sz="0" w:space="0" w:color="auto"/>
                <w:left w:val="none" w:sz="0" w:space="0" w:color="auto"/>
                <w:bottom w:val="none" w:sz="0" w:space="0" w:color="auto"/>
                <w:right w:val="none" w:sz="0" w:space="0" w:color="auto"/>
              </w:divBdr>
            </w:div>
            <w:div w:id="2061587670">
              <w:marLeft w:val="0"/>
              <w:marRight w:val="0"/>
              <w:marTop w:val="0"/>
              <w:marBottom w:val="0"/>
              <w:divBdr>
                <w:top w:val="none" w:sz="0" w:space="0" w:color="auto"/>
                <w:left w:val="none" w:sz="0" w:space="0" w:color="auto"/>
                <w:bottom w:val="none" w:sz="0" w:space="0" w:color="auto"/>
                <w:right w:val="none" w:sz="0" w:space="0" w:color="auto"/>
              </w:divBdr>
            </w:div>
            <w:div w:id="2089763355">
              <w:marLeft w:val="0"/>
              <w:marRight w:val="0"/>
              <w:marTop w:val="0"/>
              <w:marBottom w:val="0"/>
              <w:divBdr>
                <w:top w:val="none" w:sz="0" w:space="0" w:color="auto"/>
                <w:left w:val="none" w:sz="0" w:space="0" w:color="auto"/>
                <w:bottom w:val="none" w:sz="0" w:space="0" w:color="auto"/>
                <w:right w:val="none" w:sz="0" w:space="0" w:color="auto"/>
              </w:divBdr>
            </w:div>
            <w:div w:id="2106731110">
              <w:marLeft w:val="0"/>
              <w:marRight w:val="0"/>
              <w:marTop w:val="0"/>
              <w:marBottom w:val="0"/>
              <w:divBdr>
                <w:top w:val="none" w:sz="0" w:space="0" w:color="auto"/>
                <w:left w:val="none" w:sz="0" w:space="0" w:color="auto"/>
                <w:bottom w:val="none" w:sz="0" w:space="0" w:color="auto"/>
                <w:right w:val="none" w:sz="0" w:space="0" w:color="auto"/>
              </w:divBdr>
            </w:div>
            <w:div w:id="21353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5510">
      <w:bodyDiv w:val="1"/>
      <w:marLeft w:val="0"/>
      <w:marRight w:val="0"/>
      <w:marTop w:val="0"/>
      <w:marBottom w:val="0"/>
      <w:divBdr>
        <w:top w:val="none" w:sz="0" w:space="0" w:color="auto"/>
        <w:left w:val="none" w:sz="0" w:space="0" w:color="auto"/>
        <w:bottom w:val="none" w:sz="0" w:space="0" w:color="auto"/>
        <w:right w:val="none" w:sz="0" w:space="0" w:color="auto"/>
      </w:divBdr>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5554">
      <w:bodyDiv w:val="1"/>
      <w:marLeft w:val="0"/>
      <w:marRight w:val="0"/>
      <w:marTop w:val="0"/>
      <w:marBottom w:val="0"/>
      <w:divBdr>
        <w:top w:val="none" w:sz="0" w:space="0" w:color="auto"/>
        <w:left w:val="none" w:sz="0" w:space="0" w:color="auto"/>
        <w:bottom w:val="none" w:sz="0" w:space="0" w:color="auto"/>
        <w:right w:val="none" w:sz="0" w:space="0" w:color="auto"/>
      </w:divBdr>
      <w:divsChild>
        <w:div w:id="2072776405">
          <w:marLeft w:val="0"/>
          <w:marRight w:val="0"/>
          <w:marTop w:val="0"/>
          <w:marBottom w:val="0"/>
          <w:divBdr>
            <w:top w:val="none" w:sz="0" w:space="0" w:color="auto"/>
            <w:left w:val="none" w:sz="0" w:space="0" w:color="auto"/>
            <w:bottom w:val="none" w:sz="0" w:space="0" w:color="auto"/>
            <w:right w:val="none" w:sz="0" w:space="0" w:color="auto"/>
          </w:divBdr>
          <w:divsChild>
            <w:div w:id="13098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docs.microsoft.com/en-us/powershell/module/microsoft.powershell.core/about/about_windows_powershell_compatibility?view=powershell-7.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theme" Target="theme/theme1.xml"/><Relationship Id="rId16" Type="http://schemas.openxmlformats.org/officeDocument/2006/relationships/image" Target="media/image4.png"/><Relationship Id="rId11"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www.voidtools.com/downloads/" TargetMode="External"/><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ww.voidtools.com/forum/viewtopic.php?f=5&amp;t=5673&amp;p=15546" TargetMode="External"/><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7.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cs.microsoft.com/powershell/module/powershellget" TargetMode="External"/><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voidtools.com/" TargetMode="External"/><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package" Target="embeddings/Microsoft_Visio_Drawing.vsdx"/><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amThomasDraper\Documents\AUTHOR%20BUNDLE\Templates\269_New_Template_Normal_Seri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2EAA7-D5C1-4322-A98C-9740A14A4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269_New_Template_Normal_Series.dot</Template>
  <TotalTime>2</TotalTime>
  <Pages>4</Pages>
  <Words>10126</Words>
  <Characters>57721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Thomas Lee</cp:lastModifiedBy>
  <cp:revision>2</cp:revision>
  <dcterms:created xsi:type="dcterms:W3CDTF">2022-07-13T16:49:00Z</dcterms:created>
  <dcterms:modified xsi:type="dcterms:W3CDTF">2022-07-13T16:49:00Z</dcterms:modified>
</cp:coreProperties>
</file>